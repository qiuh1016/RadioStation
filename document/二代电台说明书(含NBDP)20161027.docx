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Override PartName="/customXml/itemProps1.xml" ContentType="application/vnd.openxmlformats-officedocument.customXmlProperties+xml"/>
  <Default Extension="emf" ContentType="image/x-emf"/>
  <Override PartName="/word/comments.xml" ContentType="application/vnd.openxmlformats-officedocument.wordprocessingml.comments+xml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96A3A" w:rsidRDefault="00D96A3A">
      <w:pPr>
        <w:spacing w:before="0" w:after="0" w:line="360" w:lineRule="auto"/>
        <w:rPr>
          <w:rFonts w:ascii="Times New Roman" w:hAnsi="Times New Roman"/>
        </w:rPr>
      </w:pPr>
    </w:p>
    <w:p w:rsidR="00D96A3A" w:rsidRDefault="00D96A3A">
      <w:pPr>
        <w:spacing w:before="0" w:after="0" w:line="360" w:lineRule="auto"/>
        <w:rPr>
          <w:rFonts w:ascii="Times New Roman" w:hAnsi="Times New Roman"/>
        </w:rPr>
      </w:pPr>
    </w:p>
    <w:p w:rsidR="00D96A3A" w:rsidRDefault="00D96A3A">
      <w:pPr>
        <w:spacing w:before="0" w:after="0" w:line="360" w:lineRule="auto"/>
        <w:rPr>
          <w:rFonts w:ascii="Times New Roman" w:hAnsi="Times New Roman"/>
        </w:rPr>
      </w:pPr>
    </w:p>
    <w:p w:rsidR="00D96A3A" w:rsidRDefault="00D044CA" w:rsidP="007111D4">
      <w:pPr>
        <w:spacing w:before="0" w:afterLines="100" w:line="360" w:lineRule="auto"/>
        <w:jc w:val="center"/>
        <w:rPr>
          <w:rFonts w:ascii="Times New Roman" w:hAnsi="Times New Roman"/>
          <w:b/>
          <w:sz w:val="72"/>
          <w:szCs w:val="72"/>
        </w:rPr>
      </w:pPr>
      <w:r>
        <w:rPr>
          <w:rFonts w:ascii="Times New Roman" w:hAnsi="Times New Roman"/>
          <w:b/>
          <w:sz w:val="72"/>
          <w:szCs w:val="72"/>
        </w:rPr>
        <w:t>WT-B150</w:t>
      </w:r>
    </w:p>
    <w:p w:rsidR="00D96A3A" w:rsidRDefault="00D044CA">
      <w:pPr>
        <w:spacing w:before="0" w:after="0" w:line="360" w:lineRule="auto"/>
        <w:jc w:val="center"/>
        <w:rPr>
          <w:rFonts w:ascii="Times New Roman" w:hAnsi="Times New Roman"/>
          <w:b/>
          <w:spacing w:val="-20"/>
          <w:sz w:val="72"/>
          <w:szCs w:val="72"/>
        </w:rPr>
      </w:pPr>
      <w:r>
        <w:rPr>
          <w:rFonts w:ascii="Times New Roman" w:hAnsi="Times New Roman"/>
          <w:b/>
          <w:spacing w:val="-20"/>
          <w:sz w:val="72"/>
          <w:szCs w:val="72"/>
        </w:rPr>
        <w:t>中高频（</w:t>
      </w:r>
      <w:r>
        <w:rPr>
          <w:rFonts w:ascii="Times New Roman" w:hAnsi="Times New Roman"/>
          <w:b/>
          <w:spacing w:val="-20"/>
          <w:sz w:val="72"/>
          <w:szCs w:val="72"/>
        </w:rPr>
        <w:t>MF/HF</w:t>
      </w:r>
      <w:r>
        <w:rPr>
          <w:rFonts w:ascii="Times New Roman" w:hAnsi="Times New Roman"/>
          <w:b/>
          <w:spacing w:val="-20"/>
          <w:sz w:val="72"/>
          <w:szCs w:val="72"/>
        </w:rPr>
        <w:t>）无线电装置</w:t>
      </w:r>
    </w:p>
    <w:p w:rsidR="00D96A3A" w:rsidRPr="00E64420" w:rsidRDefault="00D96A3A">
      <w:pPr>
        <w:spacing w:before="0" w:after="0" w:line="360" w:lineRule="auto"/>
        <w:jc w:val="center"/>
        <w:rPr>
          <w:rFonts w:ascii="Times New Roman" w:hAnsi="Times New Roman"/>
          <w:b/>
          <w:spacing w:val="-20"/>
          <w:sz w:val="72"/>
          <w:szCs w:val="72"/>
        </w:rPr>
      </w:pPr>
    </w:p>
    <w:p w:rsidR="00D96A3A" w:rsidRDefault="00D96A3A">
      <w:pPr>
        <w:spacing w:before="0" w:after="0" w:line="360" w:lineRule="auto"/>
        <w:jc w:val="center"/>
        <w:rPr>
          <w:rFonts w:ascii="Times New Roman" w:hAnsi="Times New Roman"/>
          <w:b/>
          <w:sz w:val="72"/>
          <w:szCs w:val="72"/>
        </w:rPr>
      </w:pPr>
    </w:p>
    <w:p w:rsidR="00D96A3A" w:rsidRDefault="00D044CA">
      <w:pPr>
        <w:spacing w:before="0" w:after="0" w:line="360" w:lineRule="auto"/>
        <w:jc w:val="center"/>
        <w:rPr>
          <w:rFonts w:ascii="Times New Roman" w:hAnsi="Times New Roman"/>
          <w:b/>
          <w:sz w:val="72"/>
          <w:szCs w:val="72"/>
        </w:rPr>
      </w:pPr>
      <w:r>
        <w:rPr>
          <w:rFonts w:ascii="Times New Roman" w:hAnsi="Times New Roman"/>
          <w:b/>
          <w:sz w:val="72"/>
          <w:szCs w:val="72"/>
        </w:rPr>
        <w:t>使用说明书</w:t>
      </w:r>
    </w:p>
    <w:p w:rsidR="00D96A3A" w:rsidRDefault="00D96A3A">
      <w:pPr>
        <w:spacing w:before="0" w:after="0" w:line="360" w:lineRule="auto"/>
        <w:rPr>
          <w:rFonts w:ascii="Times New Roman" w:hAnsi="Times New Roman"/>
        </w:rPr>
        <w:sectPr w:rsidR="00D96A3A">
          <w:pgSz w:w="11906" w:h="16838"/>
          <w:pgMar w:top="1440" w:right="1440" w:bottom="1440" w:left="1440" w:header="851" w:footer="992" w:gutter="0"/>
          <w:cols w:space="720"/>
          <w:docGrid w:type="lines" w:linePitch="312"/>
        </w:sectPr>
      </w:pPr>
    </w:p>
    <w:p w:rsidR="00D96A3A" w:rsidRDefault="00D044CA">
      <w:pPr>
        <w:jc w:val="center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目</w:t>
      </w:r>
      <w:r>
        <w:rPr>
          <w:rFonts w:hint="eastAsia"/>
          <w:sz w:val="30"/>
          <w:szCs w:val="30"/>
        </w:rPr>
        <w:t xml:space="preserve">  </w:t>
      </w:r>
      <w:r>
        <w:rPr>
          <w:rFonts w:hint="eastAsia"/>
          <w:sz w:val="30"/>
          <w:szCs w:val="30"/>
        </w:rPr>
        <w:t>录</w:t>
      </w:r>
    </w:p>
    <w:p w:rsidR="009E5D63" w:rsidRDefault="00D634F8">
      <w:pPr>
        <w:pStyle w:val="13"/>
        <w:rPr>
          <w:ins w:id="0" w:author="admin" w:date="2016-10-28T16:25:00Z"/>
          <w:rFonts w:asciiTheme="minorHAnsi" w:eastAsiaTheme="minorEastAsia" w:hAnsiTheme="minorHAnsi" w:cstheme="minorBidi"/>
          <w:noProof/>
          <w:szCs w:val="22"/>
        </w:rPr>
      </w:pPr>
      <w:r w:rsidRPr="00D634F8">
        <w:fldChar w:fldCharType="begin"/>
      </w:r>
      <w:r w:rsidR="00D044CA">
        <w:instrText xml:space="preserve"> TOC \o "1-3" \h \z \u </w:instrText>
      </w:r>
      <w:r w:rsidRPr="00D634F8">
        <w:fldChar w:fldCharType="separate"/>
      </w:r>
      <w:ins w:id="1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"_Toc465435280"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1.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rFonts w:hint="eastAsia"/>
            <w:noProof/>
          </w:rPr>
          <w:t>一键遇险报警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_Toc465435280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2" w:author="admin" w:date="2016-10-28T16:25:00Z">
        <w:r w:rsidR="009E5D63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21"/>
        <w:tabs>
          <w:tab w:val="left" w:pos="1050"/>
          <w:tab w:val="right" w:leader="dot" w:pos="9016"/>
        </w:tabs>
        <w:rPr>
          <w:ins w:id="3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4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"_Toc465435281"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1.1.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rFonts w:hint="eastAsia"/>
            <w:noProof/>
          </w:rPr>
          <w:t>如何一键遇险报警？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_Toc465435281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5" w:author="admin" w:date="2016-10-28T16:25:00Z">
        <w:r w:rsidR="009E5D63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21"/>
        <w:tabs>
          <w:tab w:val="left" w:pos="1050"/>
          <w:tab w:val="right" w:leader="dot" w:pos="9016"/>
        </w:tabs>
        <w:rPr>
          <w:ins w:id="6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7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"_Toc465435282"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1.2.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rFonts w:hint="eastAsia"/>
            <w:noProof/>
          </w:rPr>
          <w:t>如何取消遇险报警？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_Toc465435282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8" w:author="admin" w:date="2016-10-28T16:25:00Z">
        <w:r w:rsidR="009E5D63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13"/>
        <w:rPr>
          <w:ins w:id="9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10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"_Toc465435283"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2.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rFonts w:hint="eastAsia"/>
            <w:noProof/>
          </w:rPr>
          <w:t>产品特点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_Toc465435283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11" w:author="admin" w:date="2016-10-28T16:25:00Z">
        <w:r w:rsidR="009E5D63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13"/>
        <w:rPr>
          <w:ins w:id="12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13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"_Toc465435284"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3.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rFonts w:hint="eastAsia"/>
            <w:noProof/>
          </w:rPr>
          <w:t>系统配置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_Toc465435284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14" w:author="admin" w:date="2016-10-28T16:25:00Z">
        <w:r w:rsidR="009E5D63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13"/>
        <w:rPr>
          <w:ins w:id="15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16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"_Toc465435285"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4.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rFonts w:hint="eastAsia"/>
            <w:noProof/>
          </w:rPr>
          <w:t>产品规格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_Toc465435285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17" w:author="admin" w:date="2016-10-28T16:25:00Z">
        <w:r w:rsidR="009E5D63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13"/>
        <w:rPr>
          <w:ins w:id="18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19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"_Toc465435286"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5.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rFonts w:hint="eastAsia"/>
            <w:noProof/>
          </w:rPr>
          <w:t>使用说明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_Toc465435286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20" w:author="admin" w:date="2016-10-28T16:25:00Z">
        <w:r w:rsidR="009E5D63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21"/>
        <w:tabs>
          <w:tab w:val="left" w:pos="1050"/>
          <w:tab w:val="right" w:leader="dot" w:pos="9016"/>
        </w:tabs>
        <w:rPr>
          <w:ins w:id="21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22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"_Toc465435287"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5.1.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rFonts w:hint="eastAsia"/>
            <w:noProof/>
          </w:rPr>
          <w:t>操作简介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_Toc465435287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23" w:author="admin" w:date="2016-10-28T16:25:00Z">
        <w:r w:rsidR="009E5D63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31"/>
        <w:tabs>
          <w:tab w:val="left" w:pos="1680"/>
          <w:tab w:val="right" w:leader="dot" w:pos="9016"/>
        </w:tabs>
        <w:rPr>
          <w:ins w:id="24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25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"_Toc465435288"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5.1.1.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rFonts w:hint="eastAsia"/>
            <w:noProof/>
          </w:rPr>
          <w:t>面板与控件描述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_Toc465435288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26" w:author="admin" w:date="2016-10-28T16:25:00Z">
        <w:r w:rsidR="009E5D63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31"/>
        <w:tabs>
          <w:tab w:val="left" w:pos="1680"/>
          <w:tab w:val="right" w:leader="dot" w:pos="9016"/>
        </w:tabs>
        <w:rPr>
          <w:ins w:id="27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28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"_Toc465435289"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5.1.2.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rFonts w:hint="eastAsia"/>
            <w:noProof/>
          </w:rPr>
          <w:t>主界面描述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_Toc465435289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29" w:author="admin" w:date="2016-10-28T16:25:00Z">
        <w:r w:rsidR="009E5D63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21"/>
        <w:tabs>
          <w:tab w:val="left" w:pos="1050"/>
          <w:tab w:val="right" w:leader="dot" w:pos="9016"/>
        </w:tabs>
        <w:rPr>
          <w:ins w:id="30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31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"_Toc465435290"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5.2.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noProof/>
          </w:rPr>
          <w:t>SSB</w:t>
        </w:r>
        <w:r w:rsidR="009E5D63" w:rsidRPr="00D35B30">
          <w:rPr>
            <w:rStyle w:val="ad"/>
            <w:rFonts w:hint="eastAsia"/>
            <w:noProof/>
          </w:rPr>
          <w:t>功能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_Toc465435290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32" w:author="admin" w:date="2016-10-28T16:25:00Z">
        <w:r w:rsidR="009E5D63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31"/>
        <w:tabs>
          <w:tab w:val="left" w:pos="1680"/>
          <w:tab w:val="right" w:leader="dot" w:pos="9016"/>
        </w:tabs>
        <w:rPr>
          <w:ins w:id="33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34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"_Toc465435291"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5.2.1.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rFonts w:hint="eastAsia"/>
            <w:noProof/>
          </w:rPr>
          <w:t>模式选择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_Toc465435291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35" w:author="admin" w:date="2016-10-28T16:25:00Z">
        <w:r w:rsidR="009E5D63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31"/>
        <w:tabs>
          <w:tab w:val="left" w:pos="1680"/>
          <w:tab w:val="right" w:leader="dot" w:pos="9016"/>
        </w:tabs>
        <w:rPr>
          <w:ins w:id="36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37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"_Toc465435292"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5.2.2.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rFonts w:hint="eastAsia"/>
            <w:noProof/>
          </w:rPr>
          <w:t>信道与频率设置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_Toc465435292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38" w:author="admin" w:date="2016-10-28T16:25:00Z">
        <w:r w:rsidR="009E5D63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31"/>
        <w:tabs>
          <w:tab w:val="left" w:pos="1680"/>
          <w:tab w:val="right" w:leader="dot" w:pos="9016"/>
        </w:tabs>
        <w:rPr>
          <w:ins w:id="39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40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"_Toc465435293"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5.2.3.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rFonts w:hint="eastAsia"/>
            <w:noProof/>
          </w:rPr>
          <w:t>影响发射性能参数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_Toc465435293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41" w:author="admin" w:date="2016-10-28T16:25:00Z">
        <w:r w:rsidR="009E5D63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31"/>
        <w:tabs>
          <w:tab w:val="left" w:pos="1680"/>
          <w:tab w:val="right" w:leader="dot" w:pos="9016"/>
        </w:tabs>
        <w:rPr>
          <w:ins w:id="42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43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"_Toc465435294"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5.2.4.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rFonts w:hint="eastAsia"/>
            <w:noProof/>
          </w:rPr>
          <w:t>影响接收性能参数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_Toc465435294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44" w:author="admin" w:date="2016-10-28T16:25:00Z">
        <w:r w:rsidR="009E5D63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21"/>
        <w:tabs>
          <w:tab w:val="left" w:pos="1050"/>
          <w:tab w:val="right" w:leader="dot" w:pos="9016"/>
        </w:tabs>
        <w:rPr>
          <w:ins w:id="45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46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"_Toc465435295"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5.3.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noProof/>
          </w:rPr>
          <w:t>DSC</w:t>
        </w:r>
        <w:r w:rsidR="009E5D63" w:rsidRPr="00D35B30">
          <w:rPr>
            <w:rStyle w:val="ad"/>
            <w:rFonts w:hint="eastAsia"/>
            <w:noProof/>
          </w:rPr>
          <w:t>简介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_Toc465435295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47" w:author="admin" w:date="2016-10-28T16:25:00Z">
        <w:r w:rsidR="009E5D63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31"/>
        <w:tabs>
          <w:tab w:val="left" w:pos="1680"/>
          <w:tab w:val="right" w:leader="dot" w:pos="9016"/>
        </w:tabs>
        <w:rPr>
          <w:ins w:id="48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49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"_Toc465435296"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5.3.1.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rFonts w:hint="eastAsia"/>
            <w:noProof/>
          </w:rPr>
          <w:t>消息类型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_Toc465435296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50" w:author="admin" w:date="2016-10-28T16:25:00Z">
        <w:r w:rsidR="009E5D63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31"/>
        <w:tabs>
          <w:tab w:val="left" w:pos="1680"/>
          <w:tab w:val="right" w:leader="dot" w:pos="9016"/>
        </w:tabs>
        <w:rPr>
          <w:ins w:id="51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52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"_Toc465435297"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5.3.2.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rFonts w:hint="eastAsia"/>
            <w:noProof/>
          </w:rPr>
          <w:t>参数类型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_Toc465435297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53" w:author="admin" w:date="2016-10-28T16:25:00Z">
        <w:r w:rsidR="009E5D63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21"/>
        <w:tabs>
          <w:tab w:val="left" w:pos="1050"/>
          <w:tab w:val="right" w:leader="dot" w:pos="9016"/>
        </w:tabs>
        <w:rPr>
          <w:ins w:id="54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55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"_Toc465435298"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5.4.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rFonts w:hint="eastAsia"/>
            <w:noProof/>
          </w:rPr>
          <w:t>遇险报警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_Toc465435298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56" w:author="admin" w:date="2016-10-28T16:25:00Z">
        <w:r w:rsidR="009E5D63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31"/>
        <w:tabs>
          <w:tab w:val="left" w:pos="1680"/>
          <w:tab w:val="right" w:leader="dot" w:pos="9016"/>
        </w:tabs>
        <w:rPr>
          <w:ins w:id="57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58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"_Toc465435299"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5.4.1.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rFonts w:hint="eastAsia"/>
            <w:noProof/>
          </w:rPr>
          <w:t>发送遇险呼叫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_Toc465435299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59" w:author="admin" w:date="2016-10-28T16:25:00Z">
        <w:r w:rsidR="009E5D63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31"/>
        <w:tabs>
          <w:tab w:val="left" w:pos="1680"/>
          <w:tab w:val="right" w:leader="dot" w:pos="9016"/>
        </w:tabs>
        <w:rPr>
          <w:ins w:id="60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61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"_Toc465435300"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5.4.2.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rFonts w:hint="eastAsia"/>
            <w:noProof/>
          </w:rPr>
          <w:t>接收遇险呼叫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_Toc465435300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62" w:author="admin" w:date="2016-10-28T16:25:00Z">
        <w:r w:rsidR="009E5D63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31"/>
        <w:tabs>
          <w:tab w:val="left" w:pos="1680"/>
          <w:tab w:val="right" w:leader="dot" w:pos="9016"/>
        </w:tabs>
        <w:rPr>
          <w:ins w:id="63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64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"_Toc465435301"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5.4.3.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rFonts w:hint="eastAsia"/>
            <w:noProof/>
          </w:rPr>
          <w:t>发送遇险转发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_Toc465435301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65" w:author="admin" w:date="2016-10-28T16:25:00Z">
        <w:r w:rsidR="009E5D63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31"/>
        <w:tabs>
          <w:tab w:val="left" w:pos="1680"/>
          <w:tab w:val="right" w:leader="dot" w:pos="9016"/>
        </w:tabs>
        <w:rPr>
          <w:ins w:id="66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67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"_Toc465435302"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5.4.4.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rFonts w:hint="eastAsia"/>
            <w:noProof/>
          </w:rPr>
          <w:t>接收海区转发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_Toc465435302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68" w:author="admin" w:date="2016-10-28T16:25:00Z">
        <w:r w:rsidR="009E5D63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21"/>
        <w:tabs>
          <w:tab w:val="left" w:pos="1050"/>
          <w:tab w:val="right" w:leader="dot" w:pos="9016"/>
        </w:tabs>
        <w:rPr>
          <w:ins w:id="69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70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"_Toc465435303"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5.5.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rFonts w:hint="eastAsia"/>
            <w:noProof/>
          </w:rPr>
          <w:t>常规呼叫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_Toc465435303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71" w:author="admin" w:date="2016-10-28T16:25:00Z">
        <w:r w:rsidR="009E5D63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31"/>
        <w:tabs>
          <w:tab w:val="left" w:pos="1680"/>
          <w:tab w:val="right" w:leader="dot" w:pos="9016"/>
        </w:tabs>
        <w:rPr>
          <w:ins w:id="72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73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"_Toc465435304"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5.5.1.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rFonts w:hint="eastAsia"/>
            <w:noProof/>
          </w:rPr>
          <w:t>单呼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_Toc465435304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74" w:author="admin" w:date="2016-10-28T16:25:00Z">
        <w:r w:rsidR="009E5D63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31"/>
        <w:tabs>
          <w:tab w:val="left" w:pos="1680"/>
          <w:tab w:val="right" w:leader="dot" w:pos="9016"/>
        </w:tabs>
        <w:rPr>
          <w:ins w:id="75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76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"_Toc465435307"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5.5.2.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rFonts w:hint="eastAsia"/>
            <w:noProof/>
          </w:rPr>
          <w:t>船队呼叫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_Toc465435307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77" w:author="admin" w:date="2016-10-28T16:25:00Z">
        <w:r w:rsidR="009E5D63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31"/>
        <w:tabs>
          <w:tab w:val="left" w:pos="1680"/>
          <w:tab w:val="right" w:leader="dot" w:pos="9016"/>
        </w:tabs>
        <w:rPr>
          <w:ins w:id="78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79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"_Toc465435308"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5.5.3.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rFonts w:hint="eastAsia"/>
            <w:noProof/>
          </w:rPr>
          <w:t>海区呼叫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_Toc465435308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80" w:author="admin" w:date="2016-10-28T16:25:00Z">
        <w:r w:rsidR="009E5D63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31"/>
        <w:tabs>
          <w:tab w:val="left" w:pos="1680"/>
          <w:tab w:val="right" w:leader="dot" w:pos="9016"/>
        </w:tabs>
        <w:rPr>
          <w:ins w:id="81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82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"_Toc465435309"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5.5.4.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rFonts w:hint="eastAsia"/>
            <w:noProof/>
          </w:rPr>
          <w:t>位置呼叫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_Toc465435309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83" w:author="admin" w:date="2016-10-28T16:25:00Z">
        <w:r w:rsidR="009E5D63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31"/>
        <w:tabs>
          <w:tab w:val="left" w:pos="1680"/>
          <w:tab w:val="right" w:leader="dot" w:pos="9016"/>
        </w:tabs>
        <w:rPr>
          <w:ins w:id="84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85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"_Toc465435310"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5.5.5.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rFonts w:hint="eastAsia"/>
            <w:noProof/>
          </w:rPr>
          <w:t>测试呼叫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_Toc465435310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86" w:author="admin" w:date="2016-10-28T16:25:00Z">
        <w:r w:rsidR="009E5D63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31"/>
        <w:tabs>
          <w:tab w:val="left" w:pos="1680"/>
          <w:tab w:val="right" w:leader="dot" w:pos="9016"/>
        </w:tabs>
        <w:rPr>
          <w:ins w:id="87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88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"_Toc465435311"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5.5.6.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rFonts w:hint="eastAsia"/>
            <w:noProof/>
          </w:rPr>
          <w:t>接收查询呼叫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_Toc465435311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89" w:author="admin" w:date="2016-10-28T16:25:00Z">
        <w:r w:rsidR="009E5D63"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31"/>
        <w:tabs>
          <w:tab w:val="left" w:pos="1680"/>
          <w:tab w:val="right" w:leader="dot" w:pos="9016"/>
        </w:tabs>
        <w:rPr>
          <w:ins w:id="90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91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"_Toc465435312"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5.5.7.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noProof/>
          </w:rPr>
          <w:t>PSTN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_Toc465435312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92" w:author="admin" w:date="2016-10-28T16:25:00Z">
        <w:r w:rsidR="009E5D63"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31"/>
        <w:tabs>
          <w:tab w:val="left" w:pos="1680"/>
          <w:tab w:val="right" w:leader="dot" w:pos="9016"/>
        </w:tabs>
        <w:rPr>
          <w:ins w:id="93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94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"_Toc465435313"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5.5.8.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rFonts w:hint="eastAsia"/>
            <w:noProof/>
          </w:rPr>
          <w:t>医疗呼叫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_Toc465435313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95" w:author="admin" w:date="2016-10-28T16:25:00Z">
        <w:r w:rsidR="009E5D63"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31"/>
        <w:tabs>
          <w:tab w:val="left" w:pos="1680"/>
          <w:tab w:val="right" w:leader="dot" w:pos="9016"/>
        </w:tabs>
        <w:rPr>
          <w:ins w:id="96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97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"_Toc465435314"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5.5.9.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rFonts w:hint="eastAsia"/>
            <w:noProof/>
          </w:rPr>
          <w:t>中立呼叫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_Toc465435314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98" w:author="admin" w:date="2016-10-28T16:25:00Z">
        <w:r w:rsidR="009E5D63"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21"/>
        <w:tabs>
          <w:tab w:val="left" w:pos="1050"/>
          <w:tab w:val="right" w:leader="dot" w:pos="9016"/>
        </w:tabs>
        <w:rPr>
          <w:ins w:id="99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100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"_Toc465435315"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5.6.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rFonts w:hint="eastAsia"/>
            <w:noProof/>
          </w:rPr>
          <w:t>日志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_Toc465435315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101" w:author="admin" w:date="2016-10-28T16:25:00Z">
        <w:r w:rsidR="009E5D63"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31"/>
        <w:tabs>
          <w:tab w:val="left" w:pos="1680"/>
          <w:tab w:val="right" w:leader="dot" w:pos="9016"/>
        </w:tabs>
        <w:rPr>
          <w:ins w:id="102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103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"_Toc465435316"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5.6.1.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rFonts w:hint="eastAsia"/>
            <w:noProof/>
          </w:rPr>
          <w:t>类型切换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_Toc465435316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104" w:author="admin" w:date="2016-10-28T16:25:00Z">
        <w:r w:rsidR="009E5D63"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31"/>
        <w:tabs>
          <w:tab w:val="left" w:pos="1680"/>
          <w:tab w:val="right" w:leader="dot" w:pos="9016"/>
        </w:tabs>
        <w:rPr>
          <w:ins w:id="105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106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"_Toc465435317"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5.6.2.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rFonts w:hint="eastAsia"/>
            <w:noProof/>
          </w:rPr>
          <w:t>日志打开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_Toc465435317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107" w:author="admin" w:date="2016-10-28T16:25:00Z">
        <w:r w:rsidR="009E5D63"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31"/>
        <w:tabs>
          <w:tab w:val="left" w:pos="1680"/>
          <w:tab w:val="right" w:leader="dot" w:pos="9016"/>
        </w:tabs>
        <w:rPr>
          <w:ins w:id="108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109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"_Toc465435318"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5.6.3.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rFonts w:hint="eastAsia"/>
            <w:noProof/>
          </w:rPr>
          <w:t>日志删除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_Toc465435318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110" w:author="admin" w:date="2016-10-28T16:25:00Z">
        <w:r w:rsidR="009E5D63"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21"/>
        <w:tabs>
          <w:tab w:val="left" w:pos="1050"/>
          <w:tab w:val="right" w:leader="dot" w:pos="9016"/>
        </w:tabs>
        <w:rPr>
          <w:ins w:id="111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112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"_Toc465435319"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5.7.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rFonts w:hint="eastAsia"/>
            <w:noProof/>
          </w:rPr>
          <w:t>功能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_Toc465435319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113" w:author="admin" w:date="2016-10-28T16:25:00Z">
        <w:r w:rsidR="009E5D63"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31"/>
        <w:tabs>
          <w:tab w:val="left" w:pos="1680"/>
          <w:tab w:val="right" w:leader="dot" w:pos="9016"/>
        </w:tabs>
        <w:rPr>
          <w:ins w:id="114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115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"_Toc465435320"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5.7.1.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noProof/>
          </w:rPr>
          <w:t>SSB</w:t>
        </w:r>
        <w:r w:rsidR="009E5D63" w:rsidRPr="00D35B30">
          <w:rPr>
            <w:rStyle w:val="ad"/>
            <w:rFonts w:hint="eastAsia"/>
            <w:noProof/>
          </w:rPr>
          <w:t>扫描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_Toc465435320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116" w:author="admin" w:date="2016-10-28T16:25:00Z">
        <w:r w:rsidR="009E5D63"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21"/>
        <w:tabs>
          <w:tab w:val="left" w:pos="1050"/>
          <w:tab w:val="right" w:leader="dot" w:pos="9016"/>
        </w:tabs>
        <w:rPr>
          <w:ins w:id="117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118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"_Toc465435321"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5.8.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rFonts w:hint="eastAsia"/>
            <w:noProof/>
          </w:rPr>
          <w:t>设置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_Toc465435321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119" w:author="admin" w:date="2016-10-28T16:25:00Z">
        <w:r w:rsidR="009E5D63"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31"/>
        <w:tabs>
          <w:tab w:val="left" w:pos="1680"/>
          <w:tab w:val="right" w:leader="dot" w:pos="9016"/>
        </w:tabs>
        <w:rPr>
          <w:ins w:id="120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121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"_Toc465435322"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5.8.1.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rFonts w:hint="eastAsia"/>
            <w:noProof/>
          </w:rPr>
          <w:t>地址簿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_Toc465435322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122" w:author="admin" w:date="2016-10-28T16:25:00Z">
        <w:r w:rsidR="009E5D63"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31"/>
        <w:tabs>
          <w:tab w:val="left" w:pos="1680"/>
          <w:tab w:val="right" w:leader="dot" w:pos="9016"/>
        </w:tabs>
        <w:rPr>
          <w:ins w:id="123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124" w:author="admin" w:date="2016-10-28T16:25:00Z">
        <w:r w:rsidRPr="00D35B30">
          <w:rPr>
            <w:rStyle w:val="ad"/>
            <w:noProof/>
          </w:rPr>
          <w:lastRenderedPageBreak/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"_Toc465435323"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5.8.2.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noProof/>
          </w:rPr>
          <w:t>SSB</w:t>
        </w:r>
        <w:r w:rsidR="009E5D63" w:rsidRPr="00D35B30">
          <w:rPr>
            <w:rStyle w:val="ad"/>
            <w:rFonts w:hint="eastAsia"/>
            <w:noProof/>
          </w:rPr>
          <w:t>扫描设置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_Toc465435323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125" w:author="admin" w:date="2016-10-28T16:25:00Z">
        <w:r w:rsidR="009E5D63"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31"/>
        <w:tabs>
          <w:tab w:val="left" w:pos="1680"/>
          <w:tab w:val="right" w:leader="dot" w:pos="9016"/>
        </w:tabs>
        <w:rPr>
          <w:ins w:id="126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127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"_Toc465435324"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5.8.3.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noProof/>
          </w:rPr>
          <w:t>DSC</w:t>
        </w:r>
        <w:r w:rsidR="009E5D63" w:rsidRPr="00D35B30">
          <w:rPr>
            <w:rStyle w:val="ad"/>
            <w:rFonts w:hint="eastAsia"/>
            <w:noProof/>
          </w:rPr>
          <w:t>设置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_Toc465435324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128" w:author="admin" w:date="2016-10-28T16:25:00Z">
        <w:r w:rsidR="009E5D63"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31"/>
        <w:tabs>
          <w:tab w:val="left" w:pos="1680"/>
          <w:tab w:val="right" w:leader="dot" w:pos="9016"/>
        </w:tabs>
        <w:rPr>
          <w:ins w:id="129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130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"_Toc465435325"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5.8.4.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rFonts w:hint="eastAsia"/>
            <w:noProof/>
          </w:rPr>
          <w:t>系统设置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_Toc465435325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131" w:author="admin" w:date="2016-10-28T16:25:00Z">
        <w:r w:rsidR="009E5D63"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31"/>
        <w:tabs>
          <w:tab w:val="left" w:pos="1680"/>
          <w:tab w:val="right" w:leader="dot" w:pos="9016"/>
        </w:tabs>
        <w:rPr>
          <w:ins w:id="132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133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"_Toc465435326"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5.8.5.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noProof/>
          </w:rPr>
          <w:t>DSC</w:t>
        </w:r>
        <w:r w:rsidR="009E5D63" w:rsidRPr="00D35B30">
          <w:rPr>
            <w:rStyle w:val="ad"/>
            <w:rFonts w:hint="eastAsia"/>
            <w:noProof/>
          </w:rPr>
          <w:t>测试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_Toc465435326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134" w:author="admin" w:date="2016-10-28T16:25:00Z">
        <w:r w:rsidR="009E5D63"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21"/>
        <w:tabs>
          <w:tab w:val="left" w:pos="1050"/>
          <w:tab w:val="right" w:leader="dot" w:pos="9016"/>
        </w:tabs>
        <w:rPr>
          <w:ins w:id="135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136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"_Toc465435327"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5.9.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rFonts w:hint="eastAsia"/>
            <w:noProof/>
          </w:rPr>
          <w:t>场景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_Toc465435327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137" w:author="admin" w:date="2016-10-28T16:25:00Z">
        <w:r w:rsidR="009E5D63"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31"/>
        <w:tabs>
          <w:tab w:val="left" w:pos="1680"/>
          <w:tab w:val="right" w:leader="dot" w:pos="9016"/>
        </w:tabs>
        <w:rPr>
          <w:ins w:id="138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139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"_Toc465435328"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5.9.1.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rFonts w:hint="eastAsia"/>
            <w:noProof/>
          </w:rPr>
          <w:t>场景说明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_Toc465435328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140" w:author="admin" w:date="2016-10-28T16:25:00Z">
        <w:r w:rsidR="009E5D63"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31"/>
        <w:tabs>
          <w:tab w:val="left" w:pos="1680"/>
          <w:tab w:val="right" w:leader="dot" w:pos="9016"/>
        </w:tabs>
        <w:rPr>
          <w:ins w:id="141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142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"_Toc465435329"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5.9.2.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rFonts w:hint="eastAsia"/>
            <w:noProof/>
          </w:rPr>
          <w:t>场景操作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_Toc465435329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143" w:author="admin" w:date="2016-10-28T16:25:00Z">
        <w:r w:rsidR="009E5D63"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13"/>
        <w:rPr>
          <w:ins w:id="144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145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"_Toc465435331"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6.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noProof/>
          </w:rPr>
          <w:t>NBDP</w:t>
        </w:r>
        <w:r w:rsidR="009E5D63" w:rsidRPr="00D35B30">
          <w:rPr>
            <w:rStyle w:val="ad"/>
            <w:rFonts w:hint="eastAsia"/>
            <w:noProof/>
          </w:rPr>
          <w:t>部分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_Toc465435331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146" w:author="admin" w:date="2016-10-28T16:25:00Z">
        <w:r w:rsidR="009E5D63"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21"/>
        <w:tabs>
          <w:tab w:val="left" w:pos="1050"/>
          <w:tab w:val="right" w:leader="dot" w:pos="9016"/>
        </w:tabs>
        <w:rPr>
          <w:ins w:id="147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148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"_Toc465435332"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6.1.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rFonts w:hint="eastAsia"/>
            <w:noProof/>
          </w:rPr>
          <w:t>概述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_Toc465435332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149" w:author="admin" w:date="2016-10-28T16:25:00Z">
        <w:r w:rsidR="009E5D63"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21"/>
        <w:tabs>
          <w:tab w:val="left" w:pos="1050"/>
          <w:tab w:val="right" w:leader="dot" w:pos="9016"/>
        </w:tabs>
        <w:rPr>
          <w:ins w:id="150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151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"_Toc465435333"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6.2.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rFonts w:hint="eastAsia"/>
            <w:noProof/>
          </w:rPr>
          <w:t>技术特性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_Toc465435333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152" w:author="admin" w:date="2016-10-28T16:25:00Z">
        <w:r w:rsidR="009E5D63"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31"/>
        <w:tabs>
          <w:tab w:val="left" w:pos="1680"/>
          <w:tab w:val="right" w:leader="dot" w:pos="9016"/>
        </w:tabs>
        <w:rPr>
          <w:ins w:id="153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154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"_Toc465435334"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6.2.1.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rFonts w:hint="eastAsia"/>
            <w:noProof/>
          </w:rPr>
          <w:t>通用指标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_Toc465435334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155" w:author="admin" w:date="2016-10-28T16:25:00Z">
        <w:r w:rsidR="009E5D63"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31"/>
        <w:tabs>
          <w:tab w:val="left" w:pos="1680"/>
          <w:tab w:val="right" w:leader="dot" w:pos="9016"/>
        </w:tabs>
        <w:rPr>
          <w:ins w:id="156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157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"_Toc465435335"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6.2.2.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rFonts w:hint="eastAsia"/>
            <w:noProof/>
          </w:rPr>
          <w:t>主要接收指标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_Toc465435335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158" w:author="admin" w:date="2016-10-28T16:25:00Z">
        <w:r w:rsidR="009E5D63"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21"/>
        <w:tabs>
          <w:tab w:val="left" w:pos="1050"/>
          <w:tab w:val="right" w:leader="dot" w:pos="9016"/>
        </w:tabs>
        <w:rPr>
          <w:ins w:id="159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160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"_Toc465435336"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6.3.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rFonts w:hint="eastAsia"/>
            <w:noProof/>
          </w:rPr>
          <w:t>结构特征和工作原理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_Toc465435336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161" w:author="admin" w:date="2016-10-28T16:25:00Z">
        <w:r w:rsidR="009E5D63"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31"/>
        <w:tabs>
          <w:tab w:val="left" w:pos="1680"/>
          <w:tab w:val="right" w:leader="dot" w:pos="9016"/>
        </w:tabs>
        <w:rPr>
          <w:ins w:id="162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163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"_Toc465435337"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6.3.1.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rFonts w:hint="eastAsia"/>
            <w:noProof/>
          </w:rPr>
          <w:t>结构特征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_Toc465435337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164" w:author="admin" w:date="2016-10-28T16:25:00Z">
        <w:r w:rsidR="009E5D63"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31"/>
        <w:tabs>
          <w:tab w:val="left" w:pos="1680"/>
          <w:tab w:val="right" w:leader="dot" w:pos="9016"/>
        </w:tabs>
        <w:rPr>
          <w:ins w:id="165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166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"_Toc465435338"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6.3.2.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rFonts w:hint="eastAsia"/>
            <w:noProof/>
          </w:rPr>
          <w:t>工作原理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_Toc465435338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167" w:author="admin" w:date="2016-10-28T16:25:00Z">
        <w:r w:rsidR="009E5D63"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21"/>
        <w:tabs>
          <w:tab w:val="left" w:pos="1050"/>
          <w:tab w:val="right" w:leader="dot" w:pos="9016"/>
        </w:tabs>
        <w:rPr>
          <w:ins w:id="168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169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"_Toc465435339"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6.4.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rFonts w:hint="eastAsia"/>
            <w:noProof/>
          </w:rPr>
          <w:t>尺寸、重量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_Toc465435339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170" w:author="admin" w:date="2016-10-28T16:25:00Z">
        <w:r w:rsidR="009E5D63"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21"/>
        <w:tabs>
          <w:tab w:val="left" w:pos="1050"/>
          <w:tab w:val="right" w:leader="dot" w:pos="9016"/>
        </w:tabs>
        <w:rPr>
          <w:ins w:id="171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172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"_Toc465435340"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6.5.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rFonts w:hint="eastAsia"/>
            <w:noProof/>
          </w:rPr>
          <w:t>组装、包装、安装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_Toc465435340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173" w:author="admin" w:date="2016-10-28T16:25:00Z">
        <w:r w:rsidR="009E5D63"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31"/>
        <w:tabs>
          <w:tab w:val="left" w:pos="1680"/>
          <w:tab w:val="right" w:leader="dot" w:pos="9016"/>
        </w:tabs>
        <w:rPr>
          <w:ins w:id="174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175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"_Toc465435341"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6.5.1.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rFonts w:hint="eastAsia"/>
            <w:noProof/>
          </w:rPr>
          <w:t>组装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_Toc465435341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176" w:author="admin" w:date="2016-10-28T16:25:00Z">
        <w:r w:rsidR="009E5D63"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31"/>
        <w:tabs>
          <w:tab w:val="left" w:pos="1680"/>
          <w:tab w:val="right" w:leader="dot" w:pos="9016"/>
        </w:tabs>
        <w:rPr>
          <w:ins w:id="177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178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"_Toc465435342"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6.5.2.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rFonts w:hint="eastAsia"/>
            <w:noProof/>
          </w:rPr>
          <w:t>包装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_Toc465435342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179" w:author="admin" w:date="2016-10-28T16:25:00Z">
        <w:r w:rsidR="009E5D63"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31"/>
        <w:tabs>
          <w:tab w:val="left" w:pos="1680"/>
          <w:tab w:val="right" w:leader="dot" w:pos="9016"/>
        </w:tabs>
        <w:rPr>
          <w:ins w:id="180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181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"_Toc465435343"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6.5.3.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rFonts w:hint="eastAsia"/>
            <w:noProof/>
          </w:rPr>
          <w:t>安装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_Toc465435343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182" w:author="admin" w:date="2016-10-28T16:25:00Z">
        <w:r w:rsidR="009E5D63"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21"/>
        <w:tabs>
          <w:tab w:val="left" w:pos="1050"/>
          <w:tab w:val="right" w:leader="dot" w:pos="9016"/>
        </w:tabs>
        <w:rPr>
          <w:ins w:id="183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184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"_Toc465435344"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6.6.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rFonts w:hint="eastAsia"/>
            <w:noProof/>
          </w:rPr>
          <w:t>使用操作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_Toc465435344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185" w:author="admin" w:date="2016-10-28T16:25:00Z">
        <w:r w:rsidR="009E5D63"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31"/>
        <w:tabs>
          <w:tab w:val="left" w:pos="1680"/>
          <w:tab w:val="right" w:leader="dot" w:pos="9016"/>
        </w:tabs>
        <w:rPr>
          <w:ins w:id="186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187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"_Toc465435345"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6.6.1.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rFonts w:hint="eastAsia"/>
            <w:noProof/>
          </w:rPr>
          <w:t>面板说明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_Toc465435345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188" w:author="admin" w:date="2016-10-28T16:25:00Z">
        <w:r w:rsidR="009E5D63"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31"/>
        <w:tabs>
          <w:tab w:val="left" w:pos="1680"/>
          <w:tab w:val="right" w:leader="dot" w:pos="9016"/>
        </w:tabs>
        <w:rPr>
          <w:ins w:id="189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190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"_Toc465435346"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6.6.2.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noProof/>
          </w:rPr>
          <w:t>Home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_Toc465435346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191" w:author="admin" w:date="2016-10-28T16:25:00Z">
        <w:r w:rsidR="009E5D63"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31"/>
        <w:tabs>
          <w:tab w:val="left" w:pos="1680"/>
          <w:tab w:val="right" w:leader="dot" w:pos="9016"/>
        </w:tabs>
        <w:rPr>
          <w:ins w:id="192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193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"_Toc465435347"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6.6.3.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noProof/>
          </w:rPr>
          <w:t>Call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_Toc465435347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194" w:author="admin" w:date="2016-10-28T16:25:00Z">
        <w:r w:rsidR="009E5D63"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31"/>
        <w:tabs>
          <w:tab w:val="left" w:pos="1680"/>
          <w:tab w:val="right" w:leader="dot" w:pos="9016"/>
        </w:tabs>
        <w:rPr>
          <w:ins w:id="195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196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"_Toc465435348"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6.6.4.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noProof/>
          </w:rPr>
          <w:t>Contacts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_Toc465435348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197" w:author="admin" w:date="2016-10-28T16:25:00Z">
        <w:r w:rsidR="009E5D63"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31"/>
        <w:tabs>
          <w:tab w:val="left" w:pos="1680"/>
          <w:tab w:val="right" w:leader="dot" w:pos="9016"/>
        </w:tabs>
        <w:rPr>
          <w:ins w:id="198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199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"_Toc465435349"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6.6.5.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noProof/>
          </w:rPr>
          <w:t>Message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_Toc465435349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200" w:author="admin" w:date="2016-10-28T16:25:00Z">
        <w:r w:rsidR="009E5D63"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31"/>
        <w:tabs>
          <w:tab w:val="left" w:pos="1680"/>
          <w:tab w:val="right" w:leader="dot" w:pos="9016"/>
        </w:tabs>
        <w:rPr>
          <w:ins w:id="201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202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"_Toc465435350"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6.6.6.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noProof/>
          </w:rPr>
          <w:t>Scan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_Toc465435350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203" w:author="admin" w:date="2016-10-28T16:25:00Z">
        <w:r w:rsidR="009E5D63">
          <w:rPr>
            <w:noProof/>
            <w:webHidden/>
          </w:rPr>
          <w:t>122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31"/>
        <w:tabs>
          <w:tab w:val="left" w:pos="1680"/>
          <w:tab w:val="right" w:leader="dot" w:pos="9016"/>
        </w:tabs>
        <w:rPr>
          <w:ins w:id="204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205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"_Toc465435351"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6.6.7.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noProof/>
          </w:rPr>
          <w:t>Manage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_Toc465435351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206" w:author="admin" w:date="2016-10-28T16:25:00Z">
        <w:r w:rsidR="009E5D63">
          <w:rPr>
            <w:noProof/>
            <w:webHidden/>
          </w:rPr>
          <w:t>128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31"/>
        <w:tabs>
          <w:tab w:val="left" w:pos="1680"/>
          <w:tab w:val="right" w:leader="dot" w:pos="9016"/>
        </w:tabs>
        <w:rPr>
          <w:ins w:id="207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208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"_Toc465435352"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6.6.8.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noProof/>
          </w:rPr>
          <w:t>System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_Toc465435352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209" w:author="admin" w:date="2016-10-28T16:25:00Z">
        <w:r w:rsidR="009E5D63">
          <w:rPr>
            <w:noProof/>
            <w:webHidden/>
          </w:rPr>
          <w:t>135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21"/>
        <w:tabs>
          <w:tab w:val="left" w:pos="1050"/>
          <w:tab w:val="right" w:leader="dot" w:pos="9016"/>
        </w:tabs>
        <w:rPr>
          <w:ins w:id="210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211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"_Toc465435353"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6.7.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rFonts w:hint="eastAsia"/>
            <w:noProof/>
          </w:rPr>
          <w:t>常见故障的排除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_Toc465435353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212" w:author="admin" w:date="2016-10-28T16:25:00Z">
        <w:r w:rsidR="009E5D63">
          <w:rPr>
            <w:noProof/>
            <w:webHidden/>
          </w:rPr>
          <w:t>143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21"/>
        <w:tabs>
          <w:tab w:val="left" w:pos="1050"/>
          <w:tab w:val="right" w:leader="dot" w:pos="9016"/>
        </w:tabs>
        <w:rPr>
          <w:ins w:id="213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214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"_Toc465435354"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6.8.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rFonts w:hint="eastAsia"/>
            <w:noProof/>
          </w:rPr>
          <w:t>维护和保养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_Toc465435354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215" w:author="admin" w:date="2016-10-28T16:25:00Z">
        <w:r w:rsidR="009E5D63">
          <w:rPr>
            <w:noProof/>
            <w:webHidden/>
          </w:rPr>
          <w:t>143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31"/>
        <w:tabs>
          <w:tab w:val="left" w:pos="1680"/>
          <w:tab w:val="right" w:leader="dot" w:pos="9016"/>
        </w:tabs>
        <w:rPr>
          <w:ins w:id="216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217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"_Toc465435355"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6.8.1.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rFonts w:hint="eastAsia"/>
            <w:noProof/>
          </w:rPr>
          <w:t>开箱及检查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_Toc465435355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218" w:author="admin" w:date="2016-10-28T16:25:00Z">
        <w:r w:rsidR="009E5D63">
          <w:rPr>
            <w:noProof/>
            <w:webHidden/>
          </w:rPr>
          <w:t>143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31"/>
        <w:tabs>
          <w:tab w:val="left" w:pos="1680"/>
          <w:tab w:val="right" w:leader="dot" w:pos="9016"/>
        </w:tabs>
        <w:rPr>
          <w:ins w:id="219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220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"_Toc465435356"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6.8.2.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rFonts w:hint="eastAsia"/>
            <w:noProof/>
          </w:rPr>
          <w:t>运输、贮存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_Toc465435356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221" w:author="admin" w:date="2016-10-28T16:25:00Z">
        <w:r w:rsidR="009E5D63">
          <w:rPr>
            <w:noProof/>
            <w:webHidden/>
          </w:rPr>
          <w:t>143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13"/>
        <w:rPr>
          <w:ins w:id="222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223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"_Toc465435360"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7.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rFonts w:hint="eastAsia"/>
            <w:noProof/>
          </w:rPr>
          <w:t>备注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_Toc465435360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224" w:author="admin" w:date="2016-10-28T16:25:00Z">
        <w:r w:rsidR="009E5D63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21"/>
        <w:tabs>
          <w:tab w:val="left" w:pos="1050"/>
          <w:tab w:val="right" w:leader="dot" w:pos="9016"/>
        </w:tabs>
        <w:rPr>
          <w:ins w:id="225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226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"_Toc465435361"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7.1.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noProof/>
          </w:rPr>
          <w:t>SSB</w:t>
        </w:r>
        <w:r w:rsidR="009E5D63" w:rsidRPr="00D35B30">
          <w:rPr>
            <w:rStyle w:val="ad"/>
            <w:rFonts w:hint="eastAsia"/>
            <w:noProof/>
          </w:rPr>
          <w:t>信道列表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_Toc465435361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227" w:author="admin" w:date="2016-10-28T16:25:00Z">
        <w:r w:rsidR="009E5D63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31"/>
        <w:tabs>
          <w:tab w:val="left" w:pos="1680"/>
          <w:tab w:val="right" w:leader="dot" w:pos="9016"/>
        </w:tabs>
        <w:rPr>
          <w:ins w:id="228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229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"_Toc465435362"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7.1.1.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rFonts w:hint="eastAsia"/>
            <w:noProof/>
          </w:rPr>
          <w:t>国内主要岸台资料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_Toc465435362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230" w:author="admin" w:date="2016-10-28T16:25:00Z">
        <w:r w:rsidR="009E5D63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31"/>
        <w:tabs>
          <w:tab w:val="left" w:pos="1680"/>
          <w:tab w:val="right" w:leader="dot" w:pos="9016"/>
        </w:tabs>
        <w:rPr>
          <w:ins w:id="231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232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"_Toc465435363"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7.1.2.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rFonts w:hint="eastAsia"/>
            <w:noProof/>
          </w:rPr>
          <w:t>国际电联（</w:t>
        </w:r>
        <w:r w:rsidR="009E5D63" w:rsidRPr="00D35B30">
          <w:rPr>
            <w:rStyle w:val="ad"/>
            <w:noProof/>
          </w:rPr>
          <w:t>ITU</w:t>
        </w:r>
        <w:r w:rsidR="009E5D63" w:rsidRPr="00D35B30">
          <w:rPr>
            <w:rStyle w:val="ad"/>
            <w:rFonts w:hint="eastAsia"/>
            <w:noProof/>
          </w:rPr>
          <w:t>）单边带（</w:t>
        </w:r>
        <w:r w:rsidR="009E5D63" w:rsidRPr="00D35B30">
          <w:rPr>
            <w:rStyle w:val="ad"/>
            <w:noProof/>
          </w:rPr>
          <w:t>SSB</w:t>
        </w:r>
        <w:r w:rsidR="009E5D63" w:rsidRPr="00D35B30">
          <w:rPr>
            <w:rStyle w:val="ad"/>
            <w:rFonts w:hint="eastAsia"/>
            <w:noProof/>
          </w:rPr>
          <w:t>）频道列表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_Toc465435363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233" w:author="admin" w:date="2016-10-28T16:25:00Z">
        <w:r w:rsidR="009E5D63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31"/>
        <w:tabs>
          <w:tab w:val="left" w:pos="1680"/>
          <w:tab w:val="right" w:leader="dot" w:pos="9016"/>
        </w:tabs>
        <w:rPr>
          <w:ins w:id="234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235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"_Toc465435364"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7.1.3.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rFonts w:hint="eastAsia"/>
            <w:noProof/>
          </w:rPr>
          <w:t>遇险紧急安全</w:t>
        </w:r>
        <w:r w:rsidR="009E5D63" w:rsidRPr="00D35B30">
          <w:rPr>
            <w:rStyle w:val="ad"/>
            <w:noProof/>
          </w:rPr>
          <w:t>SSB</w:t>
        </w:r>
        <w:r w:rsidR="009E5D63" w:rsidRPr="00D35B30">
          <w:rPr>
            <w:rStyle w:val="ad"/>
            <w:rFonts w:hint="eastAsia"/>
            <w:noProof/>
          </w:rPr>
          <w:t>呼叫频率表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_Toc465435364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236" w:author="admin" w:date="2016-10-28T16:25:00Z">
        <w:r w:rsidR="009E5D63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9E5D63" w:rsidRDefault="00D634F8">
      <w:pPr>
        <w:pStyle w:val="21"/>
        <w:tabs>
          <w:tab w:val="left" w:pos="1050"/>
          <w:tab w:val="right" w:leader="dot" w:pos="9016"/>
        </w:tabs>
        <w:rPr>
          <w:ins w:id="237" w:author="admin" w:date="2016-10-28T16:25:00Z"/>
          <w:rFonts w:asciiTheme="minorHAnsi" w:eastAsiaTheme="minorEastAsia" w:hAnsiTheme="minorHAnsi" w:cstheme="minorBidi"/>
          <w:noProof/>
          <w:szCs w:val="22"/>
        </w:rPr>
      </w:pPr>
      <w:ins w:id="238" w:author="admin" w:date="2016-10-28T16:25:00Z">
        <w:r w:rsidRPr="00D35B30">
          <w:rPr>
            <w:rStyle w:val="ad"/>
            <w:noProof/>
          </w:rPr>
          <w:fldChar w:fldCharType="begin"/>
        </w:r>
        <w:r w:rsidR="009E5D63" w:rsidRPr="00D35B30">
          <w:rPr>
            <w:rStyle w:val="ad"/>
            <w:noProof/>
          </w:rPr>
          <w:instrText xml:space="preserve"> </w:instrText>
        </w:r>
        <w:r w:rsidR="009E5D63">
          <w:rPr>
            <w:noProof/>
          </w:rPr>
          <w:instrText>HYPERLINK \l "_Toc465435365"</w:instrText>
        </w:r>
        <w:r w:rsidR="009E5D63" w:rsidRPr="00D35B30">
          <w:rPr>
            <w:rStyle w:val="ad"/>
            <w:noProof/>
          </w:rPr>
          <w:instrText xml:space="preserve"> </w:instrText>
        </w:r>
        <w:r w:rsidRPr="00D35B30">
          <w:rPr>
            <w:rStyle w:val="ad"/>
            <w:noProof/>
          </w:rPr>
          <w:fldChar w:fldCharType="separate"/>
        </w:r>
        <w:r w:rsidR="009E5D63" w:rsidRPr="00D35B30">
          <w:rPr>
            <w:rStyle w:val="ad"/>
            <w:noProof/>
          </w:rPr>
          <w:t>7.2.</w:t>
        </w:r>
        <w:r w:rsidR="009E5D63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="009E5D63" w:rsidRPr="00D35B30">
          <w:rPr>
            <w:rStyle w:val="ad"/>
            <w:noProof/>
          </w:rPr>
          <w:t>DSC</w:t>
        </w:r>
        <w:r w:rsidR="009E5D63" w:rsidRPr="00D35B30">
          <w:rPr>
            <w:rStyle w:val="ad"/>
            <w:rFonts w:hint="eastAsia"/>
            <w:noProof/>
          </w:rPr>
          <w:t>信道列表</w:t>
        </w:r>
        <w:r w:rsidR="009E5D63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E5D63">
          <w:rPr>
            <w:noProof/>
            <w:webHidden/>
          </w:rPr>
          <w:instrText xml:space="preserve"> PAGEREF _Toc465435365 \h </w:instrText>
        </w:r>
      </w:ins>
      <w:r>
        <w:rPr>
          <w:noProof/>
          <w:webHidden/>
        </w:rPr>
      </w:r>
      <w:r>
        <w:rPr>
          <w:noProof/>
          <w:webHidden/>
        </w:rPr>
        <w:fldChar w:fldCharType="separate"/>
      </w:r>
      <w:ins w:id="239" w:author="admin" w:date="2016-10-28T16:25:00Z">
        <w:r w:rsidR="009E5D63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  <w:r w:rsidRPr="00D35B30">
          <w:rPr>
            <w:rStyle w:val="ad"/>
            <w:noProof/>
          </w:rPr>
          <w:fldChar w:fldCharType="end"/>
        </w:r>
      </w:ins>
    </w:p>
    <w:p w:rsidR="00552EED" w:rsidDel="00375367" w:rsidRDefault="00D634F8">
      <w:pPr>
        <w:pStyle w:val="13"/>
        <w:rPr>
          <w:del w:id="240" w:author="admin" w:date="2016-10-26T08:51:00Z"/>
          <w:rFonts w:asciiTheme="minorHAnsi" w:eastAsiaTheme="minorEastAsia" w:hAnsiTheme="minorHAnsi" w:cstheme="minorBidi"/>
          <w:noProof/>
          <w:szCs w:val="22"/>
        </w:rPr>
      </w:pPr>
      <w:del w:id="241" w:author="admin" w:date="2016-10-26T08:51:00Z">
        <w:r w:rsidRPr="00D634F8">
          <w:rPr>
            <w:rPrChange w:id="242" w:author="admin" w:date="2016-10-26T08:51:00Z">
              <w:rPr>
                <w:rStyle w:val="ad"/>
                <w:noProof/>
              </w:rPr>
            </w:rPrChange>
          </w:rPr>
          <w:delText>1.</w:delText>
        </w:r>
        <w:r w:rsidR="00552EED" w:rsidDel="0037536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D634F8">
          <w:rPr>
            <w:rFonts w:hint="eastAsia"/>
            <w:rPrChange w:id="243" w:author="admin" w:date="2016-10-26T08:51:00Z">
              <w:rPr>
                <w:rStyle w:val="ad"/>
                <w:rFonts w:hint="eastAsia"/>
                <w:noProof/>
              </w:rPr>
            </w:rPrChange>
          </w:rPr>
          <w:delText>一键遇险报警</w:delText>
        </w:r>
        <w:r w:rsidR="00552EED" w:rsidDel="00375367">
          <w:rPr>
            <w:noProof/>
            <w:webHidden/>
          </w:rPr>
          <w:tab/>
        </w:r>
        <w:r w:rsidR="002B3801" w:rsidDel="00375367">
          <w:rPr>
            <w:noProof/>
            <w:webHidden/>
          </w:rPr>
          <w:delText>1</w:delText>
        </w:r>
      </w:del>
    </w:p>
    <w:p w:rsidR="00552EED" w:rsidDel="00375367" w:rsidRDefault="00D634F8">
      <w:pPr>
        <w:pStyle w:val="21"/>
        <w:tabs>
          <w:tab w:val="left" w:pos="1050"/>
          <w:tab w:val="right" w:leader="dot" w:pos="9016"/>
        </w:tabs>
        <w:rPr>
          <w:del w:id="244" w:author="admin" w:date="2016-10-26T08:51:00Z"/>
          <w:rFonts w:asciiTheme="minorHAnsi" w:eastAsiaTheme="minorEastAsia" w:hAnsiTheme="minorHAnsi" w:cstheme="minorBidi"/>
          <w:noProof/>
          <w:szCs w:val="22"/>
        </w:rPr>
      </w:pPr>
      <w:del w:id="245" w:author="admin" w:date="2016-10-26T08:51:00Z">
        <w:r w:rsidRPr="00D634F8">
          <w:rPr>
            <w:rPrChange w:id="246" w:author="admin" w:date="2016-10-26T08:51:00Z">
              <w:rPr>
                <w:rStyle w:val="ad"/>
                <w:noProof/>
              </w:rPr>
            </w:rPrChange>
          </w:rPr>
          <w:delText>1.1.</w:delText>
        </w:r>
        <w:r w:rsidR="00552EED" w:rsidDel="0037536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D634F8">
          <w:rPr>
            <w:rFonts w:hint="eastAsia"/>
            <w:rPrChange w:id="247" w:author="admin" w:date="2016-10-26T08:51:00Z">
              <w:rPr>
                <w:rStyle w:val="ad"/>
                <w:rFonts w:hint="eastAsia"/>
                <w:noProof/>
              </w:rPr>
            </w:rPrChange>
          </w:rPr>
          <w:delText>如何一键遇险报警？</w:delText>
        </w:r>
        <w:r w:rsidR="00552EED" w:rsidDel="00375367">
          <w:rPr>
            <w:noProof/>
            <w:webHidden/>
          </w:rPr>
          <w:tab/>
        </w:r>
        <w:r w:rsidR="002B3801" w:rsidDel="00375367">
          <w:rPr>
            <w:noProof/>
            <w:webHidden/>
          </w:rPr>
          <w:delText>1</w:delText>
        </w:r>
      </w:del>
    </w:p>
    <w:p w:rsidR="00552EED" w:rsidDel="00375367" w:rsidRDefault="00D634F8">
      <w:pPr>
        <w:pStyle w:val="21"/>
        <w:tabs>
          <w:tab w:val="left" w:pos="1050"/>
          <w:tab w:val="right" w:leader="dot" w:pos="9016"/>
        </w:tabs>
        <w:rPr>
          <w:del w:id="248" w:author="admin" w:date="2016-10-26T08:51:00Z"/>
          <w:rFonts w:asciiTheme="minorHAnsi" w:eastAsiaTheme="minorEastAsia" w:hAnsiTheme="minorHAnsi" w:cstheme="minorBidi"/>
          <w:noProof/>
          <w:szCs w:val="22"/>
        </w:rPr>
      </w:pPr>
      <w:del w:id="249" w:author="admin" w:date="2016-10-26T08:51:00Z">
        <w:r w:rsidRPr="00D634F8">
          <w:rPr>
            <w:rPrChange w:id="250" w:author="admin" w:date="2016-10-26T08:51:00Z">
              <w:rPr>
                <w:rStyle w:val="ad"/>
                <w:noProof/>
              </w:rPr>
            </w:rPrChange>
          </w:rPr>
          <w:delText>1.2.</w:delText>
        </w:r>
        <w:r w:rsidR="00552EED" w:rsidDel="0037536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D634F8">
          <w:rPr>
            <w:rFonts w:hint="eastAsia"/>
            <w:rPrChange w:id="251" w:author="admin" w:date="2016-10-26T08:51:00Z">
              <w:rPr>
                <w:rStyle w:val="ad"/>
                <w:rFonts w:hint="eastAsia"/>
                <w:noProof/>
              </w:rPr>
            </w:rPrChange>
          </w:rPr>
          <w:delText>如何取消遇险报警？</w:delText>
        </w:r>
        <w:r w:rsidR="00552EED" w:rsidDel="00375367">
          <w:rPr>
            <w:noProof/>
            <w:webHidden/>
          </w:rPr>
          <w:tab/>
        </w:r>
        <w:r w:rsidR="00375367" w:rsidDel="00375367">
          <w:rPr>
            <w:noProof/>
            <w:webHidden/>
          </w:rPr>
          <w:delText>2</w:delText>
        </w:r>
      </w:del>
    </w:p>
    <w:p w:rsidR="00552EED" w:rsidDel="00375367" w:rsidRDefault="00D634F8">
      <w:pPr>
        <w:pStyle w:val="13"/>
        <w:rPr>
          <w:del w:id="252" w:author="admin" w:date="2016-10-26T08:51:00Z"/>
          <w:rFonts w:asciiTheme="minorHAnsi" w:eastAsiaTheme="minorEastAsia" w:hAnsiTheme="minorHAnsi" w:cstheme="minorBidi"/>
          <w:noProof/>
          <w:szCs w:val="22"/>
        </w:rPr>
      </w:pPr>
      <w:del w:id="253" w:author="admin" w:date="2016-10-26T08:51:00Z">
        <w:r w:rsidRPr="00D634F8">
          <w:rPr>
            <w:rPrChange w:id="254" w:author="admin" w:date="2016-10-26T08:51:00Z">
              <w:rPr>
                <w:rStyle w:val="ad"/>
                <w:noProof/>
              </w:rPr>
            </w:rPrChange>
          </w:rPr>
          <w:delText>2.</w:delText>
        </w:r>
        <w:r w:rsidR="00552EED" w:rsidDel="0037536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D634F8">
          <w:rPr>
            <w:rFonts w:hint="eastAsia"/>
            <w:rPrChange w:id="255" w:author="admin" w:date="2016-10-26T08:51:00Z">
              <w:rPr>
                <w:rStyle w:val="ad"/>
                <w:rFonts w:hint="eastAsia"/>
                <w:noProof/>
              </w:rPr>
            </w:rPrChange>
          </w:rPr>
          <w:delText>产品特点</w:delText>
        </w:r>
        <w:r w:rsidR="00552EED" w:rsidDel="00375367">
          <w:rPr>
            <w:noProof/>
            <w:webHidden/>
          </w:rPr>
          <w:tab/>
        </w:r>
        <w:r w:rsidR="002B3801" w:rsidDel="00375367">
          <w:rPr>
            <w:noProof/>
            <w:webHidden/>
          </w:rPr>
          <w:delText>4</w:delText>
        </w:r>
      </w:del>
    </w:p>
    <w:p w:rsidR="00552EED" w:rsidDel="00375367" w:rsidRDefault="00D634F8">
      <w:pPr>
        <w:pStyle w:val="13"/>
        <w:rPr>
          <w:del w:id="256" w:author="admin" w:date="2016-10-26T08:51:00Z"/>
          <w:rFonts w:asciiTheme="minorHAnsi" w:eastAsiaTheme="minorEastAsia" w:hAnsiTheme="minorHAnsi" w:cstheme="minorBidi"/>
          <w:noProof/>
          <w:szCs w:val="22"/>
        </w:rPr>
      </w:pPr>
      <w:del w:id="257" w:author="admin" w:date="2016-10-26T08:51:00Z">
        <w:r w:rsidRPr="00D634F8">
          <w:rPr>
            <w:rPrChange w:id="258" w:author="admin" w:date="2016-10-26T08:51:00Z">
              <w:rPr>
                <w:rStyle w:val="ad"/>
                <w:noProof/>
              </w:rPr>
            </w:rPrChange>
          </w:rPr>
          <w:delText>3.</w:delText>
        </w:r>
        <w:r w:rsidR="00552EED" w:rsidDel="0037536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D634F8">
          <w:rPr>
            <w:rFonts w:hint="eastAsia"/>
            <w:rPrChange w:id="259" w:author="admin" w:date="2016-10-26T08:51:00Z">
              <w:rPr>
                <w:rStyle w:val="ad"/>
                <w:rFonts w:hint="eastAsia"/>
                <w:noProof/>
              </w:rPr>
            </w:rPrChange>
          </w:rPr>
          <w:delText>系统配置</w:delText>
        </w:r>
        <w:r w:rsidR="00552EED" w:rsidDel="00375367">
          <w:rPr>
            <w:noProof/>
            <w:webHidden/>
          </w:rPr>
          <w:tab/>
        </w:r>
        <w:r w:rsidR="002B3801" w:rsidDel="00375367">
          <w:rPr>
            <w:noProof/>
            <w:webHidden/>
          </w:rPr>
          <w:delText>5</w:delText>
        </w:r>
      </w:del>
    </w:p>
    <w:p w:rsidR="00552EED" w:rsidDel="00375367" w:rsidRDefault="00D634F8">
      <w:pPr>
        <w:pStyle w:val="13"/>
        <w:rPr>
          <w:del w:id="260" w:author="admin" w:date="2016-10-26T08:51:00Z"/>
          <w:rFonts w:asciiTheme="minorHAnsi" w:eastAsiaTheme="minorEastAsia" w:hAnsiTheme="minorHAnsi" w:cstheme="minorBidi"/>
          <w:noProof/>
          <w:szCs w:val="22"/>
        </w:rPr>
      </w:pPr>
      <w:del w:id="261" w:author="admin" w:date="2016-10-26T08:51:00Z">
        <w:r w:rsidRPr="00D634F8">
          <w:rPr>
            <w:rPrChange w:id="262" w:author="admin" w:date="2016-10-26T08:51:00Z">
              <w:rPr>
                <w:rStyle w:val="ad"/>
                <w:noProof/>
              </w:rPr>
            </w:rPrChange>
          </w:rPr>
          <w:delText>4.</w:delText>
        </w:r>
        <w:r w:rsidR="00552EED" w:rsidDel="0037536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D634F8">
          <w:rPr>
            <w:rFonts w:hint="eastAsia"/>
            <w:rPrChange w:id="263" w:author="admin" w:date="2016-10-26T08:51:00Z">
              <w:rPr>
                <w:rStyle w:val="ad"/>
                <w:rFonts w:hint="eastAsia"/>
                <w:noProof/>
              </w:rPr>
            </w:rPrChange>
          </w:rPr>
          <w:delText>产品规格</w:delText>
        </w:r>
        <w:r w:rsidR="00552EED" w:rsidDel="00375367">
          <w:rPr>
            <w:noProof/>
            <w:webHidden/>
          </w:rPr>
          <w:tab/>
        </w:r>
      </w:del>
      <w:del w:id="264" w:author="admin" w:date="2016-10-25T15:07:00Z">
        <w:r w:rsidR="00E64420" w:rsidDel="002B3801">
          <w:rPr>
            <w:noProof/>
            <w:webHidden/>
          </w:rPr>
          <w:delText>6</w:delText>
        </w:r>
      </w:del>
    </w:p>
    <w:p w:rsidR="00552EED" w:rsidDel="00375367" w:rsidRDefault="00D634F8">
      <w:pPr>
        <w:pStyle w:val="13"/>
        <w:rPr>
          <w:del w:id="265" w:author="admin" w:date="2016-10-26T08:51:00Z"/>
          <w:rFonts w:asciiTheme="minorHAnsi" w:eastAsiaTheme="minorEastAsia" w:hAnsiTheme="minorHAnsi" w:cstheme="minorBidi"/>
          <w:noProof/>
          <w:szCs w:val="22"/>
        </w:rPr>
      </w:pPr>
      <w:del w:id="266" w:author="admin" w:date="2016-10-26T08:51:00Z">
        <w:r w:rsidRPr="00D634F8">
          <w:rPr>
            <w:rPrChange w:id="267" w:author="admin" w:date="2016-10-26T08:51:00Z">
              <w:rPr>
                <w:rStyle w:val="ad"/>
                <w:noProof/>
              </w:rPr>
            </w:rPrChange>
          </w:rPr>
          <w:delText>5.</w:delText>
        </w:r>
        <w:r w:rsidR="00552EED" w:rsidDel="0037536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D634F8">
          <w:rPr>
            <w:rFonts w:hint="eastAsia"/>
            <w:rPrChange w:id="268" w:author="admin" w:date="2016-10-26T08:51:00Z">
              <w:rPr>
                <w:rStyle w:val="ad"/>
                <w:rFonts w:hint="eastAsia"/>
                <w:noProof/>
              </w:rPr>
            </w:rPrChange>
          </w:rPr>
          <w:delText>使用说明</w:delText>
        </w:r>
        <w:r w:rsidR="00552EED" w:rsidDel="00375367">
          <w:rPr>
            <w:noProof/>
            <w:webHidden/>
          </w:rPr>
          <w:tab/>
        </w:r>
      </w:del>
      <w:del w:id="269" w:author="admin" w:date="2016-10-25T15:07:00Z">
        <w:r w:rsidR="00E64420" w:rsidDel="002B3801">
          <w:rPr>
            <w:noProof/>
            <w:webHidden/>
          </w:rPr>
          <w:delText>8</w:delText>
        </w:r>
      </w:del>
    </w:p>
    <w:p w:rsidR="00552EED" w:rsidDel="00375367" w:rsidRDefault="00D634F8">
      <w:pPr>
        <w:pStyle w:val="21"/>
        <w:tabs>
          <w:tab w:val="left" w:pos="1050"/>
          <w:tab w:val="right" w:leader="dot" w:pos="9016"/>
        </w:tabs>
        <w:rPr>
          <w:del w:id="270" w:author="admin" w:date="2016-10-26T08:51:00Z"/>
          <w:rFonts w:asciiTheme="minorHAnsi" w:eastAsiaTheme="minorEastAsia" w:hAnsiTheme="minorHAnsi" w:cstheme="minorBidi"/>
          <w:noProof/>
          <w:szCs w:val="22"/>
        </w:rPr>
      </w:pPr>
      <w:del w:id="271" w:author="admin" w:date="2016-10-26T08:51:00Z">
        <w:r w:rsidRPr="00D634F8">
          <w:rPr>
            <w:rPrChange w:id="272" w:author="admin" w:date="2016-10-26T08:51:00Z">
              <w:rPr>
                <w:rStyle w:val="ad"/>
                <w:noProof/>
              </w:rPr>
            </w:rPrChange>
          </w:rPr>
          <w:delText>5.1.</w:delText>
        </w:r>
        <w:r w:rsidR="00552EED" w:rsidDel="0037536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D634F8">
          <w:rPr>
            <w:rFonts w:hint="eastAsia"/>
            <w:rPrChange w:id="273" w:author="admin" w:date="2016-10-26T08:51:00Z">
              <w:rPr>
                <w:rStyle w:val="ad"/>
                <w:rFonts w:hint="eastAsia"/>
                <w:noProof/>
              </w:rPr>
            </w:rPrChange>
          </w:rPr>
          <w:delText>操作简介</w:delText>
        </w:r>
        <w:r w:rsidR="00552EED" w:rsidDel="00375367">
          <w:rPr>
            <w:noProof/>
            <w:webHidden/>
          </w:rPr>
          <w:tab/>
        </w:r>
      </w:del>
      <w:del w:id="274" w:author="admin" w:date="2016-10-25T15:07:00Z">
        <w:r w:rsidR="00E64420" w:rsidDel="002B3801">
          <w:rPr>
            <w:noProof/>
            <w:webHidden/>
          </w:rPr>
          <w:delText>8</w:delText>
        </w:r>
      </w:del>
    </w:p>
    <w:p w:rsidR="00552EED" w:rsidDel="00375367" w:rsidRDefault="00D634F8">
      <w:pPr>
        <w:pStyle w:val="31"/>
        <w:tabs>
          <w:tab w:val="left" w:pos="1680"/>
          <w:tab w:val="right" w:leader="dot" w:pos="9016"/>
        </w:tabs>
        <w:rPr>
          <w:del w:id="275" w:author="admin" w:date="2016-10-26T08:51:00Z"/>
          <w:rFonts w:asciiTheme="minorHAnsi" w:eastAsiaTheme="minorEastAsia" w:hAnsiTheme="minorHAnsi" w:cstheme="minorBidi"/>
          <w:noProof/>
          <w:szCs w:val="22"/>
        </w:rPr>
      </w:pPr>
      <w:del w:id="276" w:author="admin" w:date="2016-10-26T08:51:00Z">
        <w:r w:rsidRPr="00D634F8">
          <w:rPr>
            <w:rPrChange w:id="277" w:author="admin" w:date="2016-10-26T08:51:00Z">
              <w:rPr>
                <w:rStyle w:val="ad"/>
                <w:noProof/>
              </w:rPr>
            </w:rPrChange>
          </w:rPr>
          <w:delText>5.1.1.</w:delText>
        </w:r>
        <w:r w:rsidR="00552EED" w:rsidDel="0037536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D634F8">
          <w:rPr>
            <w:rFonts w:hint="eastAsia"/>
            <w:rPrChange w:id="278" w:author="admin" w:date="2016-10-26T08:51:00Z">
              <w:rPr>
                <w:rStyle w:val="ad"/>
                <w:rFonts w:hint="eastAsia"/>
                <w:noProof/>
              </w:rPr>
            </w:rPrChange>
          </w:rPr>
          <w:delText>面板与控件描述</w:delText>
        </w:r>
        <w:r w:rsidR="00552EED" w:rsidDel="00375367">
          <w:rPr>
            <w:noProof/>
            <w:webHidden/>
          </w:rPr>
          <w:tab/>
        </w:r>
      </w:del>
      <w:del w:id="279" w:author="admin" w:date="2016-10-25T15:07:00Z">
        <w:r w:rsidR="00E64420" w:rsidDel="002B3801">
          <w:rPr>
            <w:noProof/>
            <w:webHidden/>
          </w:rPr>
          <w:delText>8</w:delText>
        </w:r>
      </w:del>
    </w:p>
    <w:p w:rsidR="00552EED" w:rsidDel="00375367" w:rsidRDefault="00D634F8">
      <w:pPr>
        <w:pStyle w:val="31"/>
        <w:tabs>
          <w:tab w:val="left" w:pos="1680"/>
          <w:tab w:val="right" w:leader="dot" w:pos="9016"/>
        </w:tabs>
        <w:rPr>
          <w:del w:id="280" w:author="admin" w:date="2016-10-26T08:51:00Z"/>
          <w:rFonts w:asciiTheme="minorHAnsi" w:eastAsiaTheme="minorEastAsia" w:hAnsiTheme="minorHAnsi" w:cstheme="minorBidi"/>
          <w:noProof/>
          <w:szCs w:val="22"/>
        </w:rPr>
      </w:pPr>
      <w:del w:id="281" w:author="admin" w:date="2016-10-26T08:51:00Z">
        <w:r w:rsidRPr="00D634F8">
          <w:rPr>
            <w:rPrChange w:id="282" w:author="admin" w:date="2016-10-26T08:51:00Z">
              <w:rPr>
                <w:rStyle w:val="ad"/>
                <w:noProof/>
              </w:rPr>
            </w:rPrChange>
          </w:rPr>
          <w:delText>5.1.2.</w:delText>
        </w:r>
        <w:r w:rsidR="00552EED" w:rsidDel="0037536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D634F8">
          <w:rPr>
            <w:rFonts w:hint="eastAsia"/>
            <w:rPrChange w:id="283" w:author="admin" w:date="2016-10-26T08:51:00Z">
              <w:rPr>
                <w:rStyle w:val="ad"/>
                <w:rFonts w:hint="eastAsia"/>
                <w:noProof/>
              </w:rPr>
            </w:rPrChange>
          </w:rPr>
          <w:delText>主界面描述</w:delText>
        </w:r>
        <w:r w:rsidR="00552EED" w:rsidDel="00375367">
          <w:rPr>
            <w:noProof/>
            <w:webHidden/>
          </w:rPr>
          <w:tab/>
        </w:r>
      </w:del>
      <w:del w:id="284" w:author="admin" w:date="2016-10-25T15:07:00Z">
        <w:r w:rsidR="00E64420" w:rsidDel="002B3801">
          <w:rPr>
            <w:noProof/>
            <w:webHidden/>
          </w:rPr>
          <w:delText>10</w:delText>
        </w:r>
      </w:del>
    </w:p>
    <w:p w:rsidR="00552EED" w:rsidDel="00375367" w:rsidRDefault="00D634F8">
      <w:pPr>
        <w:pStyle w:val="21"/>
        <w:tabs>
          <w:tab w:val="left" w:pos="1050"/>
          <w:tab w:val="right" w:leader="dot" w:pos="9016"/>
        </w:tabs>
        <w:rPr>
          <w:del w:id="285" w:author="admin" w:date="2016-10-26T08:51:00Z"/>
          <w:rFonts w:asciiTheme="minorHAnsi" w:eastAsiaTheme="minorEastAsia" w:hAnsiTheme="minorHAnsi" w:cstheme="minorBidi"/>
          <w:noProof/>
          <w:szCs w:val="22"/>
        </w:rPr>
      </w:pPr>
      <w:del w:id="286" w:author="admin" w:date="2016-10-26T08:51:00Z">
        <w:r w:rsidRPr="00D634F8">
          <w:rPr>
            <w:rPrChange w:id="287" w:author="admin" w:date="2016-10-26T08:51:00Z">
              <w:rPr>
                <w:rStyle w:val="ad"/>
                <w:noProof/>
              </w:rPr>
            </w:rPrChange>
          </w:rPr>
          <w:delText>5.2.</w:delText>
        </w:r>
        <w:r w:rsidR="00552EED" w:rsidDel="0037536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D634F8">
          <w:rPr>
            <w:rPrChange w:id="288" w:author="admin" w:date="2016-10-26T08:51:00Z">
              <w:rPr>
                <w:rStyle w:val="ad"/>
                <w:noProof/>
              </w:rPr>
            </w:rPrChange>
          </w:rPr>
          <w:delText>SSB</w:delText>
        </w:r>
        <w:r w:rsidRPr="00D634F8">
          <w:rPr>
            <w:rFonts w:hint="eastAsia"/>
            <w:rPrChange w:id="289" w:author="admin" w:date="2016-10-26T08:51:00Z">
              <w:rPr>
                <w:rStyle w:val="ad"/>
                <w:rFonts w:hint="eastAsia"/>
                <w:noProof/>
              </w:rPr>
            </w:rPrChange>
          </w:rPr>
          <w:delText>功能</w:delText>
        </w:r>
        <w:r w:rsidR="00552EED" w:rsidDel="00375367">
          <w:rPr>
            <w:noProof/>
            <w:webHidden/>
          </w:rPr>
          <w:tab/>
        </w:r>
      </w:del>
      <w:del w:id="290" w:author="admin" w:date="2016-10-25T15:07:00Z">
        <w:r w:rsidR="00E64420" w:rsidDel="002B3801">
          <w:rPr>
            <w:noProof/>
            <w:webHidden/>
          </w:rPr>
          <w:delText>11</w:delText>
        </w:r>
      </w:del>
    </w:p>
    <w:p w:rsidR="00552EED" w:rsidDel="00375367" w:rsidRDefault="00D634F8">
      <w:pPr>
        <w:pStyle w:val="31"/>
        <w:tabs>
          <w:tab w:val="left" w:pos="1680"/>
          <w:tab w:val="right" w:leader="dot" w:pos="9016"/>
        </w:tabs>
        <w:rPr>
          <w:del w:id="291" w:author="admin" w:date="2016-10-26T08:51:00Z"/>
          <w:rFonts w:asciiTheme="minorHAnsi" w:eastAsiaTheme="minorEastAsia" w:hAnsiTheme="minorHAnsi" w:cstheme="minorBidi"/>
          <w:noProof/>
          <w:szCs w:val="22"/>
        </w:rPr>
      </w:pPr>
      <w:del w:id="292" w:author="admin" w:date="2016-10-26T08:51:00Z">
        <w:r w:rsidRPr="00D634F8">
          <w:rPr>
            <w:rPrChange w:id="293" w:author="admin" w:date="2016-10-26T08:51:00Z">
              <w:rPr>
                <w:rStyle w:val="ad"/>
                <w:noProof/>
              </w:rPr>
            </w:rPrChange>
          </w:rPr>
          <w:delText>5.2.1.</w:delText>
        </w:r>
        <w:r w:rsidR="00552EED" w:rsidDel="0037536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D634F8">
          <w:rPr>
            <w:rFonts w:hint="eastAsia"/>
            <w:rPrChange w:id="294" w:author="admin" w:date="2016-10-26T08:51:00Z">
              <w:rPr>
                <w:rStyle w:val="ad"/>
                <w:rFonts w:hint="eastAsia"/>
                <w:noProof/>
              </w:rPr>
            </w:rPrChange>
          </w:rPr>
          <w:delText>模式选择</w:delText>
        </w:r>
        <w:r w:rsidR="00552EED" w:rsidDel="00375367">
          <w:rPr>
            <w:noProof/>
            <w:webHidden/>
          </w:rPr>
          <w:tab/>
        </w:r>
      </w:del>
      <w:del w:id="295" w:author="admin" w:date="2016-10-25T15:07:00Z">
        <w:r w:rsidR="00E64420" w:rsidDel="002B3801">
          <w:rPr>
            <w:noProof/>
            <w:webHidden/>
          </w:rPr>
          <w:delText>11</w:delText>
        </w:r>
      </w:del>
    </w:p>
    <w:p w:rsidR="00552EED" w:rsidDel="00375367" w:rsidRDefault="00D634F8">
      <w:pPr>
        <w:pStyle w:val="31"/>
        <w:tabs>
          <w:tab w:val="left" w:pos="1680"/>
          <w:tab w:val="right" w:leader="dot" w:pos="9016"/>
        </w:tabs>
        <w:rPr>
          <w:del w:id="296" w:author="admin" w:date="2016-10-26T08:51:00Z"/>
          <w:rFonts w:asciiTheme="minorHAnsi" w:eastAsiaTheme="minorEastAsia" w:hAnsiTheme="minorHAnsi" w:cstheme="minorBidi"/>
          <w:noProof/>
          <w:szCs w:val="22"/>
        </w:rPr>
      </w:pPr>
      <w:del w:id="297" w:author="admin" w:date="2016-10-26T08:51:00Z">
        <w:r w:rsidRPr="00D634F8">
          <w:rPr>
            <w:rPrChange w:id="298" w:author="admin" w:date="2016-10-26T08:51:00Z">
              <w:rPr>
                <w:rStyle w:val="ad"/>
                <w:noProof/>
              </w:rPr>
            </w:rPrChange>
          </w:rPr>
          <w:delText>5.2.2.</w:delText>
        </w:r>
        <w:r w:rsidR="00552EED" w:rsidDel="0037536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D634F8">
          <w:rPr>
            <w:rFonts w:hint="eastAsia"/>
            <w:rPrChange w:id="299" w:author="admin" w:date="2016-10-26T08:51:00Z">
              <w:rPr>
                <w:rStyle w:val="ad"/>
                <w:rFonts w:hint="eastAsia"/>
                <w:noProof/>
              </w:rPr>
            </w:rPrChange>
          </w:rPr>
          <w:delText>信道与频率设置</w:delText>
        </w:r>
        <w:r w:rsidR="00552EED" w:rsidDel="00375367">
          <w:rPr>
            <w:noProof/>
            <w:webHidden/>
          </w:rPr>
          <w:tab/>
        </w:r>
      </w:del>
      <w:del w:id="300" w:author="admin" w:date="2016-10-25T15:07:00Z">
        <w:r w:rsidR="00E64420" w:rsidDel="002B3801">
          <w:rPr>
            <w:noProof/>
            <w:webHidden/>
          </w:rPr>
          <w:delText>12</w:delText>
        </w:r>
      </w:del>
    </w:p>
    <w:p w:rsidR="00552EED" w:rsidDel="00375367" w:rsidRDefault="00D634F8">
      <w:pPr>
        <w:pStyle w:val="31"/>
        <w:tabs>
          <w:tab w:val="left" w:pos="1680"/>
          <w:tab w:val="right" w:leader="dot" w:pos="9016"/>
        </w:tabs>
        <w:rPr>
          <w:del w:id="301" w:author="admin" w:date="2016-10-26T08:51:00Z"/>
          <w:rFonts w:asciiTheme="minorHAnsi" w:eastAsiaTheme="minorEastAsia" w:hAnsiTheme="minorHAnsi" w:cstheme="minorBidi"/>
          <w:noProof/>
          <w:szCs w:val="22"/>
        </w:rPr>
      </w:pPr>
      <w:del w:id="302" w:author="admin" w:date="2016-10-26T08:51:00Z">
        <w:r w:rsidRPr="00D634F8">
          <w:rPr>
            <w:rPrChange w:id="303" w:author="admin" w:date="2016-10-26T08:51:00Z">
              <w:rPr>
                <w:rStyle w:val="ad"/>
                <w:noProof/>
              </w:rPr>
            </w:rPrChange>
          </w:rPr>
          <w:delText>5.2.3.</w:delText>
        </w:r>
        <w:r w:rsidR="00552EED" w:rsidDel="0037536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D634F8">
          <w:rPr>
            <w:rFonts w:hint="eastAsia"/>
            <w:rPrChange w:id="304" w:author="admin" w:date="2016-10-26T08:51:00Z">
              <w:rPr>
                <w:rStyle w:val="ad"/>
                <w:rFonts w:hint="eastAsia"/>
                <w:noProof/>
              </w:rPr>
            </w:rPrChange>
          </w:rPr>
          <w:delText>影响发射性能参数</w:delText>
        </w:r>
        <w:r w:rsidR="00552EED" w:rsidDel="00375367">
          <w:rPr>
            <w:noProof/>
            <w:webHidden/>
          </w:rPr>
          <w:tab/>
        </w:r>
      </w:del>
      <w:del w:id="305" w:author="admin" w:date="2016-10-25T15:07:00Z">
        <w:r w:rsidR="00E64420" w:rsidDel="002B3801">
          <w:rPr>
            <w:noProof/>
            <w:webHidden/>
          </w:rPr>
          <w:delText>12</w:delText>
        </w:r>
      </w:del>
    </w:p>
    <w:p w:rsidR="00552EED" w:rsidDel="00375367" w:rsidRDefault="00D634F8">
      <w:pPr>
        <w:pStyle w:val="31"/>
        <w:tabs>
          <w:tab w:val="left" w:pos="1680"/>
          <w:tab w:val="right" w:leader="dot" w:pos="9016"/>
        </w:tabs>
        <w:rPr>
          <w:del w:id="306" w:author="admin" w:date="2016-10-26T08:51:00Z"/>
          <w:rFonts w:asciiTheme="minorHAnsi" w:eastAsiaTheme="minorEastAsia" w:hAnsiTheme="minorHAnsi" w:cstheme="minorBidi"/>
          <w:noProof/>
          <w:szCs w:val="22"/>
        </w:rPr>
      </w:pPr>
      <w:del w:id="307" w:author="admin" w:date="2016-10-26T08:51:00Z">
        <w:r w:rsidRPr="00D634F8">
          <w:rPr>
            <w:rPrChange w:id="308" w:author="admin" w:date="2016-10-26T08:51:00Z">
              <w:rPr>
                <w:rStyle w:val="ad"/>
                <w:noProof/>
              </w:rPr>
            </w:rPrChange>
          </w:rPr>
          <w:delText>5.2.4.</w:delText>
        </w:r>
        <w:r w:rsidR="00552EED" w:rsidDel="0037536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D634F8">
          <w:rPr>
            <w:rFonts w:hint="eastAsia"/>
            <w:rPrChange w:id="309" w:author="admin" w:date="2016-10-26T08:51:00Z">
              <w:rPr>
                <w:rStyle w:val="ad"/>
                <w:rFonts w:hint="eastAsia"/>
                <w:noProof/>
              </w:rPr>
            </w:rPrChange>
          </w:rPr>
          <w:delText>影响接收性能参数</w:delText>
        </w:r>
        <w:r w:rsidR="00552EED" w:rsidDel="00375367">
          <w:rPr>
            <w:noProof/>
            <w:webHidden/>
          </w:rPr>
          <w:tab/>
        </w:r>
      </w:del>
      <w:del w:id="310" w:author="admin" w:date="2016-10-25T15:07:00Z">
        <w:r w:rsidR="00E64420" w:rsidDel="002B3801">
          <w:rPr>
            <w:noProof/>
            <w:webHidden/>
          </w:rPr>
          <w:delText>12</w:delText>
        </w:r>
      </w:del>
    </w:p>
    <w:p w:rsidR="00552EED" w:rsidDel="00375367" w:rsidRDefault="00D634F8">
      <w:pPr>
        <w:pStyle w:val="21"/>
        <w:tabs>
          <w:tab w:val="left" w:pos="1050"/>
          <w:tab w:val="right" w:leader="dot" w:pos="9016"/>
        </w:tabs>
        <w:rPr>
          <w:del w:id="311" w:author="admin" w:date="2016-10-26T08:51:00Z"/>
          <w:rFonts w:asciiTheme="minorHAnsi" w:eastAsiaTheme="minorEastAsia" w:hAnsiTheme="minorHAnsi" w:cstheme="minorBidi"/>
          <w:noProof/>
          <w:szCs w:val="22"/>
        </w:rPr>
      </w:pPr>
      <w:del w:id="312" w:author="admin" w:date="2016-10-26T08:51:00Z">
        <w:r w:rsidRPr="00D634F8">
          <w:rPr>
            <w:rPrChange w:id="313" w:author="admin" w:date="2016-10-26T08:51:00Z">
              <w:rPr>
                <w:rStyle w:val="ad"/>
                <w:noProof/>
              </w:rPr>
            </w:rPrChange>
          </w:rPr>
          <w:delText>5.3.</w:delText>
        </w:r>
        <w:r w:rsidR="00552EED" w:rsidDel="0037536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D634F8">
          <w:rPr>
            <w:rPrChange w:id="314" w:author="admin" w:date="2016-10-26T08:51:00Z">
              <w:rPr>
                <w:rStyle w:val="ad"/>
                <w:noProof/>
              </w:rPr>
            </w:rPrChange>
          </w:rPr>
          <w:delText>DSC</w:delText>
        </w:r>
        <w:r w:rsidRPr="00D634F8">
          <w:rPr>
            <w:rFonts w:hint="eastAsia"/>
            <w:rPrChange w:id="315" w:author="admin" w:date="2016-10-26T08:51:00Z">
              <w:rPr>
                <w:rStyle w:val="ad"/>
                <w:rFonts w:hint="eastAsia"/>
                <w:noProof/>
              </w:rPr>
            </w:rPrChange>
          </w:rPr>
          <w:delText>简介</w:delText>
        </w:r>
        <w:r w:rsidR="00552EED" w:rsidDel="00375367">
          <w:rPr>
            <w:noProof/>
            <w:webHidden/>
          </w:rPr>
          <w:tab/>
        </w:r>
      </w:del>
      <w:del w:id="316" w:author="admin" w:date="2016-10-25T15:07:00Z">
        <w:r w:rsidR="00E64420" w:rsidDel="002B3801">
          <w:rPr>
            <w:noProof/>
            <w:webHidden/>
          </w:rPr>
          <w:delText>13</w:delText>
        </w:r>
      </w:del>
    </w:p>
    <w:p w:rsidR="00552EED" w:rsidDel="00375367" w:rsidRDefault="00D634F8">
      <w:pPr>
        <w:pStyle w:val="31"/>
        <w:tabs>
          <w:tab w:val="left" w:pos="1680"/>
          <w:tab w:val="right" w:leader="dot" w:pos="9016"/>
        </w:tabs>
        <w:rPr>
          <w:del w:id="317" w:author="admin" w:date="2016-10-26T08:51:00Z"/>
          <w:rFonts w:asciiTheme="minorHAnsi" w:eastAsiaTheme="minorEastAsia" w:hAnsiTheme="minorHAnsi" w:cstheme="minorBidi"/>
          <w:noProof/>
          <w:szCs w:val="22"/>
        </w:rPr>
      </w:pPr>
      <w:del w:id="318" w:author="admin" w:date="2016-10-26T08:51:00Z">
        <w:r w:rsidRPr="00D634F8">
          <w:rPr>
            <w:rPrChange w:id="319" w:author="admin" w:date="2016-10-26T08:51:00Z">
              <w:rPr>
                <w:rStyle w:val="ad"/>
                <w:noProof/>
              </w:rPr>
            </w:rPrChange>
          </w:rPr>
          <w:delText>5.3.1.</w:delText>
        </w:r>
        <w:r w:rsidR="00552EED" w:rsidDel="0037536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D634F8">
          <w:rPr>
            <w:rFonts w:hint="eastAsia"/>
            <w:rPrChange w:id="320" w:author="admin" w:date="2016-10-26T08:51:00Z">
              <w:rPr>
                <w:rStyle w:val="ad"/>
                <w:rFonts w:hint="eastAsia"/>
                <w:noProof/>
              </w:rPr>
            </w:rPrChange>
          </w:rPr>
          <w:delText>消息类型</w:delText>
        </w:r>
        <w:r w:rsidR="00552EED" w:rsidDel="00375367">
          <w:rPr>
            <w:noProof/>
            <w:webHidden/>
          </w:rPr>
          <w:tab/>
        </w:r>
      </w:del>
      <w:del w:id="321" w:author="admin" w:date="2016-10-25T15:07:00Z">
        <w:r w:rsidR="00E64420" w:rsidDel="002B3801">
          <w:rPr>
            <w:noProof/>
            <w:webHidden/>
          </w:rPr>
          <w:delText>13</w:delText>
        </w:r>
      </w:del>
    </w:p>
    <w:p w:rsidR="00552EED" w:rsidDel="00375367" w:rsidRDefault="00D634F8">
      <w:pPr>
        <w:pStyle w:val="31"/>
        <w:tabs>
          <w:tab w:val="left" w:pos="1680"/>
          <w:tab w:val="right" w:leader="dot" w:pos="9016"/>
        </w:tabs>
        <w:rPr>
          <w:del w:id="322" w:author="admin" w:date="2016-10-26T08:51:00Z"/>
          <w:rFonts w:asciiTheme="minorHAnsi" w:eastAsiaTheme="minorEastAsia" w:hAnsiTheme="minorHAnsi" w:cstheme="minorBidi"/>
          <w:noProof/>
          <w:szCs w:val="22"/>
        </w:rPr>
      </w:pPr>
      <w:del w:id="323" w:author="admin" w:date="2016-10-26T08:51:00Z">
        <w:r w:rsidRPr="00D634F8">
          <w:rPr>
            <w:rPrChange w:id="324" w:author="admin" w:date="2016-10-26T08:51:00Z">
              <w:rPr>
                <w:rStyle w:val="ad"/>
                <w:noProof/>
              </w:rPr>
            </w:rPrChange>
          </w:rPr>
          <w:delText>5.3.2.</w:delText>
        </w:r>
        <w:r w:rsidR="00552EED" w:rsidDel="0037536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D634F8">
          <w:rPr>
            <w:rFonts w:hint="eastAsia"/>
            <w:rPrChange w:id="325" w:author="admin" w:date="2016-10-26T08:51:00Z">
              <w:rPr>
                <w:rStyle w:val="ad"/>
                <w:rFonts w:hint="eastAsia"/>
                <w:noProof/>
              </w:rPr>
            </w:rPrChange>
          </w:rPr>
          <w:delText>参数类型</w:delText>
        </w:r>
        <w:r w:rsidR="00552EED" w:rsidDel="00375367">
          <w:rPr>
            <w:noProof/>
            <w:webHidden/>
          </w:rPr>
          <w:tab/>
        </w:r>
      </w:del>
      <w:del w:id="326" w:author="admin" w:date="2016-10-25T15:07:00Z">
        <w:r w:rsidR="00E64420" w:rsidDel="002B3801">
          <w:rPr>
            <w:noProof/>
            <w:webHidden/>
          </w:rPr>
          <w:delText>14</w:delText>
        </w:r>
      </w:del>
    </w:p>
    <w:p w:rsidR="00552EED" w:rsidDel="00375367" w:rsidRDefault="00D634F8">
      <w:pPr>
        <w:pStyle w:val="21"/>
        <w:tabs>
          <w:tab w:val="left" w:pos="1050"/>
          <w:tab w:val="right" w:leader="dot" w:pos="9016"/>
        </w:tabs>
        <w:rPr>
          <w:del w:id="327" w:author="admin" w:date="2016-10-26T08:51:00Z"/>
          <w:rFonts w:asciiTheme="minorHAnsi" w:eastAsiaTheme="minorEastAsia" w:hAnsiTheme="minorHAnsi" w:cstheme="minorBidi"/>
          <w:noProof/>
          <w:szCs w:val="22"/>
        </w:rPr>
      </w:pPr>
      <w:del w:id="328" w:author="admin" w:date="2016-10-26T08:51:00Z">
        <w:r w:rsidRPr="00D634F8">
          <w:rPr>
            <w:rPrChange w:id="329" w:author="admin" w:date="2016-10-26T08:51:00Z">
              <w:rPr>
                <w:rStyle w:val="ad"/>
                <w:noProof/>
              </w:rPr>
            </w:rPrChange>
          </w:rPr>
          <w:delText>5.4.</w:delText>
        </w:r>
        <w:r w:rsidR="00552EED" w:rsidDel="0037536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D634F8">
          <w:rPr>
            <w:rFonts w:hint="eastAsia"/>
            <w:rPrChange w:id="330" w:author="admin" w:date="2016-10-26T08:51:00Z">
              <w:rPr>
                <w:rStyle w:val="ad"/>
                <w:rFonts w:hint="eastAsia"/>
                <w:noProof/>
              </w:rPr>
            </w:rPrChange>
          </w:rPr>
          <w:delText>遇险报警</w:delText>
        </w:r>
        <w:r w:rsidR="00552EED" w:rsidDel="00375367">
          <w:rPr>
            <w:noProof/>
            <w:webHidden/>
          </w:rPr>
          <w:tab/>
        </w:r>
      </w:del>
      <w:del w:id="331" w:author="admin" w:date="2016-10-25T15:07:00Z">
        <w:r w:rsidR="00E64420" w:rsidDel="002B3801">
          <w:rPr>
            <w:noProof/>
            <w:webHidden/>
          </w:rPr>
          <w:delText>15</w:delText>
        </w:r>
      </w:del>
    </w:p>
    <w:p w:rsidR="00552EED" w:rsidDel="00375367" w:rsidRDefault="00D634F8">
      <w:pPr>
        <w:pStyle w:val="31"/>
        <w:tabs>
          <w:tab w:val="left" w:pos="1680"/>
          <w:tab w:val="right" w:leader="dot" w:pos="9016"/>
        </w:tabs>
        <w:rPr>
          <w:del w:id="332" w:author="admin" w:date="2016-10-26T08:51:00Z"/>
          <w:rFonts w:asciiTheme="minorHAnsi" w:eastAsiaTheme="minorEastAsia" w:hAnsiTheme="minorHAnsi" w:cstheme="minorBidi"/>
          <w:noProof/>
          <w:szCs w:val="22"/>
        </w:rPr>
      </w:pPr>
      <w:del w:id="333" w:author="admin" w:date="2016-10-26T08:51:00Z">
        <w:r w:rsidRPr="00D634F8">
          <w:rPr>
            <w:rPrChange w:id="334" w:author="admin" w:date="2016-10-26T08:51:00Z">
              <w:rPr>
                <w:rStyle w:val="ad"/>
                <w:noProof/>
              </w:rPr>
            </w:rPrChange>
          </w:rPr>
          <w:delText>5.4.1.</w:delText>
        </w:r>
        <w:r w:rsidR="00552EED" w:rsidDel="0037536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D634F8">
          <w:rPr>
            <w:rFonts w:hint="eastAsia"/>
            <w:rPrChange w:id="335" w:author="admin" w:date="2016-10-26T08:51:00Z">
              <w:rPr>
                <w:rStyle w:val="ad"/>
                <w:rFonts w:hint="eastAsia"/>
                <w:noProof/>
              </w:rPr>
            </w:rPrChange>
          </w:rPr>
          <w:delText>发送遇险呼叫</w:delText>
        </w:r>
        <w:r w:rsidR="00552EED" w:rsidDel="00375367">
          <w:rPr>
            <w:noProof/>
            <w:webHidden/>
          </w:rPr>
          <w:tab/>
        </w:r>
      </w:del>
      <w:del w:id="336" w:author="admin" w:date="2016-10-25T15:07:00Z">
        <w:r w:rsidR="00E64420" w:rsidDel="002B3801">
          <w:rPr>
            <w:noProof/>
            <w:webHidden/>
          </w:rPr>
          <w:delText>15</w:delText>
        </w:r>
      </w:del>
    </w:p>
    <w:p w:rsidR="00552EED" w:rsidDel="00375367" w:rsidRDefault="00D634F8">
      <w:pPr>
        <w:pStyle w:val="31"/>
        <w:tabs>
          <w:tab w:val="left" w:pos="1680"/>
          <w:tab w:val="right" w:leader="dot" w:pos="9016"/>
        </w:tabs>
        <w:rPr>
          <w:del w:id="337" w:author="admin" w:date="2016-10-26T08:51:00Z"/>
          <w:rFonts w:asciiTheme="minorHAnsi" w:eastAsiaTheme="minorEastAsia" w:hAnsiTheme="minorHAnsi" w:cstheme="minorBidi"/>
          <w:noProof/>
          <w:szCs w:val="22"/>
        </w:rPr>
      </w:pPr>
      <w:del w:id="338" w:author="admin" w:date="2016-10-26T08:51:00Z">
        <w:r w:rsidRPr="00D634F8">
          <w:rPr>
            <w:rPrChange w:id="339" w:author="admin" w:date="2016-10-26T08:51:00Z">
              <w:rPr>
                <w:rStyle w:val="ad"/>
                <w:noProof/>
              </w:rPr>
            </w:rPrChange>
          </w:rPr>
          <w:delText>5.4.2.</w:delText>
        </w:r>
        <w:r w:rsidR="00552EED" w:rsidDel="0037536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D634F8">
          <w:rPr>
            <w:rFonts w:hint="eastAsia"/>
            <w:rPrChange w:id="340" w:author="admin" w:date="2016-10-26T08:51:00Z">
              <w:rPr>
                <w:rStyle w:val="ad"/>
                <w:rFonts w:hint="eastAsia"/>
                <w:noProof/>
              </w:rPr>
            </w:rPrChange>
          </w:rPr>
          <w:delText>接收遇险呼叫</w:delText>
        </w:r>
        <w:r w:rsidR="00552EED" w:rsidDel="00375367">
          <w:rPr>
            <w:noProof/>
            <w:webHidden/>
          </w:rPr>
          <w:tab/>
        </w:r>
      </w:del>
      <w:del w:id="341" w:author="admin" w:date="2016-10-25T15:07:00Z">
        <w:r w:rsidR="00E64420" w:rsidDel="002B3801">
          <w:rPr>
            <w:noProof/>
            <w:webHidden/>
          </w:rPr>
          <w:delText>17</w:delText>
        </w:r>
      </w:del>
    </w:p>
    <w:p w:rsidR="00552EED" w:rsidDel="00375367" w:rsidRDefault="00D634F8">
      <w:pPr>
        <w:pStyle w:val="31"/>
        <w:tabs>
          <w:tab w:val="left" w:pos="1680"/>
          <w:tab w:val="right" w:leader="dot" w:pos="9016"/>
        </w:tabs>
        <w:rPr>
          <w:del w:id="342" w:author="admin" w:date="2016-10-26T08:51:00Z"/>
          <w:rFonts w:asciiTheme="minorHAnsi" w:eastAsiaTheme="minorEastAsia" w:hAnsiTheme="minorHAnsi" w:cstheme="minorBidi"/>
          <w:noProof/>
          <w:szCs w:val="22"/>
        </w:rPr>
      </w:pPr>
      <w:del w:id="343" w:author="admin" w:date="2016-10-26T08:51:00Z">
        <w:r w:rsidRPr="00D634F8">
          <w:rPr>
            <w:rPrChange w:id="344" w:author="admin" w:date="2016-10-26T08:51:00Z">
              <w:rPr>
                <w:rStyle w:val="ad"/>
                <w:noProof/>
              </w:rPr>
            </w:rPrChange>
          </w:rPr>
          <w:delText>5.4.3.</w:delText>
        </w:r>
        <w:r w:rsidR="00552EED" w:rsidDel="0037536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D634F8">
          <w:rPr>
            <w:rFonts w:hint="eastAsia"/>
            <w:rPrChange w:id="345" w:author="admin" w:date="2016-10-26T08:51:00Z">
              <w:rPr>
                <w:rStyle w:val="ad"/>
                <w:rFonts w:hint="eastAsia"/>
                <w:noProof/>
              </w:rPr>
            </w:rPrChange>
          </w:rPr>
          <w:delText>发送遇险转发</w:delText>
        </w:r>
        <w:r w:rsidR="00552EED" w:rsidDel="00375367">
          <w:rPr>
            <w:noProof/>
            <w:webHidden/>
          </w:rPr>
          <w:tab/>
        </w:r>
      </w:del>
      <w:del w:id="346" w:author="admin" w:date="2016-10-25T15:07:00Z">
        <w:r w:rsidR="00E64420" w:rsidDel="002B3801">
          <w:rPr>
            <w:noProof/>
            <w:webHidden/>
          </w:rPr>
          <w:delText>22</w:delText>
        </w:r>
      </w:del>
    </w:p>
    <w:p w:rsidR="00552EED" w:rsidDel="00375367" w:rsidRDefault="00D634F8">
      <w:pPr>
        <w:pStyle w:val="31"/>
        <w:tabs>
          <w:tab w:val="left" w:pos="1680"/>
          <w:tab w:val="right" w:leader="dot" w:pos="9016"/>
        </w:tabs>
        <w:rPr>
          <w:del w:id="347" w:author="admin" w:date="2016-10-26T08:51:00Z"/>
          <w:rFonts w:asciiTheme="minorHAnsi" w:eastAsiaTheme="minorEastAsia" w:hAnsiTheme="minorHAnsi" w:cstheme="minorBidi"/>
          <w:noProof/>
          <w:szCs w:val="22"/>
        </w:rPr>
      </w:pPr>
      <w:del w:id="348" w:author="admin" w:date="2016-10-26T08:51:00Z">
        <w:r w:rsidRPr="00D634F8">
          <w:rPr>
            <w:rPrChange w:id="349" w:author="admin" w:date="2016-10-26T08:51:00Z">
              <w:rPr>
                <w:rStyle w:val="ad"/>
                <w:noProof/>
              </w:rPr>
            </w:rPrChange>
          </w:rPr>
          <w:delText>5.4.4.</w:delText>
        </w:r>
        <w:r w:rsidR="00552EED" w:rsidDel="0037536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D634F8">
          <w:rPr>
            <w:rFonts w:hint="eastAsia"/>
            <w:rPrChange w:id="350" w:author="admin" w:date="2016-10-26T08:51:00Z">
              <w:rPr>
                <w:rStyle w:val="ad"/>
                <w:rFonts w:hint="eastAsia"/>
                <w:noProof/>
              </w:rPr>
            </w:rPrChange>
          </w:rPr>
          <w:delText>接收海区转发</w:delText>
        </w:r>
        <w:r w:rsidR="00552EED" w:rsidDel="00375367">
          <w:rPr>
            <w:noProof/>
            <w:webHidden/>
          </w:rPr>
          <w:tab/>
        </w:r>
      </w:del>
      <w:del w:id="351" w:author="admin" w:date="2016-10-25T15:07:00Z">
        <w:r w:rsidR="00E64420" w:rsidDel="002B3801">
          <w:rPr>
            <w:noProof/>
            <w:webHidden/>
          </w:rPr>
          <w:delText>27</w:delText>
        </w:r>
      </w:del>
    </w:p>
    <w:p w:rsidR="00552EED" w:rsidDel="00375367" w:rsidRDefault="00D634F8">
      <w:pPr>
        <w:pStyle w:val="21"/>
        <w:tabs>
          <w:tab w:val="left" w:pos="1050"/>
          <w:tab w:val="right" w:leader="dot" w:pos="9016"/>
        </w:tabs>
        <w:rPr>
          <w:del w:id="352" w:author="admin" w:date="2016-10-26T08:51:00Z"/>
          <w:rFonts w:asciiTheme="minorHAnsi" w:eastAsiaTheme="minorEastAsia" w:hAnsiTheme="minorHAnsi" w:cstheme="minorBidi"/>
          <w:noProof/>
          <w:szCs w:val="22"/>
        </w:rPr>
      </w:pPr>
      <w:del w:id="353" w:author="admin" w:date="2016-10-26T08:51:00Z">
        <w:r w:rsidRPr="00D634F8">
          <w:rPr>
            <w:rPrChange w:id="354" w:author="admin" w:date="2016-10-26T08:51:00Z">
              <w:rPr>
                <w:rStyle w:val="ad"/>
                <w:noProof/>
              </w:rPr>
            </w:rPrChange>
          </w:rPr>
          <w:delText>5.5.</w:delText>
        </w:r>
        <w:r w:rsidR="00552EED" w:rsidDel="0037536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D634F8">
          <w:rPr>
            <w:rFonts w:hint="eastAsia"/>
            <w:rPrChange w:id="355" w:author="admin" w:date="2016-10-26T08:51:00Z">
              <w:rPr>
                <w:rStyle w:val="ad"/>
                <w:rFonts w:hint="eastAsia"/>
                <w:noProof/>
              </w:rPr>
            </w:rPrChange>
          </w:rPr>
          <w:delText>常规呼叫</w:delText>
        </w:r>
        <w:r w:rsidR="00552EED" w:rsidDel="00375367">
          <w:rPr>
            <w:noProof/>
            <w:webHidden/>
          </w:rPr>
          <w:tab/>
        </w:r>
      </w:del>
      <w:del w:id="356" w:author="admin" w:date="2016-10-25T15:07:00Z">
        <w:r w:rsidR="00E64420" w:rsidDel="002B3801">
          <w:rPr>
            <w:noProof/>
            <w:webHidden/>
          </w:rPr>
          <w:delText>28</w:delText>
        </w:r>
      </w:del>
    </w:p>
    <w:p w:rsidR="00552EED" w:rsidDel="00375367" w:rsidRDefault="00D634F8">
      <w:pPr>
        <w:pStyle w:val="31"/>
        <w:tabs>
          <w:tab w:val="left" w:pos="1680"/>
          <w:tab w:val="right" w:leader="dot" w:pos="9016"/>
        </w:tabs>
        <w:rPr>
          <w:del w:id="357" w:author="admin" w:date="2016-10-26T08:51:00Z"/>
          <w:rFonts w:asciiTheme="minorHAnsi" w:eastAsiaTheme="minorEastAsia" w:hAnsiTheme="minorHAnsi" w:cstheme="minorBidi"/>
          <w:noProof/>
          <w:szCs w:val="22"/>
        </w:rPr>
      </w:pPr>
      <w:del w:id="358" w:author="admin" w:date="2016-10-26T08:51:00Z">
        <w:r w:rsidRPr="00D634F8">
          <w:rPr>
            <w:rPrChange w:id="359" w:author="admin" w:date="2016-10-26T08:51:00Z">
              <w:rPr>
                <w:rStyle w:val="ad"/>
                <w:noProof/>
              </w:rPr>
            </w:rPrChange>
          </w:rPr>
          <w:delText>5.5.1.</w:delText>
        </w:r>
        <w:r w:rsidR="00552EED" w:rsidDel="0037536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D634F8">
          <w:rPr>
            <w:rFonts w:hint="eastAsia"/>
            <w:rPrChange w:id="360" w:author="admin" w:date="2016-10-26T08:51:00Z">
              <w:rPr>
                <w:rStyle w:val="ad"/>
                <w:rFonts w:hint="eastAsia"/>
                <w:noProof/>
              </w:rPr>
            </w:rPrChange>
          </w:rPr>
          <w:delText>单呼</w:delText>
        </w:r>
        <w:r w:rsidR="00552EED" w:rsidDel="00375367">
          <w:rPr>
            <w:noProof/>
            <w:webHidden/>
          </w:rPr>
          <w:tab/>
        </w:r>
      </w:del>
      <w:del w:id="361" w:author="admin" w:date="2016-10-25T15:07:00Z">
        <w:r w:rsidR="00E64420" w:rsidDel="002B3801">
          <w:rPr>
            <w:noProof/>
            <w:webHidden/>
          </w:rPr>
          <w:delText>28</w:delText>
        </w:r>
      </w:del>
    </w:p>
    <w:p w:rsidR="00552EED" w:rsidDel="00375367" w:rsidRDefault="00D634F8">
      <w:pPr>
        <w:pStyle w:val="31"/>
        <w:tabs>
          <w:tab w:val="left" w:pos="1680"/>
          <w:tab w:val="right" w:leader="dot" w:pos="9016"/>
        </w:tabs>
        <w:rPr>
          <w:del w:id="362" w:author="admin" w:date="2016-10-26T08:51:00Z"/>
          <w:rFonts w:asciiTheme="minorHAnsi" w:eastAsiaTheme="minorEastAsia" w:hAnsiTheme="minorHAnsi" w:cstheme="minorBidi"/>
          <w:noProof/>
          <w:szCs w:val="22"/>
        </w:rPr>
      </w:pPr>
      <w:del w:id="363" w:author="admin" w:date="2016-10-26T08:51:00Z">
        <w:r w:rsidRPr="00D634F8">
          <w:rPr>
            <w:rPrChange w:id="364" w:author="admin" w:date="2016-10-26T08:51:00Z">
              <w:rPr>
                <w:rStyle w:val="ad"/>
                <w:noProof/>
              </w:rPr>
            </w:rPrChange>
          </w:rPr>
          <w:delText>5.5.2.</w:delText>
        </w:r>
        <w:r w:rsidR="00552EED" w:rsidDel="0037536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D634F8">
          <w:rPr>
            <w:rFonts w:hint="eastAsia"/>
            <w:rPrChange w:id="365" w:author="admin" w:date="2016-10-26T08:51:00Z">
              <w:rPr>
                <w:rStyle w:val="ad"/>
                <w:rFonts w:hint="eastAsia"/>
                <w:noProof/>
              </w:rPr>
            </w:rPrChange>
          </w:rPr>
          <w:delText>船队呼叫</w:delText>
        </w:r>
        <w:r w:rsidR="00552EED" w:rsidDel="00375367">
          <w:rPr>
            <w:noProof/>
            <w:webHidden/>
          </w:rPr>
          <w:tab/>
        </w:r>
      </w:del>
      <w:del w:id="366" w:author="admin" w:date="2016-10-25T15:07:00Z">
        <w:r w:rsidR="00E64420" w:rsidDel="002B3801">
          <w:rPr>
            <w:noProof/>
            <w:webHidden/>
          </w:rPr>
          <w:delText>36</w:delText>
        </w:r>
      </w:del>
    </w:p>
    <w:p w:rsidR="00552EED" w:rsidDel="00375367" w:rsidRDefault="00D634F8">
      <w:pPr>
        <w:pStyle w:val="31"/>
        <w:tabs>
          <w:tab w:val="left" w:pos="1680"/>
          <w:tab w:val="right" w:leader="dot" w:pos="9016"/>
        </w:tabs>
        <w:rPr>
          <w:del w:id="367" w:author="admin" w:date="2016-10-26T08:51:00Z"/>
          <w:rFonts w:asciiTheme="minorHAnsi" w:eastAsiaTheme="minorEastAsia" w:hAnsiTheme="minorHAnsi" w:cstheme="minorBidi"/>
          <w:noProof/>
          <w:szCs w:val="22"/>
        </w:rPr>
      </w:pPr>
      <w:del w:id="368" w:author="admin" w:date="2016-10-26T08:51:00Z">
        <w:r w:rsidRPr="00D634F8">
          <w:rPr>
            <w:rPrChange w:id="369" w:author="admin" w:date="2016-10-26T08:51:00Z">
              <w:rPr>
                <w:rStyle w:val="ad"/>
                <w:noProof/>
              </w:rPr>
            </w:rPrChange>
          </w:rPr>
          <w:delText>5.5.3.</w:delText>
        </w:r>
        <w:r w:rsidR="00552EED" w:rsidDel="0037536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D634F8">
          <w:rPr>
            <w:rFonts w:hint="eastAsia"/>
            <w:rPrChange w:id="370" w:author="admin" w:date="2016-10-26T08:51:00Z">
              <w:rPr>
                <w:rStyle w:val="ad"/>
                <w:rFonts w:hint="eastAsia"/>
                <w:noProof/>
              </w:rPr>
            </w:rPrChange>
          </w:rPr>
          <w:delText>海区呼叫</w:delText>
        </w:r>
        <w:r w:rsidR="00552EED" w:rsidDel="00375367">
          <w:rPr>
            <w:noProof/>
            <w:webHidden/>
          </w:rPr>
          <w:tab/>
        </w:r>
      </w:del>
      <w:del w:id="371" w:author="admin" w:date="2016-10-25T15:07:00Z">
        <w:r w:rsidR="00E64420" w:rsidDel="002B3801">
          <w:rPr>
            <w:noProof/>
            <w:webHidden/>
          </w:rPr>
          <w:delText>38</w:delText>
        </w:r>
      </w:del>
    </w:p>
    <w:p w:rsidR="00552EED" w:rsidDel="00375367" w:rsidRDefault="00D634F8">
      <w:pPr>
        <w:pStyle w:val="31"/>
        <w:tabs>
          <w:tab w:val="left" w:pos="1680"/>
          <w:tab w:val="right" w:leader="dot" w:pos="9016"/>
        </w:tabs>
        <w:rPr>
          <w:del w:id="372" w:author="admin" w:date="2016-10-26T08:51:00Z"/>
          <w:rFonts w:asciiTheme="minorHAnsi" w:eastAsiaTheme="minorEastAsia" w:hAnsiTheme="minorHAnsi" w:cstheme="minorBidi"/>
          <w:noProof/>
          <w:szCs w:val="22"/>
        </w:rPr>
      </w:pPr>
      <w:del w:id="373" w:author="admin" w:date="2016-10-26T08:51:00Z">
        <w:r w:rsidRPr="00D634F8">
          <w:rPr>
            <w:rPrChange w:id="374" w:author="admin" w:date="2016-10-26T08:51:00Z">
              <w:rPr>
                <w:rStyle w:val="ad"/>
                <w:noProof/>
              </w:rPr>
            </w:rPrChange>
          </w:rPr>
          <w:delText>5.5.4.</w:delText>
        </w:r>
        <w:r w:rsidR="00552EED" w:rsidDel="0037536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D634F8">
          <w:rPr>
            <w:rFonts w:hint="eastAsia"/>
            <w:rPrChange w:id="375" w:author="admin" w:date="2016-10-26T08:51:00Z">
              <w:rPr>
                <w:rStyle w:val="ad"/>
                <w:rFonts w:hint="eastAsia"/>
                <w:noProof/>
              </w:rPr>
            </w:rPrChange>
          </w:rPr>
          <w:delText>位置呼叫</w:delText>
        </w:r>
        <w:r w:rsidR="00552EED" w:rsidDel="00375367">
          <w:rPr>
            <w:noProof/>
            <w:webHidden/>
          </w:rPr>
          <w:tab/>
        </w:r>
      </w:del>
      <w:del w:id="376" w:author="admin" w:date="2016-10-25T15:07:00Z">
        <w:r w:rsidR="00E64420" w:rsidDel="002B3801">
          <w:rPr>
            <w:noProof/>
            <w:webHidden/>
          </w:rPr>
          <w:delText>41</w:delText>
        </w:r>
      </w:del>
    </w:p>
    <w:p w:rsidR="00552EED" w:rsidDel="00375367" w:rsidRDefault="00D634F8">
      <w:pPr>
        <w:pStyle w:val="31"/>
        <w:tabs>
          <w:tab w:val="left" w:pos="1680"/>
          <w:tab w:val="right" w:leader="dot" w:pos="9016"/>
        </w:tabs>
        <w:rPr>
          <w:del w:id="377" w:author="admin" w:date="2016-10-26T08:51:00Z"/>
          <w:rFonts w:asciiTheme="minorHAnsi" w:eastAsiaTheme="minorEastAsia" w:hAnsiTheme="minorHAnsi" w:cstheme="minorBidi"/>
          <w:noProof/>
          <w:szCs w:val="22"/>
        </w:rPr>
      </w:pPr>
      <w:del w:id="378" w:author="admin" w:date="2016-10-26T08:51:00Z">
        <w:r w:rsidRPr="00D634F8">
          <w:rPr>
            <w:rPrChange w:id="379" w:author="admin" w:date="2016-10-26T08:51:00Z">
              <w:rPr>
                <w:rStyle w:val="ad"/>
                <w:noProof/>
              </w:rPr>
            </w:rPrChange>
          </w:rPr>
          <w:delText>5.5.5.</w:delText>
        </w:r>
        <w:r w:rsidR="00552EED" w:rsidDel="0037536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D634F8">
          <w:rPr>
            <w:rFonts w:hint="eastAsia"/>
            <w:rPrChange w:id="380" w:author="admin" w:date="2016-10-26T08:51:00Z">
              <w:rPr>
                <w:rStyle w:val="ad"/>
                <w:rFonts w:hint="eastAsia"/>
                <w:noProof/>
              </w:rPr>
            </w:rPrChange>
          </w:rPr>
          <w:delText>测试呼叫</w:delText>
        </w:r>
        <w:r w:rsidR="00552EED" w:rsidDel="00375367">
          <w:rPr>
            <w:noProof/>
            <w:webHidden/>
          </w:rPr>
          <w:tab/>
        </w:r>
      </w:del>
      <w:del w:id="381" w:author="admin" w:date="2016-10-25T15:07:00Z">
        <w:r w:rsidR="00E64420" w:rsidDel="002B3801">
          <w:rPr>
            <w:noProof/>
            <w:webHidden/>
          </w:rPr>
          <w:delText>45</w:delText>
        </w:r>
      </w:del>
    </w:p>
    <w:p w:rsidR="00552EED" w:rsidDel="00375367" w:rsidRDefault="00D634F8">
      <w:pPr>
        <w:pStyle w:val="31"/>
        <w:tabs>
          <w:tab w:val="left" w:pos="1680"/>
          <w:tab w:val="right" w:leader="dot" w:pos="9016"/>
        </w:tabs>
        <w:rPr>
          <w:del w:id="382" w:author="admin" w:date="2016-10-26T08:51:00Z"/>
          <w:rFonts w:asciiTheme="minorHAnsi" w:eastAsiaTheme="minorEastAsia" w:hAnsiTheme="minorHAnsi" w:cstheme="minorBidi"/>
          <w:noProof/>
          <w:szCs w:val="22"/>
        </w:rPr>
      </w:pPr>
      <w:del w:id="383" w:author="admin" w:date="2016-10-26T08:51:00Z">
        <w:r w:rsidRPr="00D634F8">
          <w:rPr>
            <w:rPrChange w:id="384" w:author="admin" w:date="2016-10-26T08:51:00Z">
              <w:rPr>
                <w:rStyle w:val="ad"/>
                <w:noProof/>
              </w:rPr>
            </w:rPrChange>
          </w:rPr>
          <w:delText>5.5.6.</w:delText>
        </w:r>
        <w:r w:rsidR="00552EED" w:rsidDel="0037536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D634F8">
          <w:rPr>
            <w:rFonts w:hint="eastAsia"/>
            <w:rPrChange w:id="385" w:author="admin" w:date="2016-10-26T08:51:00Z">
              <w:rPr>
                <w:rStyle w:val="ad"/>
                <w:rFonts w:hint="eastAsia"/>
                <w:noProof/>
              </w:rPr>
            </w:rPrChange>
          </w:rPr>
          <w:delText>接收查询呼叫</w:delText>
        </w:r>
        <w:r w:rsidR="00552EED" w:rsidDel="00375367">
          <w:rPr>
            <w:noProof/>
            <w:webHidden/>
          </w:rPr>
          <w:tab/>
        </w:r>
      </w:del>
      <w:del w:id="386" w:author="admin" w:date="2016-10-25T15:07:00Z">
        <w:r w:rsidR="00E64420" w:rsidDel="002B3801">
          <w:rPr>
            <w:noProof/>
            <w:webHidden/>
          </w:rPr>
          <w:delText>48</w:delText>
        </w:r>
      </w:del>
    </w:p>
    <w:p w:rsidR="00552EED" w:rsidDel="00375367" w:rsidRDefault="00D634F8">
      <w:pPr>
        <w:pStyle w:val="31"/>
        <w:tabs>
          <w:tab w:val="left" w:pos="1680"/>
          <w:tab w:val="right" w:leader="dot" w:pos="9016"/>
        </w:tabs>
        <w:rPr>
          <w:del w:id="387" w:author="admin" w:date="2016-10-26T08:51:00Z"/>
          <w:rFonts w:asciiTheme="minorHAnsi" w:eastAsiaTheme="minorEastAsia" w:hAnsiTheme="minorHAnsi" w:cstheme="minorBidi"/>
          <w:noProof/>
          <w:szCs w:val="22"/>
        </w:rPr>
      </w:pPr>
      <w:del w:id="388" w:author="admin" w:date="2016-10-26T08:51:00Z">
        <w:r w:rsidRPr="00D634F8">
          <w:rPr>
            <w:rPrChange w:id="389" w:author="admin" w:date="2016-10-26T08:51:00Z">
              <w:rPr>
                <w:rStyle w:val="ad"/>
                <w:noProof/>
              </w:rPr>
            </w:rPrChange>
          </w:rPr>
          <w:delText>5.5.7.</w:delText>
        </w:r>
        <w:r w:rsidR="00552EED" w:rsidDel="0037536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D634F8">
          <w:rPr>
            <w:rPrChange w:id="390" w:author="admin" w:date="2016-10-26T08:51:00Z">
              <w:rPr>
                <w:rStyle w:val="ad"/>
                <w:noProof/>
              </w:rPr>
            </w:rPrChange>
          </w:rPr>
          <w:delText>PSTN</w:delText>
        </w:r>
        <w:r w:rsidRPr="00D634F8">
          <w:rPr>
            <w:rFonts w:hint="eastAsia"/>
            <w:rPrChange w:id="391" w:author="admin" w:date="2016-10-26T08:51:00Z">
              <w:rPr>
                <w:rStyle w:val="ad"/>
                <w:rFonts w:hint="eastAsia"/>
                <w:noProof/>
              </w:rPr>
            </w:rPrChange>
          </w:rPr>
          <w:delText>呼叫</w:delText>
        </w:r>
        <w:r w:rsidR="00552EED" w:rsidDel="00375367">
          <w:rPr>
            <w:noProof/>
            <w:webHidden/>
          </w:rPr>
          <w:tab/>
        </w:r>
      </w:del>
      <w:del w:id="392" w:author="admin" w:date="2016-10-25T15:07:00Z">
        <w:r w:rsidR="00E64420" w:rsidDel="002B3801">
          <w:rPr>
            <w:noProof/>
            <w:webHidden/>
          </w:rPr>
          <w:delText>49</w:delText>
        </w:r>
      </w:del>
    </w:p>
    <w:p w:rsidR="00552EED" w:rsidDel="00375367" w:rsidRDefault="00D634F8">
      <w:pPr>
        <w:pStyle w:val="31"/>
        <w:tabs>
          <w:tab w:val="left" w:pos="1680"/>
          <w:tab w:val="right" w:leader="dot" w:pos="9016"/>
        </w:tabs>
        <w:rPr>
          <w:del w:id="393" w:author="admin" w:date="2016-10-26T08:51:00Z"/>
          <w:rFonts w:asciiTheme="minorHAnsi" w:eastAsiaTheme="minorEastAsia" w:hAnsiTheme="minorHAnsi" w:cstheme="minorBidi"/>
          <w:noProof/>
          <w:szCs w:val="22"/>
        </w:rPr>
      </w:pPr>
      <w:del w:id="394" w:author="admin" w:date="2016-10-26T08:51:00Z">
        <w:r w:rsidRPr="00D634F8">
          <w:rPr>
            <w:rPrChange w:id="395" w:author="admin" w:date="2016-10-26T08:51:00Z">
              <w:rPr>
                <w:rStyle w:val="ad"/>
                <w:noProof/>
              </w:rPr>
            </w:rPrChange>
          </w:rPr>
          <w:delText>5.5.8.</w:delText>
        </w:r>
        <w:r w:rsidR="00552EED" w:rsidDel="0037536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D634F8">
          <w:rPr>
            <w:rFonts w:hint="eastAsia"/>
            <w:rPrChange w:id="396" w:author="admin" w:date="2016-10-26T08:51:00Z">
              <w:rPr>
                <w:rStyle w:val="ad"/>
                <w:rFonts w:hint="eastAsia"/>
                <w:noProof/>
              </w:rPr>
            </w:rPrChange>
          </w:rPr>
          <w:delText>医疗呼叫</w:delText>
        </w:r>
        <w:r w:rsidR="00552EED" w:rsidDel="00375367">
          <w:rPr>
            <w:noProof/>
            <w:webHidden/>
          </w:rPr>
          <w:tab/>
        </w:r>
      </w:del>
      <w:del w:id="397" w:author="admin" w:date="2016-10-25T15:07:00Z">
        <w:r w:rsidR="00E64420" w:rsidDel="002B3801">
          <w:rPr>
            <w:noProof/>
            <w:webHidden/>
          </w:rPr>
          <w:delText>57</w:delText>
        </w:r>
      </w:del>
    </w:p>
    <w:p w:rsidR="00552EED" w:rsidDel="00375367" w:rsidRDefault="00D634F8">
      <w:pPr>
        <w:pStyle w:val="31"/>
        <w:tabs>
          <w:tab w:val="left" w:pos="1680"/>
          <w:tab w:val="right" w:leader="dot" w:pos="9016"/>
        </w:tabs>
        <w:rPr>
          <w:del w:id="398" w:author="admin" w:date="2016-10-26T08:51:00Z"/>
          <w:rFonts w:asciiTheme="minorHAnsi" w:eastAsiaTheme="minorEastAsia" w:hAnsiTheme="minorHAnsi" w:cstheme="minorBidi"/>
          <w:noProof/>
          <w:szCs w:val="22"/>
        </w:rPr>
      </w:pPr>
      <w:del w:id="399" w:author="admin" w:date="2016-10-26T08:51:00Z">
        <w:r w:rsidRPr="00D634F8">
          <w:rPr>
            <w:rPrChange w:id="400" w:author="admin" w:date="2016-10-26T08:51:00Z">
              <w:rPr>
                <w:rStyle w:val="ad"/>
                <w:noProof/>
              </w:rPr>
            </w:rPrChange>
          </w:rPr>
          <w:delText>5.5.9.</w:delText>
        </w:r>
        <w:r w:rsidR="00552EED" w:rsidDel="0037536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D634F8">
          <w:rPr>
            <w:rFonts w:hint="eastAsia"/>
            <w:rPrChange w:id="401" w:author="admin" w:date="2016-10-26T08:51:00Z">
              <w:rPr>
                <w:rStyle w:val="ad"/>
                <w:rFonts w:hint="eastAsia"/>
                <w:noProof/>
              </w:rPr>
            </w:rPrChange>
          </w:rPr>
          <w:delText>中立呼叫</w:delText>
        </w:r>
        <w:r w:rsidR="00552EED" w:rsidDel="00375367">
          <w:rPr>
            <w:noProof/>
            <w:webHidden/>
          </w:rPr>
          <w:tab/>
        </w:r>
      </w:del>
      <w:del w:id="402" w:author="admin" w:date="2016-10-25T15:07:00Z">
        <w:r w:rsidR="00E64420" w:rsidDel="002B3801">
          <w:rPr>
            <w:noProof/>
            <w:webHidden/>
          </w:rPr>
          <w:delText>59</w:delText>
        </w:r>
      </w:del>
    </w:p>
    <w:p w:rsidR="00552EED" w:rsidDel="00375367" w:rsidRDefault="00D634F8">
      <w:pPr>
        <w:pStyle w:val="21"/>
        <w:tabs>
          <w:tab w:val="left" w:pos="1050"/>
          <w:tab w:val="right" w:leader="dot" w:pos="9016"/>
        </w:tabs>
        <w:rPr>
          <w:del w:id="403" w:author="admin" w:date="2016-10-26T08:51:00Z"/>
          <w:rFonts w:asciiTheme="minorHAnsi" w:eastAsiaTheme="minorEastAsia" w:hAnsiTheme="minorHAnsi" w:cstheme="minorBidi"/>
          <w:noProof/>
          <w:szCs w:val="22"/>
        </w:rPr>
      </w:pPr>
      <w:del w:id="404" w:author="admin" w:date="2016-10-26T08:51:00Z">
        <w:r w:rsidRPr="00D634F8">
          <w:rPr>
            <w:rPrChange w:id="405" w:author="admin" w:date="2016-10-26T08:51:00Z">
              <w:rPr>
                <w:rStyle w:val="ad"/>
                <w:noProof/>
              </w:rPr>
            </w:rPrChange>
          </w:rPr>
          <w:delText>5.6.</w:delText>
        </w:r>
        <w:r w:rsidR="00552EED" w:rsidDel="0037536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D634F8">
          <w:rPr>
            <w:rFonts w:hint="eastAsia"/>
            <w:rPrChange w:id="406" w:author="admin" w:date="2016-10-26T08:51:00Z">
              <w:rPr>
                <w:rStyle w:val="ad"/>
                <w:rFonts w:hint="eastAsia"/>
                <w:noProof/>
              </w:rPr>
            </w:rPrChange>
          </w:rPr>
          <w:delText>日志</w:delText>
        </w:r>
        <w:r w:rsidR="00552EED" w:rsidDel="00375367">
          <w:rPr>
            <w:noProof/>
            <w:webHidden/>
          </w:rPr>
          <w:tab/>
        </w:r>
      </w:del>
      <w:del w:id="407" w:author="admin" w:date="2016-10-25T15:07:00Z">
        <w:r w:rsidR="00E64420" w:rsidDel="002B3801">
          <w:rPr>
            <w:noProof/>
            <w:webHidden/>
          </w:rPr>
          <w:delText>61</w:delText>
        </w:r>
      </w:del>
    </w:p>
    <w:p w:rsidR="00552EED" w:rsidDel="00375367" w:rsidRDefault="00D634F8">
      <w:pPr>
        <w:pStyle w:val="31"/>
        <w:tabs>
          <w:tab w:val="left" w:pos="1680"/>
          <w:tab w:val="right" w:leader="dot" w:pos="9016"/>
        </w:tabs>
        <w:rPr>
          <w:del w:id="408" w:author="admin" w:date="2016-10-26T08:51:00Z"/>
          <w:rFonts w:asciiTheme="minorHAnsi" w:eastAsiaTheme="minorEastAsia" w:hAnsiTheme="minorHAnsi" w:cstheme="minorBidi"/>
          <w:noProof/>
          <w:szCs w:val="22"/>
        </w:rPr>
      </w:pPr>
      <w:del w:id="409" w:author="admin" w:date="2016-10-26T08:51:00Z">
        <w:r w:rsidRPr="00D634F8">
          <w:rPr>
            <w:rPrChange w:id="410" w:author="admin" w:date="2016-10-26T08:51:00Z">
              <w:rPr>
                <w:rStyle w:val="ad"/>
                <w:noProof/>
              </w:rPr>
            </w:rPrChange>
          </w:rPr>
          <w:delText>5.6.1.</w:delText>
        </w:r>
        <w:r w:rsidR="00552EED" w:rsidDel="0037536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D634F8">
          <w:rPr>
            <w:rFonts w:hint="eastAsia"/>
            <w:rPrChange w:id="411" w:author="admin" w:date="2016-10-26T08:51:00Z">
              <w:rPr>
                <w:rStyle w:val="ad"/>
                <w:rFonts w:hint="eastAsia"/>
                <w:noProof/>
              </w:rPr>
            </w:rPrChange>
          </w:rPr>
          <w:delText>类型切换</w:delText>
        </w:r>
        <w:r w:rsidR="00552EED" w:rsidDel="00375367">
          <w:rPr>
            <w:noProof/>
            <w:webHidden/>
          </w:rPr>
          <w:tab/>
        </w:r>
      </w:del>
      <w:del w:id="412" w:author="admin" w:date="2016-10-25T15:07:00Z">
        <w:r w:rsidR="00E64420" w:rsidDel="002B3801">
          <w:rPr>
            <w:noProof/>
            <w:webHidden/>
          </w:rPr>
          <w:delText>61</w:delText>
        </w:r>
      </w:del>
    </w:p>
    <w:p w:rsidR="00552EED" w:rsidDel="00375367" w:rsidRDefault="00D634F8">
      <w:pPr>
        <w:pStyle w:val="31"/>
        <w:tabs>
          <w:tab w:val="left" w:pos="1680"/>
          <w:tab w:val="right" w:leader="dot" w:pos="9016"/>
        </w:tabs>
        <w:rPr>
          <w:del w:id="413" w:author="admin" w:date="2016-10-26T08:51:00Z"/>
          <w:rFonts w:asciiTheme="minorHAnsi" w:eastAsiaTheme="minorEastAsia" w:hAnsiTheme="minorHAnsi" w:cstheme="minorBidi"/>
          <w:noProof/>
          <w:szCs w:val="22"/>
        </w:rPr>
      </w:pPr>
      <w:del w:id="414" w:author="admin" w:date="2016-10-26T08:51:00Z">
        <w:r w:rsidRPr="00D634F8">
          <w:rPr>
            <w:rPrChange w:id="415" w:author="admin" w:date="2016-10-26T08:51:00Z">
              <w:rPr>
                <w:rStyle w:val="ad"/>
                <w:noProof/>
              </w:rPr>
            </w:rPrChange>
          </w:rPr>
          <w:delText>5.6.2.</w:delText>
        </w:r>
        <w:r w:rsidR="00552EED" w:rsidDel="0037536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D634F8">
          <w:rPr>
            <w:rFonts w:hint="eastAsia"/>
            <w:rPrChange w:id="416" w:author="admin" w:date="2016-10-26T08:51:00Z">
              <w:rPr>
                <w:rStyle w:val="ad"/>
                <w:rFonts w:hint="eastAsia"/>
                <w:noProof/>
              </w:rPr>
            </w:rPrChange>
          </w:rPr>
          <w:delText>日志打开</w:delText>
        </w:r>
        <w:r w:rsidR="00552EED" w:rsidDel="00375367">
          <w:rPr>
            <w:noProof/>
            <w:webHidden/>
          </w:rPr>
          <w:tab/>
        </w:r>
      </w:del>
      <w:del w:id="417" w:author="admin" w:date="2016-10-25T15:07:00Z">
        <w:r w:rsidR="00E64420" w:rsidDel="002B3801">
          <w:rPr>
            <w:noProof/>
            <w:webHidden/>
          </w:rPr>
          <w:delText>62</w:delText>
        </w:r>
      </w:del>
    </w:p>
    <w:p w:rsidR="00552EED" w:rsidDel="00375367" w:rsidRDefault="00D634F8">
      <w:pPr>
        <w:pStyle w:val="31"/>
        <w:tabs>
          <w:tab w:val="left" w:pos="1680"/>
          <w:tab w:val="right" w:leader="dot" w:pos="9016"/>
        </w:tabs>
        <w:rPr>
          <w:del w:id="418" w:author="admin" w:date="2016-10-26T08:51:00Z"/>
          <w:rFonts w:asciiTheme="minorHAnsi" w:eastAsiaTheme="minorEastAsia" w:hAnsiTheme="minorHAnsi" w:cstheme="minorBidi"/>
          <w:noProof/>
          <w:szCs w:val="22"/>
        </w:rPr>
      </w:pPr>
      <w:del w:id="419" w:author="admin" w:date="2016-10-26T08:51:00Z">
        <w:r w:rsidRPr="00D634F8">
          <w:rPr>
            <w:rPrChange w:id="420" w:author="admin" w:date="2016-10-26T08:51:00Z">
              <w:rPr>
                <w:rStyle w:val="ad"/>
                <w:noProof/>
              </w:rPr>
            </w:rPrChange>
          </w:rPr>
          <w:delText>5.6.3.</w:delText>
        </w:r>
        <w:r w:rsidR="00552EED" w:rsidDel="0037536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D634F8">
          <w:rPr>
            <w:rFonts w:hint="eastAsia"/>
            <w:rPrChange w:id="421" w:author="admin" w:date="2016-10-26T08:51:00Z">
              <w:rPr>
                <w:rStyle w:val="ad"/>
                <w:rFonts w:hint="eastAsia"/>
                <w:noProof/>
              </w:rPr>
            </w:rPrChange>
          </w:rPr>
          <w:delText>日志删除</w:delText>
        </w:r>
        <w:r w:rsidR="00552EED" w:rsidDel="00375367">
          <w:rPr>
            <w:noProof/>
            <w:webHidden/>
          </w:rPr>
          <w:tab/>
        </w:r>
      </w:del>
      <w:del w:id="422" w:author="admin" w:date="2016-10-25T15:07:00Z">
        <w:r w:rsidR="00E64420" w:rsidDel="002B3801">
          <w:rPr>
            <w:noProof/>
            <w:webHidden/>
          </w:rPr>
          <w:delText>62</w:delText>
        </w:r>
      </w:del>
    </w:p>
    <w:p w:rsidR="00552EED" w:rsidDel="00375367" w:rsidRDefault="00D634F8">
      <w:pPr>
        <w:pStyle w:val="21"/>
        <w:tabs>
          <w:tab w:val="left" w:pos="1050"/>
          <w:tab w:val="right" w:leader="dot" w:pos="9016"/>
        </w:tabs>
        <w:rPr>
          <w:del w:id="423" w:author="admin" w:date="2016-10-26T08:51:00Z"/>
          <w:rFonts w:asciiTheme="minorHAnsi" w:eastAsiaTheme="minorEastAsia" w:hAnsiTheme="minorHAnsi" w:cstheme="minorBidi"/>
          <w:noProof/>
          <w:szCs w:val="22"/>
        </w:rPr>
      </w:pPr>
      <w:del w:id="424" w:author="admin" w:date="2016-10-26T08:51:00Z">
        <w:r w:rsidRPr="00D634F8">
          <w:rPr>
            <w:rPrChange w:id="425" w:author="admin" w:date="2016-10-26T08:51:00Z">
              <w:rPr>
                <w:rStyle w:val="ad"/>
                <w:noProof/>
              </w:rPr>
            </w:rPrChange>
          </w:rPr>
          <w:delText>5.7.</w:delText>
        </w:r>
        <w:r w:rsidR="00552EED" w:rsidDel="0037536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D634F8">
          <w:rPr>
            <w:rFonts w:hint="eastAsia"/>
            <w:rPrChange w:id="426" w:author="admin" w:date="2016-10-26T08:51:00Z">
              <w:rPr>
                <w:rStyle w:val="ad"/>
                <w:rFonts w:hint="eastAsia"/>
                <w:noProof/>
              </w:rPr>
            </w:rPrChange>
          </w:rPr>
          <w:delText>功能</w:delText>
        </w:r>
        <w:r w:rsidR="00552EED" w:rsidDel="00375367">
          <w:rPr>
            <w:noProof/>
            <w:webHidden/>
          </w:rPr>
          <w:tab/>
        </w:r>
      </w:del>
      <w:del w:id="427" w:author="admin" w:date="2016-10-25T15:07:00Z">
        <w:r w:rsidR="00E64420" w:rsidDel="002B3801">
          <w:rPr>
            <w:noProof/>
            <w:webHidden/>
          </w:rPr>
          <w:delText>62</w:delText>
        </w:r>
      </w:del>
    </w:p>
    <w:p w:rsidR="00552EED" w:rsidDel="00375367" w:rsidRDefault="00D634F8">
      <w:pPr>
        <w:pStyle w:val="31"/>
        <w:tabs>
          <w:tab w:val="left" w:pos="1680"/>
          <w:tab w:val="right" w:leader="dot" w:pos="9016"/>
        </w:tabs>
        <w:rPr>
          <w:del w:id="428" w:author="admin" w:date="2016-10-26T08:51:00Z"/>
          <w:rFonts w:asciiTheme="minorHAnsi" w:eastAsiaTheme="minorEastAsia" w:hAnsiTheme="minorHAnsi" w:cstheme="minorBidi"/>
          <w:noProof/>
          <w:szCs w:val="22"/>
        </w:rPr>
      </w:pPr>
      <w:del w:id="429" w:author="admin" w:date="2016-10-26T08:51:00Z">
        <w:r w:rsidRPr="00D634F8">
          <w:rPr>
            <w:rPrChange w:id="430" w:author="admin" w:date="2016-10-26T08:51:00Z">
              <w:rPr>
                <w:rStyle w:val="ad"/>
                <w:noProof/>
              </w:rPr>
            </w:rPrChange>
          </w:rPr>
          <w:delText>5.7.1.</w:delText>
        </w:r>
        <w:r w:rsidR="00552EED" w:rsidDel="0037536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D634F8">
          <w:rPr>
            <w:rPrChange w:id="431" w:author="admin" w:date="2016-10-26T08:51:00Z">
              <w:rPr>
                <w:rStyle w:val="ad"/>
                <w:noProof/>
              </w:rPr>
            </w:rPrChange>
          </w:rPr>
          <w:delText>SSB</w:delText>
        </w:r>
        <w:r w:rsidRPr="00D634F8">
          <w:rPr>
            <w:rFonts w:hint="eastAsia"/>
            <w:rPrChange w:id="432" w:author="admin" w:date="2016-10-26T08:51:00Z">
              <w:rPr>
                <w:rStyle w:val="ad"/>
                <w:rFonts w:hint="eastAsia"/>
                <w:noProof/>
              </w:rPr>
            </w:rPrChange>
          </w:rPr>
          <w:delText>扫描</w:delText>
        </w:r>
        <w:r w:rsidR="00552EED" w:rsidDel="00375367">
          <w:rPr>
            <w:noProof/>
            <w:webHidden/>
          </w:rPr>
          <w:tab/>
        </w:r>
      </w:del>
      <w:del w:id="433" w:author="admin" w:date="2016-10-25T15:07:00Z">
        <w:r w:rsidR="00E64420" w:rsidDel="002B3801">
          <w:rPr>
            <w:noProof/>
            <w:webHidden/>
          </w:rPr>
          <w:delText>62</w:delText>
        </w:r>
      </w:del>
    </w:p>
    <w:p w:rsidR="00552EED" w:rsidDel="00375367" w:rsidRDefault="00D634F8">
      <w:pPr>
        <w:pStyle w:val="21"/>
        <w:tabs>
          <w:tab w:val="left" w:pos="1050"/>
          <w:tab w:val="right" w:leader="dot" w:pos="9016"/>
        </w:tabs>
        <w:rPr>
          <w:del w:id="434" w:author="admin" w:date="2016-10-26T08:51:00Z"/>
          <w:rFonts w:asciiTheme="minorHAnsi" w:eastAsiaTheme="minorEastAsia" w:hAnsiTheme="minorHAnsi" w:cstheme="minorBidi"/>
          <w:noProof/>
          <w:szCs w:val="22"/>
        </w:rPr>
      </w:pPr>
      <w:del w:id="435" w:author="admin" w:date="2016-10-26T08:51:00Z">
        <w:r w:rsidRPr="00D634F8">
          <w:rPr>
            <w:rPrChange w:id="436" w:author="admin" w:date="2016-10-26T08:51:00Z">
              <w:rPr>
                <w:rStyle w:val="ad"/>
                <w:noProof/>
              </w:rPr>
            </w:rPrChange>
          </w:rPr>
          <w:delText>5.8.</w:delText>
        </w:r>
        <w:r w:rsidR="00552EED" w:rsidDel="0037536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D634F8">
          <w:rPr>
            <w:rFonts w:hint="eastAsia"/>
            <w:rPrChange w:id="437" w:author="admin" w:date="2016-10-26T08:51:00Z">
              <w:rPr>
                <w:rStyle w:val="ad"/>
                <w:rFonts w:hint="eastAsia"/>
                <w:noProof/>
              </w:rPr>
            </w:rPrChange>
          </w:rPr>
          <w:delText>设置</w:delText>
        </w:r>
        <w:r w:rsidR="00552EED" w:rsidDel="00375367">
          <w:rPr>
            <w:noProof/>
            <w:webHidden/>
          </w:rPr>
          <w:tab/>
        </w:r>
      </w:del>
      <w:del w:id="438" w:author="admin" w:date="2016-10-25T15:07:00Z">
        <w:r w:rsidR="00E64420" w:rsidDel="002B3801">
          <w:rPr>
            <w:noProof/>
            <w:webHidden/>
          </w:rPr>
          <w:delText>62</w:delText>
        </w:r>
      </w:del>
    </w:p>
    <w:p w:rsidR="00552EED" w:rsidDel="00375367" w:rsidRDefault="00D634F8">
      <w:pPr>
        <w:pStyle w:val="31"/>
        <w:tabs>
          <w:tab w:val="left" w:pos="1680"/>
          <w:tab w:val="right" w:leader="dot" w:pos="9016"/>
        </w:tabs>
        <w:rPr>
          <w:del w:id="439" w:author="admin" w:date="2016-10-26T08:51:00Z"/>
          <w:rFonts w:asciiTheme="minorHAnsi" w:eastAsiaTheme="minorEastAsia" w:hAnsiTheme="minorHAnsi" w:cstheme="minorBidi"/>
          <w:noProof/>
          <w:szCs w:val="22"/>
        </w:rPr>
      </w:pPr>
      <w:del w:id="440" w:author="admin" w:date="2016-10-26T08:51:00Z">
        <w:r w:rsidRPr="00D634F8">
          <w:rPr>
            <w:rPrChange w:id="441" w:author="admin" w:date="2016-10-26T08:51:00Z">
              <w:rPr>
                <w:rStyle w:val="ad"/>
                <w:noProof/>
              </w:rPr>
            </w:rPrChange>
          </w:rPr>
          <w:delText>5.8.1.</w:delText>
        </w:r>
        <w:r w:rsidR="00552EED" w:rsidDel="0037536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D634F8">
          <w:rPr>
            <w:rFonts w:hint="eastAsia"/>
            <w:rPrChange w:id="442" w:author="admin" w:date="2016-10-26T08:51:00Z">
              <w:rPr>
                <w:rStyle w:val="ad"/>
                <w:rFonts w:hint="eastAsia"/>
                <w:noProof/>
              </w:rPr>
            </w:rPrChange>
          </w:rPr>
          <w:delText>地址簿</w:delText>
        </w:r>
        <w:r w:rsidR="00552EED" w:rsidDel="00375367">
          <w:rPr>
            <w:noProof/>
            <w:webHidden/>
          </w:rPr>
          <w:tab/>
        </w:r>
      </w:del>
      <w:del w:id="443" w:author="admin" w:date="2016-10-25T15:07:00Z">
        <w:r w:rsidR="00E64420" w:rsidDel="002B3801">
          <w:rPr>
            <w:noProof/>
            <w:webHidden/>
          </w:rPr>
          <w:delText>63</w:delText>
        </w:r>
      </w:del>
    </w:p>
    <w:p w:rsidR="00552EED" w:rsidDel="00375367" w:rsidRDefault="00D634F8">
      <w:pPr>
        <w:pStyle w:val="31"/>
        <w:tabs>
          <w:tab w:val="left" w:pos="1680"/>
          <w:tab w:val="right" w:leader="dot" w:pos="9016"/>
        </w:tabs>
        <w:rPr>
          <w:del w:id="444" w:author="admin" w:date="2016-10-26T08:51:00Z"/>
          <w:rFonts w:asciiTheme="minorHAnsi" w:eastAsiaTheme="minorEastAsia" w:hAnsiTheme="minorHAnsi" w:cstheme="minorBidi"/>
          <w:noProof/>
          <w:szCs w:val="22"/>
        </w:rPr>
      </w:pPr>
      <w:del w:id="445" w:author="admin" w:date="2016-10-26T08:51:00Z">
        <w:r w:rsidRPr="00D634F8">
          <w:rPr>
            <w:rPrChange w:id="446" w:author="admin" w:date="2016-10-26T08:51:00Z">
              <w:rPr>
                <w:rStyle w:val="ad"/>
                <w:noProof/>
              </w:rPr>
            </w:rPrChange>
          </w:rPr>
          <w:delText>5.8.2.</w:delText>
        </w:r>
        <w:r w:rsidR="00552EED" w:rsidDel="0037536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D634F8">
          <w:rPr>
            <w:rPrChange w:id="447" w:author="admin" w:date="2016-10-26T08:51:00Z">
              <w:rPr>
                <w:rStyle w:val="ad"/>
                <w:noProof/>
              </w:rPr>
            </w:rPrChange>
          </w:rPr>
          <w:delText>SSB</w:delText>
        </w:r>
        <w:r w:rsidRPr="00D634F8">
          <w:rPr>
            <w:rFonts w:hint="eastAsia"/>
            <w:rPrChange w:id="448" w:author="admin" w:date="2016-10-26T08:51:00Z">
              <w:rPr>
                <w:rStyle w:val="ad"/>
                <w:rFonts w:hint="eastAsia"/>
                <w:noProof/>
              </w:rPr>
            </w:rPrChange>
          </w:rPr>
          <w:delText>扫描设置</w:delText>
        </w:r>
        <w:r w:rsidR="00552EED" w:rsidDel="00375367">
          <w:rPr>
            <w:noProof/>
            <w:webHidden/>
          </w:rPr>
          <w:tab/>
        </w:r>
      </w:del>
      <w:del w:id="449" w:author="admin" w:date="2016-10-25T15:07:00Z">
        <w:r w:rsidR="00E64420" w:rsidDel="002B3801">
          <w:rPr>
            <w:noProof/>
            <w:webHidden/>
          </w:rPr>
          <w:delText>64</w:delText>
        </w:r>
      </w:del>
    </w:p>
    <w:p w:rsidR="00552EED" w:rsidDel="00375367" w:rsidRDefault="00D634F8">
      <w:pPr>
        <w:pStyle w:val="31"/>
        <w:tabs>
          <w:tab w:val="left" w:pos="1680"/>
          <w:tab w:val="right" w:leader="dot" w:pos="9016"/>
        </w:tabs>
        <w:rPr>
          <w:del w:id="450" w:author="admin" w:date="2016-10-26T08:51:00Z"/>
          <w:rFonts w:asciiTheme="minorHAnsi" w:eastAsiaTheme="minorEastAsia" w:hAnsiTheme="minorHAnsi" w:cstheme="minorBidi"/>
          <w:noProof/>
          <w:szCs w:val="22"/>
        </w:rPr>
      </w:pPr>
      <w:del w:id="451" w:author="admin" w:date="2016-10-26T08:51:00Z">
        <w:r w:rsidRPr="00D634F8">
          <w:rPr>
            <w:rPrChange w:id="452" w:author="admin" w:date="2016-10-26T08:51:00Z">
              <w:rPr>
                <w:rStyle w:val="ad"/>
                <w:noProof/>
              </w:rPr>
            </w:rPrChange>
          </w:rPr>
          <w:delText>5.8.3.</w:delText>
        </w:r>
        <w:r w:rsidR="00552EED" w:rsidDel="0037536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D634F8">
          <w:rPr>
            <w:rPrChange w:id="453" w:author="admin" w:date="2016-10-26T08:51:00Z">
              <w:rPr>
                <w:rStyle w:val="ad"/>
                <w:noProof/>
              </w:rPr>
            </w:rPrChange>
          </w:rPr>
          <w:delText>DSC</w:delText>
        </w:r>
        <w:r w:rsidRPr="00D634F8">
          <w:rPr>
            <w:rFonts w:hint="eastAsia"/>
            <w:rPrChange w:id="454" w:author="admin" w:date="2016-10-26T08:51:00Z">
              <w:rPr>
                <w:rStyle w:val="ad"/>
                <w:rFonts w:hint="eastAsia"/>
                <w:noProof/>
              </w:rPr>
            </w:rPrChange>
          </w:rPr>
          <w:delText>设置</w:delText>
        </w:r>
        <w:r w:rsidR="00552EED" w:rsidDel="00375367">
          <w:rPr>
            <w:noProof/>
            <w:webHidden/>
          </w:rPr>
          <w:tab/>
        </w:r>
      </w:del>
      <w:del w:id="455" w:author="admin" w:date="2016-10-25T15:07:00Z">
        <w:r w:rsidR="00E64420" w:rsidDel="002B3801">
          <w:rPr>
            <w:noProof/>
            <w:webHidden/>
          </w:rPr>
          <w:delText>66</w:delText>
        </w:r>
      </w:del>
    </w:p>
    <w:p w:rsidR="00552EED" w:rsidDel="00375367" w:rsidRDefault="00D634F8">
      <w:pPr>
        <w:pStyle w:val="31"/>
        <w:tabs>
          <w:tab w:val="left" w:pos="1680"/>
          <w:tab w:val="right" w:leader="dot" w:pos="9016"/>
        </w:tabs>
        <w:rPr>
          <w:del w:id="456" w:author="admin" w:date="2016-10-26T08:51:00Z"/>
          <w:rFonts w:asciiTheme="minorHAnsi" w:eastAsiaTheme="minorEastAsia" w:hAnsiTheme="minorHAnsi" w:cstheme="minorBidi"/>
          <w:noProof/>
          <w:szCs w:val="22"/>
        </w:rPr>
      </w:pPr>
      <w:del w:id="457" w:author="admin" w:date="2016-10-26T08:51:00Z">
        <w:r w:rsidRPr="00D634F8">
          <w:rPr>
            <w:rPrChange w:id="458" w:author="admin" w:date="2016-10-26T08:51:00Z">
              <w:rPr>
                <w:rStyle w:val="ad"/>
                <w:noProof/>
              </w:rPr>
            </w:rPrChange>
          </w:rPr>
          <w:delText>5.8.4.</w:delText>
        </w:r>
        <w:r w:rsidR="00552EED" w:rsidDel="0037536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D634F8">
          <w:rPr>
            <w:rFonts w:hint="eastAsia"/>
            <w:rPrChange w:id="459" w:author="admin" w:date="2016-10-26T08:51:00Z">
              <w:rPr>
                <w:rStyle w:val="ad"/>
                <w:rFonts w:hint="eastAsia"/>
                <w:noProof/>
              </w:rPr>
            </w:rPrChange>
          </w:rPr>
          <w:delText>系统设置</w:delText>
        </w:r>
        <w:r w:rsidR="00552EED" w:rsidDel="00375367">
          <w:rPr>
            <w:noProof/>
            <w:webHidden/>
          </w:rPr>
          <w:tab/>
        </w:r>
      </w:del>
      <w:del w:id="460" w:author="admin" w:date="2016-10-25T15:07:00Z">
        <w:r w:rsidR="00E64420" w:rsidDel="002B3801">
          <w:rPr>
            <w:noProof/>
            <w:webHidden/>
          </w:rPr>
          <w:delText>70</w:delText>
        </w:r>
      </w:del>
    </w:p>
    <w:p w:rsidR="00552EED" w:rsidDel="00375367" w:rsidRDefault="00D634F8">
      <w:pPr>
        <w:pStyle w:val="31"/>
        <w:tabs>
          <w:tab w:val="left" w:pos="1680"/>
          <w:tab w:val="right" w:leader="dot" w:pos="9016"/>
        </w:tabs>
        <w:rPr>
          <w:del w:id="461" w:author="admin" w:date="2016-10-26T08:51:00Z"/>
          <w:rFonts w:asciiTheme="minorHAnsi" w:eastAsiaTheme="minorEastAsia" w:hAnsiTheme="minorHAnsi" w:cstheme="minorBidi"/>
          <w:noProof/>
          <w:szCs w:val="22"/>
        </w:rPr>
      </w:pPr>
      <w:del w:id="462" w:author="admin" w:date="2016-10-26T08:51:00Z">
        <w:r w:rsidRPr="00D634F8">
          <w:rPr>
            <w:rPrChange w:id="463" w:author="admin" w:date="2016-10-26T08:51:00Z">
              <w:rPr>
                <w:rStyle w:val="ad"/>
                <w:noProof/>
              </w:rPr>
            </w:rPrChange>
          </w:rPr>
          <w:delText>5.8.5.</w:delText>
        </w:r>
        <w:r w:rsidR="00552EED" w:rsidDel="0037536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D634F8">
          <w:rPr>
            <w:rPrChange w:id="464" w:author="admin" w:date="2016-10-26T08:51:00Z">
              <w:rPr>
                <w:rStyle w:val="ad"/>
                <w:noProof/>
              </w:rPr>
            </w:rPrChange>
          </w:rPr>
          <w:delText>DSC</w:delText>
        </w:r>
        <w:r w:rsidRPr="00D634F8">
          <w:rPr>
            <w:rFonts w:hint="eastAsia"/>
            <w:rPrChange w:id="465" w:author="admin" w:date="2016-10-26T08:51:00Z">
              <w:rPr>
                <w:rStyle w:val="ad"/>
                <w:rFonts w:hint="eastAsia"/>
                <w:noProof/>
              </w:rPr>
            </w:rPrChange>
          </w:rPr>
          <w:delText>测试</w:delText>
        </w:r>
        <w:r w:rsidR="00552EED" w:rsidDel="00375367">
          <w:rPr>
            <w:noProof/>
            <w:webHidden/>
          </w:rPr>
          <w:tab/>
        </w:r>
      </w:del>
      <w:del w:id="466" w:author="admin" w:date="2016-10-25T15:07:00Z">
        <w:r w:rsidR="00E64420" w:rsidDel="002B3801">
          <w:rPr>
            <w:noProof/>
            <w:webHidden/>
          </w:rPr>
          <w:delText>73</w:delText>
        </w:r>
      </w:del>
    </w:p>
    <w:p w:rsidR="00552EED" w:rsidDel="00375367" w:rsidRDefault="00D634F8">
      <w:pPr>
        <w:pStyle w:val="21"/>
        <w:tabs>
          <w:tab w:val="left" w:pos="1050"/>
          <w:tab w:val="right" w:leader="dot" w:pos="9016"/>
        </w:tabs>
        <w:rPr>
          <w:del w:id="467" w:author="admin" w:date="2016-10-26T08:51:00Z"/>
          <w:rFonts w:asciiTheme="minorHAnsi" w:eastAsiaTheme="minorEastAsia" w:hAnsiTheme="minorHAnsi" w:cstheme="minorBidi"/>
          <w:noProof/>
          <w:szCs w:val="22"/>
        </w:rPr>
      </w:pPr>
      <w:del w:id="468" w:author="admin" w:date="2016-10-26T08:51:00Z">
        <w:r w:rsidRPr="00D634F8">
          <w:rPr>
            <w:rPrChange w:id="469" w:author="admin" w:date="2016-10-26T08:51:00Z">
              <w:rPr>
                <w:rStyle w:val="ad"/>
                <w:noProof/>
              </w:rPr>
            </w:rPrChange>
          </w:rPr>
          <w:delText>5.9.</w:delText>
        </w:r>
        <w:r w:rsidR="00552EED" w:rsidDel="0037536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D634F8">
          <w:rPr>
            <w:rFonts w:hint="eastAsia"/>
            <w:rPrChange w:id="470" w:author="admin" w:date="2016-10-26T08:51:00Z">
              <w:rPr>
                <w:rStyle w:val="ad"/>
                <w:rFonts w:hint="eastAsia"/>
                <w:noProof/>
              </w:rPr>
            </w:rPrChange>
          </w:rPr>
          <w:delText>场景</w:delText>
        </w:r>
        <w:r w:rsidR="00552EED" w:rsidDel="00375367">
          <w:rPr>
            <w:noProof/>
            <w:webHidden/>
          </w:rPr>
          <w:tab/>
        </w:r>
      </w:del>
      <w:del w:id="471" w:author="admin" w:date="2016-10-25T15:07:00Z">
        <w:r w:rsidR="00E64420" w:rsidDel="002B3801">
          <w:rPr>
            <w:noProof/>
            <w:webHidden/>
          </w:rPr>
          <w:delText>73</w:delText>
        </w:r>
      </w:del>
    </w:p>
    <w:p w:rsidR="00552EED" w:rsidDel="00375367" w:rsidRDefault="00D634F8">
      <w:pPr>
        <w:pStyle w:val="31"/>
        <w:tabs>
          <w:tab w:val="left" w:pos="1680"/>
          <w:tab w:val="right" w:leader="dot" w:pos="9016"/>
        </w:tabs>
        <w:rPr>
          <w:del w:id="472" w:author="admin" w:date="2016-10-26T08:51:00Z"/>
          <w:rFonts w:asciiTheme="minorHAnsi" w:eastAsiaTheme="minorEastAsia" w:hAnsiTheme="minorHAnsi" w:cstheme="minorBidi"/>
          <w:noProof/>
          <w:szCs w:val="22"/>
        </w:rPr>
      </w:pPr>
      <w:del w:id="473" w:author="admin" w:date="2016-10-26T08:51:00Z">
        <w:r w:rsidRPr="00D634F8">
          <w:rPr>
            <w:rPrChange w:id="474" w:author="admin" w:date="2016-10-26T08:51:00Z">
              <w:rPr>
                <w:rStyle w:val="ad"/>
                <w:noProof/>
              </w:rPr>
            </w:rPrChange>
          </w:rPr>
          <w:delText>5.9.1.</w:delText>
        </w:r>
        <w:r w:rsidR="00552EED" w:rsidDel="0037536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D634F8">
          <w:rPr>
            <w:rFonts w:hint="eastAsia"/>
            <w:rPrChange w:id="475" w:author="admin" w:date="2016-10-26T08:51:00Z">
              <w:rPr>
                <w:rStyle w:val="ad"/>
                <w:rFonts w:hint="eastAsia"/>
                <w:noProof/>
              </w:rPr>
            </w:rPrChange>
          </w:rPr>
          <w:delText>场景说明</w:delText>
        </w:r>
        <w:r w:rsidR="00552EED" w:rsidDel="00375367">
          <w:rPr>
            <w:noProof/>
            <w:webHidden/>
          </w:rPr>
          <w:tab/>
        </w:r>
      </w:del>
      <w:del w:id="476" w:author="admin" w:date="2016-10-25T15:07:00Z">
        <w:r w:rsidR="00E64420" w:rsidDel="002B3801">
          <w:rPr>
            <w:noProof/>
            <w:webHidden/>
          </w:rPr>
          <w:delText>73</w:delText>
        </w:r>
      </w:del>
    </w:p>
    <w:p w:rsidR="00552EED" w:rsidDel="00375367" w:rsidRDefault="00D634F8">
      <w:pPr>
        <w:pStyle w:val="31"/>
        <w:tabs>
          <w:tab w:val="left" w:pos="1680"/>
          <w:tab w:val="right" w:leader="dot" w:pos="9016"/>
        </w:tabs>
        <w:rPr>
          <w:del w:id="477" w:author="admin" w:date="2016-10-26T08:51:00Z"/>
          <w:rFonts w:asciiTheme="minorHAnsi" w:eastAsiaTheme="minorEastAsia" w:hAnsiTheme="minorHAnsi" w:cstheme="minorBidi"/>
          <w:noProof/>
          <w:szCs w:val="22"/>
        </w:rPr>
      </w:pPr>
      <w:del w:id="478" w:author="admin" w:date="2016-10-26T08:51:00Z">
        <w:r w:rsidRPr="00D634F8">
          <w:rPr>
            <w:rPrChange w:id="479" w:author="admin" w:date="2016-10-26T08:51:00Z">
              <w:rPr>
                <w:rStyle w:val="ad"/>
                <w:noProof/>
              </w:rPr>
            </w:rPrChange>
          </w:rPr>
          <w:delText>5.9.2.</w:delText>
        </w:r>
        <w:r w:rsidR="00552EED" w:rsidDel="0037536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D634F8">
          <w:rPr>
            <w:rFonts w:hint="eastAsia"/>
            <w:rPrChange w:id="480" w:author="admin" w:date="2016-10-26T08:51:00Z">
              <w:rPr>
                <w:rStyle w:val="ad"/>
                <w:rFonts w:hint="eastAsia"/>
                <w:noProof/>
              </w:rPr>
            </w:rPrChange>
          </w:rPr>
          <w:delText>场景操作</w:delText>
        </w:r>
        <w:r w:rsidR="00552EED" w:rsidDel="00375367">
          <w:rPr>
            <w:noProof/>
            <w:webHidden/>
          </w:rPr>
          <w:tab/>
        </w:r>
      </w:del>
      <w:del w:id="481" w:author="admin" w:date="2016-10-25T15:07:00Z">
        <w:r w:rsidR="00E64420" w:rsidDel="002B3801">
          <w:rPr>
            <w:noProof/>
            <w:webHidden/>
          </w:rPr>
          <w:delText>74</w:delText>
        </w:r>
      </w:del>
    </w:p>
    <w:p w:rsidR="00552EED" w:rsidDel="00375367" w:rsidRDefault="00D634F8">
      <w:pPr>
        <w:pStyle w:val="21"/>
        <w:tabs>
          <w:tab w:val="left" w:pos="1260"/>
          <w:tab w:val="right" w:leader="dot" w:pos="9016"/>
        </w:tabs>
        <w:rPr>
          <w:del w:id="482" w:author="admin" w:date="2016-10-26T08:51:00Z"/>
          <w:rFonts w:asciiTheme="minorHAnsi" w:eastAsiaTheme="minorEastAsia" w:hAnsiTheme="minorHAnsi" w:cstheme="minorBidi"/>
          <w:noProof/>
          <w:szCs w:val="22"/>
        </w:rPr>
      </w:pPr>
      <w:del w:id="483" w:author="admin" w:date="2016-10-26T08:51:00Z">
        <w:r w:rsidRPr="00D634F8">
          <w:rPr>
            <w:rPrChange w:id="484" w:author="admin" w:date="2016-10-26T08:51:00Z">
              <w:rPr>
                <w:rStyle w:val="ad"/>
                <w:noProof/>
              </w:rPr>
            </w:rPrChange>
          </w:rPr>
          <w:delText>5.10.</w:delText>
        </w:r>
        <w:r w:rsidR="00552EED" w:rsidDel="0037536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D634F8">
          <w:rPr>
            <w:rFonts w:hint="eastAsia"/>
            <w:rPrChange w:id="485" w:author="admin" w:date="2016-10-26T08:51:00Z">
              <w:rPr>
                <w:rStyle w:val="ad"/>
                <w:rFonts w:hint="eastAsia"/>
                <w:noProof/>
              </w:rPr>
            </w:rPrChange>
          </w:rPr>
          <w:delText>备注</w:delText>
        </w:r>
        <w:r w:rsidR="00552EED" w:rsidDel="00375367">
          <w:rPr>
            <w:noProof/>
            <w:webHidden/>
          </w:rPr>
          <w:tab/>
        </w:r>
      </w:del>
      <w:del w:id="486" w:author="admin" w:date="2016-10-25T15:07:00Z">
        <w:r w:rsidR="00E64420" w:rsidDel="002B3801">
          <w:rPr>
            <w:noProof/>
            <w:webHidden/>
          </w:rPr>
          <w:delText>75</w:delText>
        </w:r>
      </w:del>
    </w:p>
    <w:p w:rsidR="00552EED" w:rsidDel="00375367" w:rsidRDefault="00D634F8">
      <w:pPr>
        <w:pStyle w:val="31"/>
        <w:tabs>
          <w:tab w:val="left" w:pos="1680"/>
          <w:tab w:val="right" w:leader="dot" w:pos="9016"/>
        </w:tabs>
        <w:rPr>
          <w:del w:id="487" w:author="admin" w:date="2016-10-26T08:51:00Z"/>
          <w:rFonts w:asciiTheme="minorHAnsi" w:eastAsiaTheme="minorEastAsia" w:hAnsiTheme="minorHAnsi" w:cstheme="minorBidi"/>
          <w:noProof/>
          <w:szCs w:val="22"/>
        </w:rPr>
      </w:pPr>
      <w:del w:id="488" w:author="admin" w:date="2016-10-26T08:51:00Z">
        <w:r w:rsidRPr="00D634F8">
          <w:rPr>
            <w:rPrChange w:id="489" w:author="admin" w:date="2016-10-26T08:51:00Z">
              <w:rPr>
                <w:rStyle w:val="ad"/>
                <w:noProof/>
              </w:rPr>
            </w:rPrChange>
          </w:rPr>
          <w:delText>5.10.1.</w:delText>
        </w:r>
        <w:r w:rsidR="00552EED" w:rsidDel="0037536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D634F8">
          <w:rPr>
            <w:rPrChange w:id="490" w:author="admin" w:date="2016-10-26T08:51:00Z">
              <w:rPr>
                <w:rStyle w:val="ad"/>
                <w:noProof/>
              </w:rPr>
            </w:rPrChange>
          </w:rPr>
          <w:delText>SSB</w:delText>
        </w:r>
        <w:r w:rsidRPr="00D634F8">
          <w:rPr>
            <w:rFonts w:hint="eastAsia"/>
            <w:rPrChange w:id="491" w:author="admin" w:date="2016-10-26T08:51:00Z">
              <w:rPr>
                <w:rStyle w:val="ad"/>
                <w:rFonts w:hint="eastAsia"/>
                <w:noProof/>
              </w:rPr>
            </w:rPrChange>
          </w:rPr>
          <w:delText>信道列表</w:delText>
        </w:r>
        <w:r w:rsidR="00552EED" w:rsidDel="00375367">
          <w:rPr>
            <w:noProof/>
            <w:webHidden/>
          </w:rPr>
          <w:tab/>
        </w:r>
      </w:del>
      <w:del w:id="492" w:author="admin" w:date="2016-10-25T15:07:00Z">
        <w:r w:rsidR="00E64420" w:rsidDel="002B3801">
          <w:rPr>
            <w:noProof/>
            <w:webHidden/>
          </w:rPr>
          <w:delText>75</w:delText>
        </w:r>
      </w:del>
    </w:p>
    <w:p w:rsidR="00552EED" w:rsidDel="00375367" w:rsidRDefault="00D634F8">
      <w:pPr>
        <w:pStyle w:val="31"/>
        <w:tabs>
          <w:tab w:val="left" w:pos="1680"/>
          <w:tab w:val="right" w:leader="dot" w:pos="9016"/>
        </w:tabs>
        <w:rPr>
          <w:del w:id="493" w:author="admin" w:date="2016-10-26T08:51:00Z"/>
          <w:rFonts w:asciiTheme="minorHAnsi" w:eastAsiaTheme="minorEastAsia" w:hAnsiTheme="minorHAnsi" w:cstheme="minorBidi"/>
          <w:noProof/>
          <w:szCs w:val="22"/>
        </w:rPr>
      </w:pPr>
      <w:del w:id="494" w:author="admin" w:date="2016-10-26T08:51:00Z">
        <w:r w:rsidRPr="00D634F8">
          <w:rPr>
            <w:rPrChange w:id="495" w:author="admin" w:date="2016-10-26T08:51:00Z">
              <w:rPr>
                <w:rStyle w:val="ad"/>
                <w:noProof/>
              </w:rPr>
            </w:rPrChange>
          </w:rPr>
          <w:delText>5.10.2.</w:delText>
        </w:r>
        <w:r w:rsidR="00552EED" w:rsidDel="00375367">
          <w:rPr>
            <w:rFonts w:asciiTheme="minorHAnsi" w:eastAsiaTheme="minorEastAsia" w:hAnsiTheme="minorHAnsi" w:cstheme="minorBidi"/>
            <w:noProof/>
            <w:szCs w:val="22"/>
          </w:rPr>
          <w:tab/>
        </w:r>
        <w:r w:rsidRPr="00D634F8">
          <w:rPr>
            <w:rPrChange w:id="496" w:author="admin" w:date="2016-10-26T08:51:00Z">
              <w:rPr>
                <w:rStyle w:val="ad"/>
                <w:noProof/>
              </w:rPr>
            </w:rPrChange>
          </w:rPr>
          <w:delText>DSC</w:delText>
        </w:r>
        <w:r w:rsidRPr="00D634F8">
          <w:rPr>
            <w:rFonts w:hint="eastAsia"/>
            <w:rPrChange w:id="497" w:author="admin" w:date="2016-10-26T08:51:00Z">
              <w:rPr>
                <w:rStyle w:val="ad"/>
                <w:rFonts w:hint="eastAsia"/>
                <w:noProof/>
              </w:rPr>
            </w:rPrChange>
          </w:rPr>
          <w:delText>信道列表</w:delText>
        </w:r>
        <w:r w:rsidR="00552EED" w:rsidDel="00375367">
          <w:rPr>
            <w:noProof/>
            <w:webHidden/>
          </w:rPr>
          <w:tab/>
        </w:r>
      </w:del>
      <w:del w:id="498" w:author="admin" w:date="2016-10-25T15:07:00Z">
        <w:r w:rsidR="00E64420" w:rsidDel="002B3801">
          <w:rPr>
            <w:noProof/>
            <w:webHidden/>
          </w:rPr>
          <w:delText>84</w:delText>
        </w:r>
      </w:del>
    </w:p>
    <w:p w:rsidR="00D96A3A" w:rsidRDefault="00D634F8">
      <w:pPr>
        <w:spacing w:before="0" w:after="0" w:line="360" w:lineRule="auto"/>
        <w:rPr>
          <w:rFonts w:ascii="Times New Roman" w:hAnsi="Times New Roman"/>
        </w:rPr>
        <w:sectPr w:rsidR="00D96A3A">
          <w:pgSz w:w="11906" w:h="16838"/>
          <w:pgMar w:top="1440" w:right="1440" w:bottom="1440" w:left="1440" w:header="851" w:footer="992" w:gutter="0"/>
          <w:cols w:space="720"/>
          <w:docGrid w:type="lines" w:linePitch="312"/>
        </w:sectPr>
      </w:pPr>
      <w:r>
        <w:rPr>
          <w:rFonts w:ascii="Times New Roman" w:hAnsi="Times New Roman"/>
        </w:rPr>
        <w:fldChar w:fldCharType="end"/>
      </w:r>
    </w:p>
    <w:p w:rsidR="00D96A3A" w:rsidRDefault="00D96A3A">
      <w:pPr>
        <w:spacing w:before="0" w:after="0" w:line="360" w:lineRule="auto"/>
        <w:rPr>
          <w:rFonts w:ascii="Times New Roman" w:hAnsi="Times New Roman"/>
        </w:rPr>
      </w:pPr>
    </w:p>
    <w:p w:rsidR="00D96A3A" w:rsidRDefault="00D044CA">
      <w:pPr>
        <w:jc w:val="center"/>
        <w:rPr>
          <w:rFonts w:ascii="黑体" w:eastAsia="黑体"/>
          <w:sz w:val="84"/>
          <w:szCs w:val="84"/>
        </w:rPr>
      </w:pPr>
      <w:r>
        <w:rPr>
          <w:rFonts w:ascii="黑体" w:eastAsia="黑体" w:hint="eastAsia"/>
          <w:sz w:val="84"/>
          <w:szCs w:val="84"/>
        </w:rPr>
        <w:t>安全须知</w:t>
      </w:r>
    </w:p>
    <w:p w:rsidR="00D96A3A" w:rsidRDefault="00D96A3A"/>
    <w:tbl>
      <w:tblPr>
        <w:tblW w:w="0" w:type="auto"/>
        <w:jc w:val="center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</w:tblBorders>
        <w:tblLayout w:type="fixed"/>
        <w:tblLook w:val="0000"/>
      </w:tblPr>
      <w:tblGrid>
        <w:gridCol w:w="8522"/>
      </w:tblGrid>
      <w:tr w:rsidR="00D96A3A">
        <w:trPr>
          <w:trHeight w:val="1177"/>
          <w:jc w:val="center"/>
        </w:trPr>
        <w:tc>
          <w:tcPr>
            <w:tcW w:w="8522" w:type="dxa"/>
          </w:tcPr>
          <w:p w:rsidR="00D96A3A" w:rsidRDefault="00D044CA">
            <w:pPr>
              <w:spacing w:before="0" w:after="0" w:line="360" w:lineRule="auto"/>
              <w:jc w:val="center"/>
              <w:rPr>
                <w:rFonts w:ascii="Times New Roman" w:hAnsi="Times New Roman"/>
                <w:b/>
                <w:color w:val="FF0000"/>
                <w:sz w:val="52"/>
                <w:szCs w:val="52"/>
              </w:rPr>
            </w:pPr>
            <w:r>
              <w:rPr>
                <w:rFonts w:ascii="Times New Roman" w:hAnsi="Times New Roman"/>
                <w:b/>
                <w:color w:val="FF0000"/>
                <w:sz w:val="52"/>
                <w:szCs w:val="52"/>
              </w:rPr>
              <w:t>危险</w:t>
            </w:r>
          </w:p>
        </w:tc>
      </w:tr>
      <w:tr w:rsidR="00D96A3A">
        <w:trPr>
          <w:jc w:val="center"/>
        </w:trPr>
        <w:tc>
          <w:tcPr>
            <w:tcW w:w="8522" w:type="dxa"/>
          </w:tcPr>
          <w:p w:rsidR="00D96A3A" w:rsidRDefault="00D044CA">
            <w:pPr>
              <w:spacing w:before="0" w:after="0" w:line="360" w:lineRule="auto"/>
              <w:jc w:val="center"/>
              <w:rPr>
                <w:rFonts w:ascii="Times New Roman" w:hAnsi="Times New Roman"/>
                <w:sz w:val="48"/>
                <w:szCs w:val="48"/>
              </w:rPr>
            </w:pPr>
            <w:r>
              <w:rPr>
                <w:rFonts w:ascii="Times New Roman" w:hAnsi="Times New Roman"/>
                <w:sz w:val="48"/>
                <w:szCs w:val="48"/>
              </w:rPr>
              <w:t>发射机在工作时，天线、天线耦合器绝缘端子以及导入绝缘层处有高压，严禁触碰，可能会导致死亡或其他人身伤害</w:t>
            </w:r>
          </w:p>
        </w:tc>
      </w:tr>
    </w:tbl>
    <w:p w:rsidR="00D96A3A" w:rsidRDefault="00D96A3A">
      <w:pPr>
        <w:spacing w:before="0" w:after="0" w:line="360" w:lineRule="auto"/>
        <w:jc w:val="center"/>
        <w:rPr>
          <w:rFonts w:ascii="Times New Roman" w:hAnsi="Times New Roman"/>
        </w:rPr>
      </w:pP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/>
      </w:tblPr>
      <w:tblGrid>
        <w:gridCol w:w="8522"/>
      </w:tblGrid>
      <w:tr w:rsidR="00D96A3A">
        <w:trPr>
          <w:trHeight w:val="1196"/>
          <w:jc w:val="center"/>
        </w:trPr>
        <w:tc>
          <w:tcPr>
            <w:tcW w:w="8522" w:type="dxa"/>
          </w:tcPr>
          <w:p w:rsidR="00D96A3A" w:rsidRDefault="00D044CA">
            <w:pPr>
              <w:spacing w:before="0" w:after="0" w:line="360" w:lineRule="auto"/>
              <w:jc w:val="center"/>
              <w:rPr>
                <w:rFonts w:ascii="Times New Roman" w:hAnsi="Times New Roman"/>
                <w:color w:val="FF0000"/>
                <w:sz w:val="48"/>
                <w:szCs w:val="48"/>
              </w:rPr>
            </w:pPr>
            <w:r>
              <w:rPr>
                <w:rFonts w:ascii="Times New Roman" w:hAnsi="Times New Roman"/>
                <w:b/>
                <w:color w:val="FF0000"/>
                <w:sz w:val="52"/>
                <w:szCs w:val="52"/>
              </w:rPr>
              <w:t>警告</w:t>
            </w:r>
          </w:p>
        </w:tc>
      </w:tr>
      <w:tr w:rsidR="00D96A3A">
        <w:trPr>
          <w:jc w:val="center"/>
        </w:trPr>
        <w:tc>
          <w:tcPr>
            <w:tcW w:w="8522" w:type="dxa"/>
          </w:tcPr>
          <w:p w:rsidR="00D96A3A" w:rsidRDefault="00D044CA">
            <w:pPr>
              <w:spacing w:before="0" w:after="0" w:line="360" w:lineRule="auto"/>
              <w:jc w:val="center"/>
              <w:rPr>
                <w:rFonts w:ascii="Times New Roman" w:hAnsi="Times New Roman"/>
                <w:sz w:val="48"/>
                <w:szCs w:val="48"/>
              </w:rPr>
            </w:pPr>
            <w:r>
              <w:rPr>
                <w:rFonts w:ascii="Times New Roman" w:hAnsi="Times New Roman"/>
                <w:sz w:val="48"/>
                <w:szCs w:val="48"/>
              </w:rPr>
              <w:t>禁止私自打开天线耦合器外壳</w:t>
            </w:r>
          </w:p>
          <w:p w:rsidR="00D96A3A" w:rsidRDefault="00D044CA">
            <w:pPr>
              <w:spacing w:before="0" w:after="0" w:line="360" w:lineRule="auto"/>
              <w:jc w:val="center"/>
              <w:rPr>
                <w:rFonts w:ascii="Times New Roman" w:hAnsi="Times New Roman"/>
                <w:sz w:val="48"/>
                <w:szCs w:val="48"/>
              </w:rPr>
            </w:pPr>
            <w:r>
              <w:rPr>
                <w:rFonts w:ascii="Times New Roman" w:hAnsi="Times New Roman"/>
                <w:sz w:val="48"/>
                <w:szCs w:val="48"/>
              </w:rPr>
              <w:t>禁止私自打开主机发射机</w:t>
            </w:r>
          </w:p>
        </w:tc>
      </w:tr>
    </w:tbl>
    <w:p w:rsidR="00D96A3A" w:rsidRDefault="00D96A3A">
      <w:pPr>
        <w:spacing w:before="0" w:after="0" w:line="360" w:lineRule="auto"/>
        <w:jc w:val="center"/>
        <w:rPr>
          <w:rFonts w:ascii="Times New Roman" w:hAnsi="Times New Roman"/>
          <w:color w:val="FF0000"/>
          <w:sz w:val="48"/>
          <w:szCs w:val="48"/>
        </w:rPr>
      </w:pP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/>
      </w:tblPr>
      <w:tblGrid>
        <w:gridCol w:w="8522"/>
      </w:tblGrid>
      <w:tr w:rsidR="00D96A3A">
        <w:trPr>
          <w:trHeight w:val="1027"/>
          <w:jc w:val="center"/>
        </w:trPr>
        <w:tc>
          <w:tcPr>
            <w:tcW w:w="8522" w:type="dxa"/>
          </w:tcPr>
          <w:p w:rsidR="00D96A3A" w:rsidRDefault="00D044CA">
            <w:pPr>
              <w:spacing w:before="0" w:after="0" w:line="360" w:lineRule="auto"/>
              <w:jc w:val="center"/>
              <w:rPr>
                <w:rFonts w:ascii="Times New Roman" w:hAnsi="Times New Roman"/>
                <w:color w:val="FF0000"/>
                <w:sz w:val="48"/>
                <w:szCs w:val="48"/>
              </w:rPr>
            </w:pPr>
            <w:r>
              <w:rPr>
                <w:rFonts w:ascii="Times New Roman" w:hAnsi="Times New Roman"/>
                <w:b/>
                <w:color w:val="FF0000"/>
                <w:sz w:val="52"/>
                <w:szCs w:val="52"/>
              </w:rPr>
              <w:t>注意</w:t>
            </w:r>
          </w:p>
        </w:tc>
      </w:tr>
      <w:tr w:rsidR="00D96A3A">
        <w:trPr>
          <w:jc w:val="center"/>
        </w:trPr>
        <w:tc>
          <w:tcPr>
            <w:tcW w:w="8522" w:type="dxa"/>
          </w:tcPr>
          <w:p w:rsidR="00D96A3A" w:rsidRDefault="00D044CA">
            <w:pPr>
              <w:numPr>
                <w:ilvl w:val="0"/>
                <w:numId w:val="3"/>
              </w:numPr>
              <w:spacing w:before="0" w:after="0" w:line="360" w:lineRule="auto"/>
              <w:jc w:val="center"/>
              <w:rPr>
                <w:rFonts w:ascii="Times New Roman" w:hAnsi="Times New Roman"/>
                <w:sz w:val="48"/>
                <w:szCs w:val="48"/>
              </w:rPr>
            </w:pPr>
            <w:r>
              <w:rPr>
                <w:rFonts w:ascii="Times New Roman" w:hAnsi="Times New Roman"/>
                <w:sz w:val="48"/>
                <w:szCs w:val="48"/>
              </w:rPr>
              <w:t>天线耦合器和主机发射机上分别带有危险和警告标签，如果有损坏或丢失，请及时联系代理商或生产商更换</w:t>
            </w:r>
          </w:p>
          <w:p w:rsidR="00D96A3A" w:rsidRDefault="00D044CA">
            <w:pPr>
              <w:numPr>
                <w:ilvl w:val="0"/>
                <w:numId w:val="3"/>
              </w:numPr>
              <w:spacing w:before="0" w:after="0" w:line="360" w:lineRule="auto"/>
              <w:jc w:val="center"/>
              <w:rPr>
                <w:rFonts w:ascii="Times New Roman" w:hAnsi="Times New Roman"/>
                <w:sz w:val="48"/>
                <w:szCs w:val="48"/>
              </w:rPr>
            </w:pPr>
            <w:r>
              <w:rPr>
                <w:rFonts w:ascii="Times New Roman" w:hAnsi="Times New Roman" w:hint="eastAsia"/>
                <w:sz w:val="48"/>
                <w:szCs w:val="48"/>
              </w:rPr>
              <w:t>为保证通信效果，天调务必接地良好</w:t>
            </w:r>
          </w:p>
        </w:tc>
      </w:tr>
    </w:tbl>
    <w:p w:rsidR="00D96A3A" w:rsidRDefault="00D96A3A">
      <w:pPr>
        <w:spacing w:before="0" w:after="0" w:line="360" w:lineRule="auto"/>
        <w:rPr>
          <w:rFonts w:ascii="Times New Roman" w:hAnsi="Times New Roman"/>
        </w:rPr>
      </w:pPr>
    </w:p>
    <w:p w:rsidR="00D96A3A" w:rsidRDefault="00D96A3A">
      <w:pPr>
        <w:pStyle w:val="11"/>
        <w:numPr>
          <w:ilvl w:val="0"/>
          <w:numId w:val="4"/>
        </w:numPr>
        <w:spacing w:before="0" w:after="0" w:line="360" w:lineRule="auto"/>
        <w:rPr>
          <w:rFonts w:ascii="Times New Roman" w:hAnsi="Times New Roman"/>
        </w:rPr>
        <w:sectPr w:rsidR="00D96A3A">
          <w:pgSz w:w="11906" w:h="16838"/>
          <w:pgMar w:top="1440" w:right="1440" w:bottom="1440" w:left="1440" w:header="851" w:footer="992" w:gutter="0"/>
          <w:cols w:space="720"/>
          <w:docGrid w:type="lines" w:linePitch="312"/>
        </w:sectPr>
      </w:pPr>
    </w:p>
    <w:p w:rsidR="00D96A3A" w:rsidRDefault="00D044CA">
      <w:pPr>
        <w:pStyle w:val="11"/>
        <w:numPr>
          <w:ilvl w:val="0"/>
          <w:numId w:val="4"/>
        </w:numPr>
        <w:spacing w:before="0" w:after="0" w:line="360" w:lineRule="auto"/>
        <w:rPr>
          <w:rFonts w:ascii="Times New Roman" w:hAnsi="Times New Roman"/>
        </w:rPr>
      </w:pPr>
      <w:bookmarkStart w:id="499" w:name="_Toc465435280"/>
      <w:r>
        <w:rPr>
          <w:rFonts w:ascii="Times New Roman" w:hAnsi="Times New Roman"/>
        </w:rPr>
        <w:lastRenderedPageBreak/>
        <w:t>一键遇险报警</w:t>
      </w:r>
      <w:bookmarkEnd w:id="499"/>
    </w:p>
    <w:p w:rsidR="00D96A3A" w:rsidRDefault="00D044CA">
      <w:pPr>
        <w:pStyle w:val="20"/>
        <w:numPr>
          <w:ilvl w:val="1"/>
          <w:numId w:val="5"/>
        </w:numPr>
        <w:spacing w:before="0" w:after="0" w:line="360" w:lineRule="auto"/>
        <w:rPr>
          <w:rFonts w:ascii="Times New Roman" w:hAnsi="Times New Roman"/>
        </w:rPr>
      </w:pPr>
      <w:bookmarkStart w:id="500" w:name="_Toc465435281"/>
      <w:r>
        <w:rPr>
          <w:rFonts w:ascii="Times New Roman" w:hAnsi="Times New Roman"/>
        </w:rPr>
        <w:t>如何一键遇险报警？</w:t>
      </w:r>
      <w:bookmarkEnd w:id="500"/>
    </w:p>
    <w:p w:rsidR="00623C15" w:rsidRDefault="00D044CA">
      <w:pPr>
        <w:spacing w:before="0" w:after="0" w:line="360" w:lineRule="auto"/>
        <w:ind w:firstLineChars="200" w:firstLine="420"/>
        <w:rPr>
          <w:ins w:id="501" w:author="admin" w:date="2016-10-28T09:07:00Z"/>
          <w:rFonts w:ascii="Times New Roman" w:hAnsi="Times New Roman"/>
        </w:rPr>
      </w:pPr>
      <w:r>
        <w:rPr>
          <w:rFonts w:ascii="Times New Roman" w:hAnsi="Times New Roman"/>
        </w:rPr>
        <w:t>当船只或船</w:t>
      </w:r>
      <w:del w:id="502" w:author="admin" w:date="2016-10-27T14:55:00Z">
        <w:r w:rsidDel="000755E7">
          <w:rPr>
            <w:rFonts w:ascii="Times New Roman" w:hAnsi="Times New Roman"/>
          </w:rPr>
          <w:delText>上人</w:delText>
        </w:r>
      </w:del>
      <w:r>
        <w:rPr>
          <w:rFonts w:ascii="Times New Roman" w:hAnsi="Times New Roman"/>
        </w:rPr>
        <w:t>员遇到危险时，可启用遇险报警流程。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一键遇险报警，可</w:t>
      </w:r>
      <w:ins w:id="503" w:author="admin" w:date="2016-10-28T09:08:00Z">
        <w:r w:rsidR="00623C15">
          <w:rPr>
            <w:rFonts w:ascii="Times New Roman" w:hAnsi="Times New Roman" w:hint="eastAsia"/>
          </w:rPr>
          <w:t>以</w:t>
        </w:r>
      </w:ins>
      <w:del w:id="504" w:author="admin" w:date="2016-10-28T09:08:00Z">
        <w:r w:rsidDel="00623C15">
          <w:rPr>
            <w:rFonts w:ascii="Times New Roman" w:hAnsi="Times New Roman"/>
          </w:rPr>
          <w:delText>快速</w:delText>
        </w:r>
      </w:del>
      <w:r>
        <w:rPr>
          <w:rFonts w:ascii="Times New Roman" w:hAnsi="Times New Roman"/>
        </w:rPr>
        <w:t>将险情</w:t>
      </w:r>
      <w:ins w:id="505" w:author="admin" w:date="2016-10-28T09:08:00Z">
        <w:r w:rsidR="00623C15">
          <w:rPr>
            <w:rFonts w:ascii="Times New Roman" w:hAnsi="Times New Roman" w:hint="eastAsia"/>
          </w:rPr>
          <w:t>快速</w:t>
        </w:r>
      </w:ins>
      <w:r>
        <w:rPr>
          <w:rFonts w:ascii="Times New Roman" w:hAnsi="Times New Roman"/>
        </w:rPr>
        <w:t>发</w:t>
      </w:r>
      <w:ins w:id="506" w:author="admin" w:date="2016-10-28T09:09:00Z">
        <w:r w:rsidR="00623C15">
          <w:rPr>
            <w:rFonts w:ascii="Times New Roman" w:hAnsi="Times New Roman" w:hint="eastAsia"/>
          </w:rPr>
          <w:t>送</w:t>
        </w:r>
      </w:ins>
      <w:r>
        <w:rPr>
          <w:rFonts w:ascii="Times New Roman" w:hAnsi="Times New Roman"/>
        </w:rPr>
        <w:t>出</w:t>
      </w:r>
      <w:ins w:id="507" w:author="admin" w:date="2016-10-28T09:09:00Z">
        <w:r w:rsidR="00623C15">
          <w:rPr>
            <w:rFonts w:ascii="Times New Roman" w:hAnsi="Times New Roman" w:hint="eastAsia"/>
          </w:rPr>
          <w:t>去</w:t>
        </w:r>
      </w:ins>
      <w:r>
        <w:rPr>
          <w:rFonts w:ascii="Times New Roman" w:hAnsi="Times New Roman"/>
        </w:rPr>
        <w:t>，</w:t>
      </w:r>
      <w:ins w:id="508" w:author="admin" w:date="2016-10-28T09:08:00Z">
        <w:r w:rsidR="00623C15">
          <w:rPr>
            <w:rFonts w:ascii="Times New Roman" w:hAnsi="Times New Roman" w:hint="eastAsia"/>
          </w:rPr>
          <w:t>遇险</w:t>
        </w:r>
      </w:ins>
      <w:ins w:id="509" w:author="admin" w:date="2016-10-28T09:09:00Z">
        <w:r w:rsidR="00623C15">
          <w:rPr>
            <w:rFonts w:ascii="Times New Roman" w:hAnsi="Times New Roman" w:hint="eastAsia"/>
          </w:rPr>
          <w:t>报警相关</w:t>
        </w:r>
      </w:ins>
      <w:ins w:id="510" w:author="admin" w:date="2016-10-28T09:08:00Z">
        <w:r w:rsidR="00623C15">
          <w:rPr>
            <w:rFonts w:ascii="Times New Roman" w:hAnsi="Times New Roman" w:hint="eastAsia"/>
          </w:rPr>
          <w:t>参数均选择默认值，</w:t>
        </w:r>
      </w:ins>
      <w:r>
        <w:rPr>
          <w:rFonts w:ascii="Times New Roman" w:hAnsi="Times New Roman"/>
        </w:rPr>
        <w:t>步骤如下：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1</w:t>
      </w:r>
      <w:r>
        <w:rPr>
          <w:rFonts w:ascii="Times New Roman" w:hAnsi="Times New Roman"/>
        </w:rPr>
        <w:t>、打开【</w:t>
      </w:r>
      <w:r>
        <w:rPr>
          <w:rFonts w:ascii="Times New Roman" w:hAnsi="Times New Roman"/>
        </w:rPr>
        <w:t>DISTRESS</w:t>
      </w:r>
      <w:r>
        <w:rPr>
          <w:rFonts w:ascii="Times New Roman" w:hAnsi="Times New Roman"/>
        </w:rPr>
        <w:t>】按钮护盖，按住【</w:t>
      </w:r>
      <w:r>
        <w:rPr>
          <w:rFonts w:ascii="Times New Roman" w:hAnsi="Times New Roman"/>
        </w:rPr>
        <w:t>DISTRESS</w:t>
      </w:r>
      <w:r>
        <w:rPr>
          <w:rFonts w:ascii="Times New Roman" w:hAnsi="Times New Roman"/>
        </w:rPr>
        <w:t>】并保持</w:t>
      </w:r>
      <w:r>
        <w:rPr>
          <w:rFonts w:ascii="Times New Roman" w:hAnsi="Times New Roman"/>
        </w:rPr>
        <w:t>4</w:t>
      </w:r>
      <w:r>
        <w:rPr>
          <w:rFonts w:ascii="Times New Roman" w:hAnsi="Times New Roman"/>
        </w:rPr>
        <w:t>秒以上，警报将自动发出，如</w:t>
      </w:r>
      <w:r w:rsidR="00D634F8"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_Ref445880764 \h </w:instrText>
      </w:r>
      <w:r w:rsidR="00D634F8">
        <w:rPr>
          <w:rFonts w:ascii="Times New Roman" w:hAnsi="Times New Roman"/>
        </w:rPr>
      </w:r>
      <w:r w:rsidR="00D634F8">
        <w:rPr>
          <w:rFonts w:ascii="Times New Roman" w:hAnsi="Times New Roman"/>
        </w:rPr>
        <w:fldChar w:fldCharType="separate"/>
      </w:r>
      <w:ins w:id="511" w:author="admin" w:date="2016-10-27T15:32:00Z">
        <w:r w:rsidR="00415D72">
          <w:rPr>
            <w:rFonts w:hint="eastAsia"/>
          </w:rPr>
          <w:t>图</w:t>
        </w:r>
        <w:r w:rsidR="00415D72">
          <w:rPr>
            <w:rFonts w:hint="eastAsia"/>
          </w:rPr>
          <w:t xml:space="preserve"> </w:t>
        </w:r>
        <w:r w:rsidR="00415D72">
          <w:rPr>
            <w:noProof/>
          </w:rPr>
          <w:t>1</w:t>
        </w:r>
      </w:ins>
      <w:del w:id="512" w:author="admin" w:date="2016-10-25T15:07:00Z">
        <w:r w:rsidR="00E64420" w:rsidDel="002B3801">
          <w:rPr>
            <w:rFonts w:hint="eastAsia"/>
          </w:rPr>
          <w:delText>图</w:delText>
        </w:r>
        <w:r w:rsidR="00E64420" w:rsidDel="002B3801">
          <w:rPr>
            <w:rFonts w:hint="eastAsia"/>
          </w:rPr>
          <w:delText xml:space="preserve"> </w:delText>
        </w:r>
        <w:r w:rsidR="00E64420" w:rsidDel="002B3801">
          <w:rPr>
            <w:noProof/>
          </w:rPr>
          <w:delText>1</w:delText>
        </w:r>
      </w:del>
      <w:r w:rsidR="00D634F8"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>。</w:t>
      </w:r>
    </w:p>
    <w:p w:rsidR="007111D4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513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3559495" cy="2015836"/>
            <wp:effectExtent l="19050" t="0" r="2855" b="0"/>
            <wp:docPr id="1" name="图片 1" descr="fig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fig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751" cy="2018812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1D4" w:rsidRDefault="00D044CA" w:rsidP="007111D4">
      <w:pPr>
        <w:pStyle w:val="af5"/>
        <w:spacing w:afterLines="50"/>
      </w:pPr>
      <w:bookmarkStart w:id="514" w:name="_Ref445880764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1</w:t>
      </w:r>
      <w:r w:rsidR="00D634F8">
        <w:fldChar w:fldCharType="end"/>
      </w:r>
      <w:bookmarkEnd w:id="514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2</w:t>
      </w:r>
      <w:r>
        <w:rPr>
          <w:rFonts w:ascii="Times New Roman" w:hAnsi="Times New Roman"/>
        </w:rPr>
        <w:t>、报警发送完毕，</w:t>
      </w:r>
      <w:del w:id="515" w:author="admin" w:date="2016-10-27T14:58:00Z">
        <w:r w:rsidDel="0064192F">
          <w:rPr>
            <w:rFonts w:ascii="Times New Roman" w:hAnsi="Times New Roman"/>
          </w:rPr>
          <w:delText>开始</w:delText>
        </w:r>
      </w:del>
      <w:r>
        <w:rPr>
          <w:rFonts w:ascii="Times New Roman" w:hAnsi="Times New Roman"/>
        </w:rPr>
        <w:t>等待遇险确认，并</w:t>
      </w:r>
      <w:ins w:id="516" w:author="admin" w:date="2016-10-27T14:58:00Z">
        <w:r w:rsidR="000755E7">
          <w:rPr>
            <w:rFonts w:ascii="Times New Roman" w:hAnsi="Times New Roman" w:hint="eastAsia"/>
          </w:rPr>
          <w:t>监</w:t>
        </w:r>
      </w:ins>
      <w:del w:id="517" w:author="admin" w:date="2016-10-27T14:58:00Z">
        <w:r w:rsidDel="000755E7">
          <w:rPr>
            <w:rFonts w:ascii="Times New Roman" w:hAnsi="Times New Roman"/>
          </w:rPr>
          <w:delText>侦</w:delText>
        </w:r>
      </w:del>
      <w:r>
        <w:rPr>
          <w:rFonts w:ascii="Times New Roman" w:hAnsi="Times New Roman"/>
        </w:rPr>
        <w:t>听通话情况，如</w:t>
      </w:r>
      <w:r w:rsidR="00D634F8"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_Ref445880775 \h </w:instrText>
      </w:r>
      <w:r w:rsidR="00D634F8">
        <w:rPr>
          <w:rFonts w:ascii="Times New Roman" w:hAnsi="Times New Roman"/>
        </w:rPr>
      </w:r>
      <w:r w:rsidR="00D634F8">
        <w:rPr>
          <w:rFonts w:ascii="Times New Roman" w:hAnsi="Times New Roman"/>
        </w:rPr>
        <w:fldChar w:fldCharType="separate"/>
      </w:r>
      <w:ins w:id="518" w:author="admin" w:date="2016-10-27T15:32:00Z">
        <w:r w:rsidR="00415D72">
          <w:rPr>
            <w:rFonts w:hint="eastAsia"/>
          </w:rPr>
          <w:t>图</w:t>
        </w:r>
        <w:r w:rsidR="00415D72">
          <w:rPr>
            <w:rFonts w:hint="eastAsia"/>
          </w:rPr>
          <w:t xml:space="preserve"> </w:t>
        </w:r>
        <w:r w:rsidR="00415D72">
          <w:rPr>
            <w:noProof/>
          </w:rPr>
          <w:t>2</w:t>
        </w:r>
      </w:ins>
      <w:del w:id="519" w:author="admin" w:date="2016-10-25T15:07:00Z">
        <w:r w:rsidR="00E64420" w:rsidDel="002B3801">
          <w:rPr>
            <w:rFonts w:hint="eastAsia"/>
          </w:rPr>
          <w:delText>图</w:delText>
        </w:r>
        <w:r w:rsidR="00E64420" w:rsidDel="002B3801">
          <w:rPr>
            <w:rFonts w:hint="eastAsia"/>
          </w:rPr>
          <w:delText xml:space="preserve"> </w:delText>
        </w:r>
        <w:r w:rsidR="00E64420" w:rsidDel="002B3801">
          <w:rPr>
            <w:noProof/>
          </w:rPr>
          <w:delText>2</w:delText>
        </w:r>
      </w:del>
      <w:r w:rsidR="00D634F8"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>。</w:t>
      </w:r>
    </w:p>
    <w:p w:rsidR="007111D4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520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3524948" cy="2008260"/>
            <wp:effectExtent l="19050" t="0" r="0" b="0"/>
            <wp:docPr id="2" name="图片 260" descr="fig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0" descr="fig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1103" cy="2011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1D4" w:rsidRDefault="00D044CA" w:rsidP="007111D4">
      <w:pPr>
        <w:pStyle w:val="af5"/>
        <w:spacing w:afterLines="50"/>
      </w:pPr>
      <w:bookmarkStart w:id="521" w:name="_Ref445880775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2</w:t>
      </w:r>
      <w:r w:rsidR="00D634F8">
        <w:fldChar w:fldCharType="end"/>
      </w:r>
      <w:bookmarkEnd w:id="521"/>
    </w:p>
    <w:p w:rsidR="00D96A3A" w:rsidRDefault="00D044CA">
      <w:pPr>
        <w:spacing w:before="0" w:after="0" w:line="360" w:lineRule="auto"/>
        <w:ind w:firstLineChars="200" w:firstLine="420"/>
      </w:pPr>
      <w:r>
        <w:rPr>
          <w:rFonts w:ascii="Times New Roman" w:hAnsi="Times New Roman"/>
        </w:rPr>
        <w:t>若</w:t>
      </w:r>
      <w:r>
        <w:rPr>
          <w:rFonts w:ascii="Times New Roman" w:hAnsi="Times New Roman"/>
        </w:rPr>
        <w:t>4</w:t>
      </w:r>
      <w:r>
        <w:rPr>
          <w:rFonts w:ascii="Times New Roman" w:hAnsi="Times New Roman"/>
        </w:rPr>
        <w:t>分钟左右仍未收到遇险确认，系统将自动重</w:t>
      </w:r>
      <w:del w:id="522" w:author="admin" w:date="2016-10-27T14:59:00Z">
        <w:r w:rsidDel="0064192F">
          <w:rPr>
            <w:rFonts w:ascii="Times New Roman" w:hAnsi="Times New Roman"/>
          </w:rPr>
          <w:delText>新</w:delText>
        </w:r>
      </w:del>
      <w:r>
        <w:rPr>
          <w:rFonts w:ascii="Times New Roman" w:hAnsi="Times New Roman"/>
        </w:rPr>
        <w:t>发</w:t>
      </w:r>
      <w:del w:id="523" w:author="admin" w:date="2016-10-27T14:59:00Z">
        <w:r w:rsidDel="0064192F">
          <w:rPr>
            <w:rFonts w:ascii="Times New Roman" w:hAnsi="Times New Roman"/>
          </w:rPr>
          <w:delText>送</w:delText>
        </w:r>
      </w:del>
      <w:r>
        <w:rPr>
          <w:rFonts w:ascii="Times New Roman" w:hAnsi="Times New Roman"/>
        </w:rPr>
        <w:t>遇险报警，直至收到遇险确认。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3</w:t>
      </w:r>
      <w:r>
        <w:rPr>
          <w:rFonts w:ascii="Times New Roman" w:hAnsi="Times New Roman"/>
        </w:rPr>
        <w:t>、收到遇险确认，</w:t>
      </w:r>
      <w:ins w:id="524" w:author="admin" w:date="2016-10-27T14:59:00Z">
        <w:r w:rsidR="0064192F">
          <w:rPr>
            <w:rFonts w:ascii="Times New Roman" w:hAnsi="Times New Roman" w:hint="eastAsia"/>
          </w:rPr>
          <w:t>系统</w:t>
        </w:r>
      </w:ins>
      <w:r>
        <w:rPr>
          <w:rFonts w:ascii="Times New Roman" w:hAnsi="Times New Roman"/>
        </w:rPr>
        <w:t>警报响起，并弹出提示框，如</w:t>
      </w:r>
      <w:r w:rsidR="00D634F8"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_Ref445880781 \h </w:instrText>
      </w:r>
      <w:r w:rsidR="00D634F8">
        <w:rPr>
          <w:rFonts w:ascii="Times New Roman" w:hAnsi="Times New Roman"/>
        </w:rPr>
      </w:r>
      <w:r w:rsidR="00D634F8">
        <w:rPr>
          <w:rFonts w:ascii="Times New Roman" w:hAnsi="Times New Roman"/>
        </w:rPr>
        <w:fldChar w:fldCharType="separate"/>
      </w:r>
      <w:ins w:id="525" w:author="admin" w:date="2016-10-27T15:32:00Z">
        <w:r w:rsidR="00415D72">
          <w:rPr>
            <w:rFonts w:hint="eastAsia"/>
          </w:rPr>
          <w:t>图</w:t>
        </w:r>
        <w:r w:rsidR="00415D72">
          <w:rPr>
            <w:rFonts w:hint="eastAsia"/>
          </w:rPr>
          <w:t xml:space="preserve"> </w:t>
        </w:r>
        <w:r w:rsidR="00415D72">
          <w:rPr>
            <w:noProof/>
          </w:rPr>
          <w:t>3</w:t>
        </w:r>
      </w:ins>
      <w:del w:id="526" w:author="admin" w:date="2016-10-25T15:07:00Z">
        <w:r w:rsidR="00E64420" w:rsidDel="002B3801">
          <w:rPr>
            <w:rFonts w:hint="eastAsia"/>
          </w:rPr>
          <w:delText>图</w:delText>
        </w:r>
        <w:r w:rsidR="00E64420" w:rsidDel="002B3801">
          <w:rPr>
            <w:rFonts w:hint="eastAsia"/>
          </w:rPr>
          <w:delText xml:space="preserve"> </w:delText>
        </w:r>
        <w:r w:rsidR="00E64420" w:rsidDel="002B3801">
          <w:rPr>
            <w:noProof/>
          </w:rPr>
          <w:delText>3</w:delText>
        </w:r>
      </w:del>
      <w:r w:rsidR="00D634F8"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>。</w:t>
      </w:r>
    </w:p>
    <w:p w:rsidR="007111D4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527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lastRenderedPageBreak/>
        <w:drawing>
          <wp:inline distT="0" distB="0" distL="0" distR="0">
            <wp:extent cx="2537113" cy="1205346"/>
            <wp:effectExtent l="19050" t="0" r="0" b="0"/>
            <wp:docPr id="3" name="图片 261" descr="fig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1" descr="fig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b="-80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7113" cy="1205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1D4" w:rsidRDefault="00D044CA" w:rsidP="007111D4">
      <w:pPr>
        <w:pStyle w:val="af5"/>
        <w:spacing w:afterLines="50"/>
      </w:pPr>
      <w:bookmarkStart w:id="528" w:name="_Ref445880781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3</w:t>
      </w:r>
      <w:r w:rsidR="00D634F8">
        <w:fldChar w:fldCharType="end"/>
      </w:r>
      <w:bookmarkEnd w:id="528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根据提示，按【</w:t>
      </w:r>
      <w:r>
        <w:rPr>
          <w:rFonts w:ascii="Times New Roman" w:hAnsi="Times New Roman"/>
        </w:rPr>
        <w:t>ESC</w:t>
      </w:r>
      <w:r>
        <w:rPr>
          <w:rFonts w:ascii="Times New Roman" w:hAnsi="Times New Roman"/>
        </w:rPr>
        <w:t>】停止报警，退出提示框，显示消息内容，如</w:t>
      </w:r>
      <w:r w:rsidR="00D634F8"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_Ref445880787 \h </w:instrText>
      </w:r>
      <w:r w:rsidR="00D634F8">
        <w:rPr>
          <w:rFonts w:ascii="Times New Roman" w:hAnsi="Times New Roman"/>
        </w:rPr>
      </w:r>
      <w:r w:rsidR="00D634F8">
        <w:rPr>
          <w:rFonts w:ascii="Times New Roman" w:hAnsi="Times New Roman"/>
        </w:rPr>
        <w:fldChar w:fldCharType="separate"/>
      </w:r>
      <w:ins w:id="529" w:author="admin" w:date="2016-10-27T15:32:00Z">
        <w:r w:rsidR="00415D72">
          <w:rPr>
            <w:rFonts w:hint="eastAsia"/>
          </w:rPr>
          <w:t>图</w:t>
        </w:r>
        <w:r w:rsidR="00415D72">
          <w:rPr>
            <w:rFonts w:hint="eastAsia"/>
          </w:rPr>
          <w:t xml:space="preserve"> </w:t>
        </w:r>
        <w:r w:rsidR="00415D72">
          <w:rPr>
            <w:noProof/>
          </w:rPr>
          <w:t>4</w:t>
        </w:r>
      </w:ins>
      <w:del w:id="530" w:author="admin" w:date="2016-10-25T15:07:00Z">
        <w:r w:rsidR="00E64420" w:rsidDel="002B3801">
          <w:rPr>
            <w:rFonts w:hint="eastAsia"/>
          </w:rPr>
          <w:delText>图</w:delText>
        </w:r>
        <w:r w:rsidR="00E64420" w:rsidDel="002B3801">
          <w:rPr>
            <w:rFonts w:hint="eastAsia"/>
          </w:rPr>
          <w:delText xml:space="preserve"> </w:delText>
        </w:r>
        <w:r w:rsidR="00E64420" w:rsidDel="002B3801">
          <w:rPr>
            <w:noProof/>
          </w:rPr>
          <w:delText>4</w:delText>
        </w:r>
      </w:del>
      <w:r w:rsidR="00D634F8"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>。</w:t>
      </w:r>
    </w:p>
    <w:p w:rsidR="007111D4" w:rsidRDefault="00D634F8" w:rsidP="007111D4">
      <w:pPr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531" w:author="admin" w:date="2016-10-31T15:42:00Z">
          <w:pPr>
            <w:spacing w:before="0" w:after="0" w:line="360" w:lineRule="auto"/>
            <w:jc w:val="center"/>
          </w:pPr>
        </w:pPrChange>
      </w:pPr>
      <w:r w:rsidRPr="00D634F8">
        <w:rPr>
          <w:rFonts w:ascii="Times New Roman" w:hAnsi="Times New Roman"/>
          <w:kern w:val="0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5" o:spid="_x0000_i1025" type="#_x0000_t75" style="width:25.1pt;height:25.1pt;mso-wrap-style:square;mso-position-horizontal-relative:page;mso-position-vertical-relative:page"/>
        </w:pict>
      </w:r>
      <w:r w:rsidR="00982490"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3573227" cy="2029690"/>
            <wp:effectExtent l="19050" t="0" r="8173" b="0"/>
            <wp:docPr id="5" name="图片 262" descr="fig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2" descr="fig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165" cy="2033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1D4" w:rsidRDefault="00D044CA" w:rsidP="007111D4">
      <w:pPr>
        <w:pStyle w:val="af5"/>
        <w:spacing w:afterLines="50"/>
      </w:pPr>
      <w:bookmarkStart w:id="532" w:name="_Ref445880787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4</w:t>
      </w:r>
      <w:r w:rsidR="00D634F8">
        <w:fldChar w:fldCharType="end"/>
      </w:r>
      <w:bookmarkEnd w:id="532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4</w:t>
      </w:r>
      <w:r>
        <w:rPr>
          <w:rFonts w:ascii="Times New Roman" w:hAnsi="Times New Roman"/>
        </w:rPr>
        <w:t>、通过无线电话与海岸电台通信，按如下方式呼叫：</w:t>
      </w:r>
      <w:r>
        <w:rPr>
          <w:rFonts w:ascii="Times New Roman" w:hAnsi="Times New Roman"/>
        </w:rPr>
        <w:t xml:space="preserve"> 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1</w:t>
      </w:r>
      <w:r>
        <w:rPr>
          <w:rFonts w:ascii="Times New Roman" w:hAnsi="Times New Roman"/>
        </w:rPr>
        <w:t>）说三次请求救援；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2</w:t>
      </w:r>
      <w:r>
        <w:rPr>
          <w:rFonts w:ascii="Times New Roman" w:hAnsi="Times New Roman"/>
        </w:rPr>
        <w:t>）说三次您的船只名称和您的呼号；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3</w:t>
      </w:r>
      <w:r>
        <w:rPr>
          <w:rFonts w:ascii="Times New Roman" w:hAnsi="Times New Roman"/>
        </w:rPr>
        <w:t>）说明遇难性质和所需帮助；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4</w:t>
      </w:r>
      <w:r>
        <w:rPr>
          <w:rFonts w:ascii="Times New Roman" w:hAnsi="Times New Roman"/>
        </w:rPr>
        <w:t>）说明您的船只情况（类型、船上人员数目等）及其他可能有助于营救的信息。</w:t>
      </w:r>
    </w:p>
    <w:p w:rsidR="00D96A3A" w:rsidRDefault="00D044CA">
      <w:pPr>
        <w:pStyle w:val="20"/>
        <w:numPr>
          <w:ilvl w:val="1"/>
          <w:numId w:val="5"/>
        </w:numPr>
        <w:spacing w:before="0" w:after="0" w:line="360" w:lineRule="auto"/>
        <w:rPr>
          <w:rFonts w:ascii="Times New Roman" w:hAnsi="Times New Roman"/>
        </w:rPr>
      </w:pPr>
      <w:bookmarkStart w:id="533" w:name="_Toc465435282"/>
      <w:r>
        <w:rPr>
          <w:rFonts w:ascii="Times New Roman" w:hAnsi="Times New Roman"/>
        </w:rPr>
        <w:t>如何取消遇险报警？</w:t>
      </w:r>
      <w:bookmarkEnd w:id="533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遇险报警发送完毕</w:t>
      </w:r>
      <w:del w:id="534" w:author="admin" w:date="2016-10-25T15:03:00Z">
        <w:r w:rsidDel="00A67336">
          <w:rPr>
            <w:rFonts w:ascii="Times New Roman" w:hAnsi="Times New Roman"/>
          </w:rPr>
          <w:delText>，</w:delText>
        </w:r>
      </w:del>
      <w:r>
        <w:rPr>
          <w:rFonts w:ascii="Times New Roman" w:hAnsi="Times New Roman"/>
        </w:rPr>
        <w:t>进入确认等待</w:t>
      </w:r>
      <w:ins w:id="535" w:author="admin" w:date="2016-10-28T09:19:00Z">
        <w:r w:rsidR="00A225B7">
          <w:rPr>
            <w:rFonts w:ascii="Times New Roman" w:hAnsi="Times New Roman" w:hint="eastAsia"/>
          </w:rPr>
          <w:t>。</w:t>
        </w:r>
      </w:ins>
      <w:del w:id="536" w:author="admin" w:date="2016-10-28T09:19:00Z">
        <w:r w:rsidDel="00A225B7">
          <w:rPr>
            <w:rFonts w:ascii="Times New Roman" w:hAnsi="Times New Roman"/>
          </w:rPr>
          <w:delText>，</w:delText>
        </w:r>
      </w:del>
      <w:ins w:id="537" w:author="admin" w:date="2016-10-25T15:04:00Z">
        <w:r w:rsidR="00A67336">
          <w:rPr>
            <w:rFonts w:ascii="Times New Roman" w:hAnsi="Times New Roman" w:hint="eastAsia"/>
          </w:rPr>
          <w:t>若险情</w:t>
        </w:r>
      </w:ins>
      <w:ins w:id="538" w:author="admin" w:date="2016-10-25T15:05:00Z">
        <w:r w:rsidR="00004A30">
          <w:rPr>
            <w:rFonts w:ascii="Times New Roman" w:hAnsi="Times New Roman" w:hint="eastAsia"/>
          </w:rPr>
          <w:t>已</w:t>
        </w:r>
      </w:ins>
      <w:ins w:id="539" w:author="admin" w:date="2016-10-25T15:04:00Z">
        <w:r w:rsidR="00A67336">
          <w:rPr>
            <w:rFonts w:ascii="Times New Roman" w:hAnsi="Times New Roman" w:hint="eastAsia"/>
          </w:rPr>
          <w:t>解除或</w:t>
        </w:r>
        <w:r w:rsidR="0064192F">
          <w:rPr>
            <w:rFonts w:ascii="Times New Roman" w:hAnsi="Times New Roman" w:hint="eastAsia"/>
          </w:rPr>
          <w:t>报警</w:t>
        </w:r>
      </w:ins>
      <w:ins w:id="540" w:author="admin" w:date="2016-10-28T09:20:00Z">
        <w:r w:rsidR="00A225B7">
          <w:rPr>
            <w:rFonts w:ascii="Times New Roman" w:hAnsi="Times New Roman" w:hint="eastAsia"/>
          </w:rPr>
          <w:t>为</w:t>
        </w:r>
      </w:ins>
      <w:ins w:id="541" w:author="admin" w:date="2016-10-25T15:04:00Z">
        <w:r w:rsidR="00A67336">
          <w:rPr>
            <w:rFonts w:ascii="Times New Roman" w:hAnsi="Times New Roman" w:hint="eastAsia"/>
          </w:rPr>
          <w:t>误操作，</w:t>
        </w:r>
      </w:ins>
      <w:del w:id="542" w:author="admin" w:date="2016-10-25T15:05:00Z">
        <w:r w:rsidDel="00A67336">
          <w:rPr>
            <w:rFonts w:ascii="Times New Roman" w:hAnsi="Times New Roman"/>
          </w:rPr>
          <w:delText>必要时可以</w:delText>
        </w:r>
      </w:del>
      <w:ins w:id="543" w:author="admin" w:date="2016-10-25T15:05:00Z">
        <w:r w:rsidR="00A67336">
          <w:rPr>
            <w:rFonts w:ascii="Times New Roman" w:hAnsi="Times New Roman" w:hint="eastAsia"/>
          </w:rPr>
          <w:t>须</w:t>
        </w:r>
      </w:ins>
      <w:ins w:id="544" w:author="admin" w:date="2016-10-28T09:19:00Z">
        <w:r w:rsidR="00A225B7">
          <w:rPr>
            <w:rFonts w:ascii="Times New Roman" w:hAnsi="Times New Roman" w:hint="eastAsia"/>
          </w:rPr>
          <w:t>发送</w:t>
        </w:r>
      </w:ins>
      <w:del w:id="545" w:author="admin" w:date="2016-10-28T09:19:00Z">
        <w:r w:rsidDel="00A225B7">
          <w:rPr>
            <w:rFonts w:ascii="Times New Roman" w:hAnsi="Times New Roman"/>
          </w:rPr>
          <w:delText>取消</w:delText>
        </w:r>
      </w:del>
      <w:r>
        <w:rPr>
          <w:rFonts w:ascii="Times New Roman" w:hAnsi="Times New Roman"/>
        </w:rPr>
        <w:t>遇险</w:t>
      </w:r>
      <w:del w:id="546" w:author="admin" w:date="2016-10-28T09:20:00Z">
        <w:r w:rsidDel="00A225B7">
          <w:rPr>
            <w:rFonts w:ascii="Times New Roman" w:hAnsi="Times New Roman"/>
          </w:rPr>
          <w:delText>报警</w:delText>
        </w:r>
      </w:del>
      <w:ins w:id="547" w:author="admin" w:date="2016-10-28T09:20:00Z">
        <w:r w:rsidR="00A225B7">
          <w:rPr>
            <w:rFonts w:ascii="Times New Roman" w:hAnsi="Times New Roman" w:hint="eastAsia"/>
          </w:rPr>
          <w:t>取消</w:t>
        </w:r>
      </w:ins>
      <w:r>
        <w:rPr>
          <w:rFonts w:ascii="Times New Roman" w:hAnsi="Times New Roman"/>
        </w:rPr>
        <w:t>，步骤如下：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1</w:t>
      </w:r>
      <w:r>
        <w:rPr>
          <w:rFonts w:ascii="Times New Roman" w:hAnsi="Times New Roman"/>
        </w:rPr>
        <w:t>、</w:t>
      </w:r>
      <w:ins w:id="548" w:author="admin" w:date="2016-10-28T09:21:00Z">
        <w:r w:rsidR="00D634F8">
          <w:rPr>
            <w:rFonts w:ascii="Times New Roman" w:hAnsi="Times New Roman"/>
          </w:rPr>
          <w:fldChar w:fldCharType="begin"/>
        </w:r>
        <w:r w:rsidR="00A225B7">
          <w:rPr>
            <w:rFonts w:ascii="Times New Roman" w:hAnsi="Times New Roman"/>
          </w:rPr>
          <w:instrText xml:space="preserve"> REF _Ref445880775 \h </w:instrText>
        </w:r>
      </w:ins>
      <w:r w:rsidR="00D634F8">
        <w:rPr>
          <w:rFonts w:ascii="Times New Roman" w:hAnsi="Times New Roman"/>
        </w:rPr>
      </w:r>
      <w:ins w:id="549" w:author="admin" w:date="2016-10-28T09:21:00Z">
        <w:r w:rsidR="00D634F8">
          <w:rPr>
            <w:rFonts w:ascii="Times New Roman" w:hAnsi="Times New Roman"/>
          </w:rPr>
          <w:fldChar w:fldCharType="separate"/>
        </w:r>
        <w:r w:rsidR="00A225B7">
          <w:rPr>
            <w:rFonts w:hint="eastAsia"/>
          </w:rPr>
          <w:t>图</w:t>
        </w:r>
        <w:r w:rsidR="00A225B7">
          <w:rPr>
            <w:rFonts w:hint="eastAsia"/>
          </w:rPr>
          <w:t xml:space="preserve"> </w:t>
        </w:r>
        <w:r w:rsidR="00A225B7">
          <w:rPr>
            <w:noProof/>
          </w:rPr>
          <w:t>2</w:t>
        </w:r>
        <w:r w:rsidR="00D634F8">
          <w:rPr>
            <w:rFonts w:ascii="Times New Roman" w:hAnsi="Times New Roman"/>
          </w:rPr>
          <w:fldChar w:fldCharType="end"/>
        </w:r>
      </w:ins>
      <w:ins w:id="550" w:author="admin" w:date="2016-10-28T09:22:00Z">
        <w:r w:rsidR="00A225B7">
          <w:rPr>
            <w:rFonts w:ascii="Times New Roman" w:hAnsi="Times New Roman" w:hint="eastAsia"/>
          </w:rPr>
          <w:t>中</w:t>
        </w:r>
      </w:ins>
      <w:r>
        <w:rPr>
          <w:rFonts w:ascii="Times New Roman" w:hAnsi="Times New Roman"/>
        </w:rPr>
        <w:t>选择软功能键</w:t>
      </w:r>
      <w:r>
        <w:rPr>
          <w:rFonts w:ascii="Times New Roman" w:hAnsi="Times New Roman"/>
        </w:rPr>
        <w:t>“</w:t>
      </w:r>
      <w:r>
        <w:rPr>
          <w:rFonts w:ascii="Times New Roman" w:hAnsi="Times New Roman"/>
        </w:rPr>
        <w:t>取消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，弹出选择框，如</w:t>
      </w:r>
      <w:r w:rsidR="00D634F8"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_Ref445880864 \h </w:instrText>
      </w:r>
      <w:r w:rsidR="00D634F8">
        <w:rPr>
          <w:rFonts w:ascii="Times New Roman" w:hAnsi="Times New Roman"/>
        </w:rPr>
      </w:r>
      <w:r w:rsidR="00D634F8">
        <w:rPr>
          <w:rFonts w:ascii="Times New Roman" w:hAnsi="Times New Roman"/>
        </w:rPr>
        <w:fldChar w:fldCharType="separate"/>
      </w:r>
      <w:ins w:id="551" w:author="admin" w:date="2016-10-27T15:32:00Z">
        <w:r w:rsidR="00415D72">
          <w:rPr>
            <w:rFonts w:hint="eastAsia"/>
          </w:rPr>
          <w:t>图</w:t>
        </w:r>
        <w:r w:rsidR="00415D72">
          <w:rPr>
            <w:rFonts w:hint="eastAsia"/>
          </w:rPr>
          <w:t xml:space="preserve"> </w:t>
        </w:r>
        <w:r w:rsidR="00415D72">
          <w:rPr>
            <w:noProof/>
          </w:rPr>
          <w:t>5</w:t>
        </w:r>
      </w:ins>
      <w:del w:id="552" w:author="admin" w:date="2016-10-25T15:07:00Z">
        <w:r w:rsidR="00E64420" w:rsidDel="002B3801">
          <w:rPr>
            <w:rFonts w:hint="eastAsia"/>
          </w:rPr>
          <w:delText>图</w:delText>
        </w:r>
        <w:r w:rsidR="00E64420" w:rsidDel="002B3801">
          <w:rPr>
            <w:rFonts w:hint="eastAsia"/>
          </w:rPr>
          <w:delText xml:space="preserve"> </w:delText>
        </w:r>
        <w:r w:rsidR="00E64420" w:rsidDel="002B3801">
          <w:rPr>
            <w:noProof/>
          </w:rPr>
          <w:delText>5</w:delText>
        </w:r>
      </w:del>
      <w:r w:rsidR="00D634F8"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>；</w:t>
      </w:r>
    </w:p>
    <w:p w:rsidR="007111D4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553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lastRenderedPageBreak/>
        <w:drawing>
          <wp:inline distT="0" distB="0" distL="0" distR="0">
            <wp:extent cx="1539586" cy="782358"/>
            <wp:effectExtent l="19050" t="0" r="3464" b="0"/>
            <wp:docPr id="6" name="图片 263" descr="fig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3" descr="fig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b="-12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0734" cy="782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1D4" w:rsidRDefault="00D044CA" w:rsidP="007111D4">
      <w:pPr>
        <w:pStyle w:val="af5"/>
        <w:spacing w:afterLines="50"/>
      </w:pPr>
      <w:bookmarkStart w:id="554" w:name="_Ref445880864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5</w:t>
      </w:r>
      <w:r w:rsidR="00D634F8">
        <w:fldChar w:fldCharType="end"/>
      </w:r>
      <w:bookmarkEnd w:id="554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选择</w:t>
      </w:r>
      <w:r>
        <w:rPr>
          <w:rFonts w:ascii="Times New Roman" w:hAnsi="Times New Roman"/>
        </w:rPr>
        <w:t>“</w:t>
      </w:r>
      <w:r>
        <w:rPr>
          <w:rFonts w:ascii="Times New Roman" w:hAnsi="Times New Roman"/>
        </w:rPr>
        <w:t>是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，进入遇险取消界面</w:t>
      </w:r>
      <w:ins w:id="555" w:author="admin" w:date="2016-10-28T09:22:00Z">
        <w:r w:rsidR="00A225B7">
          <w:rPr>
            <w:rFonts w:ascii="Times New Roman" w:hAnsi="Times New Roman" w:hint="eastAsia"/>
          </w:rPr>
          <w:t>，</w:t>
        </w:r>
        <w:r w:rsidR="00A225B7">
          <w:rPr>
            <w:rFonts w:ascii="Times New Roman" w:hAnsi="Times New Roman"/>
          </w:rPr>
          <w:t>如</w:t>
        </w:r>
        <w:r w:rsidR="00D634F8">
          <w:rPr>
            <w:rFonts w:ascii="Times New Roman" w:hAnsi="Times New Roman"/>
          </w:rPr>
          <w:fldChar w:fldCharType="begin"/>
        </w:r>
        <w:r w:rsidR="00A225B7">
          <w:rPr>
            <w:rFonts w:ascii="Times New Roman" w:hAnsi="Times New Roman"/>
          </w:rPr>
          <w:instrText xml:space="preserve"> REF _Ref445880872 \h </w:instrText>
        </w:r>
      </w:ins>
      <w:r w:rsidR="00D634F8">
        <w:rPr>
          <w:rFonts w:ascii="Times New Roman" w:hAnsi="Times New Roman"/>
        </w:rPr>
      </w:r>
      <w:ins w:id="556" w:author="admin" w:date="2016-10-28T09:22:00Z">
        <w:r w:rsidR="00D634F8">
          <w:rPr>
            <w:rFonts w:ascii="Times New Roman" w:hAnsi="Times New Roman"/>
          </w:rPr>
          <w:fldChar w:fldCharType="separate"/>
        </w:r>
        <w:r w:rsidR="00A225B7">
          <w:rPr>
            <w:rFonts w:hint="eastAsia"/>
          </w:rPr>
          <w:t>图</w:t>
        </w:r>
        <w:r w:rsidR="00A225B7">
          <w:rPr>
            <w:rFonts w:hint="eastAsia"/>
          </w:rPr>
          <w:t xml:space="preserve"> </w:t>
        </w:r>
        <w:r w:rsidR="00A225B7">
          <w:rPr>
            <w:noProof/>
          </w:rPr>
          <w:t>6</w:t>
        </w:r>
        <w:r w:rsidR="00D634F8">
          <w:rPr>
            <w:rFonts w:ascii="Times New Roman" w:hAnsi="Times New Roman"/>
          </w:rPr>
          <w:fldChar w:fldCharType="end"/>
        </w:r>
      </w:ins>
      <w:ins w:id="557" w:author="admin" w:date="2016-10-28T09:23:00Z">
        <w:r w:rsidR="00A225B7">
          <w:rPr>
            <w:rFonts w:ascii="Times New Roman" w:hAnsi="Times New Roman" w:hint="eastAsia"/>
          </w:rPr>
          <w:t>。</w:t>
        </w:r>
      </w:ins>
      <w:del w:id="558" w:author="admin" w:date="2016-10-28T09:22:00Z">
        <w:r w:rsidDel="00A225B7">
          <w:rPr>
            <w:rFonts w:ascii="Times New Roman" w:hAnsi="Times New Roman"/>
          </w:rPr>
          <w:delText>，</w:delText>
        </w:r>
      </w:del>
      <w:r>
        <w:rPr>
          <w:rFonts w:ascii="Times New Roman" w:hAnsi="Times New Roman"/>
        </w:rPr>
        <w:t>遇险取消</w:t>
      </w:r>
      <w:del w:id="559" w:author="admin" w:date="2016-10-28T09:22:00Z">
        <w:r w:rsidDel="00A225B7">
          <w:rPr>
            <w:rFonts w:ascii="Times New Roman" w:hAnsi="Times New Roman"/>
          </w:rPr>
          <w:delText>发送</w:delText>
        </w:r>
      </w:del>
      <w:r>
        <w:rPr>
          <w:rFonts w:ascii="Times New Roman" w:hAnsi="Times New Roman"/>
        </w:rPr>
        <w:t>频率与遇险</w:t>
      </w:r>
      <w:ins w:id="560" w:author="admin" w:date="2016-10-28T09:22:00Z">
        <w:r w:rsidR="00A225B7">
          <w:rPr>
            <w:rFonts w:ascii="Times New Roman" w:hAnsi="Times New Roman" w:hint="eastAsia"/>
          </w:rPr>
          <w:t>告警</w:t>
        </w:r>
      </w:ins>
      <w:del w:id="561" w:author="admin" w:date="2016-10-28T09:22:00Z">
        <w:r w:rsidDel="00A225B7">
          <w:rPr>
            <w:rFonts w:ascii="Times New Roman" w:hAnsi="Times New Roman"/>
          </w:rPr>
          <w:delText>呼叫</w:delText>
        </w:r>
      </w:del>
      <w:r>
        <w:rPr>
          <w:rFonts w:ascii="Times New Roman" w:hAnsi="Times New Roman"/>
        </w:rPr>
        <w:t>频率相同</w:t>
      </w:r>
      <w:del w:id="562" w:author="admin" w:date="2016-10-28T09:22:00Z">
        <w:r w:rsidDel="00A225B7">
          <w:rPr>
            <w:rFonts w:ascii="Times New Roman" w:hAnsi="Times New Roman"/>
          </w:rPr>
          <w:delText>，如</w:delText>
        </w:r>
        <w:r w:rsidR="00D634F8" w:rsidDel="00A225B7">
          <w:rPr>
            <w:rFonts w:ascii="Times New Roman" w:hAnsi="Times New Roman"/>
          </w:rPr>
          <w:fldChar w:fldCharType="begin"/>
        </w:r>
        <w:r w:rsidDel="00A225B7">
          <w:rPr>
            <w:rFonts w:ascii="Times New Roman" w:hAnsi="Times New Roman"/>
          </w:rPr>
          <w:delInstrText xml:space="preserve"> REF _Ref445880872 \h </w:delInstrText>
        </w:r>
        <w:r w:rsidR="00D634F8" w:rsidDel="00A225B7">
          <w:rPr>
            <w:rFonts w:ascii="Times New Roman" w:hAnsi="Times New Roman"/>
          </w:rPr>
        </w:r>
        <w:r w:rsidR="00D634F8" w:rsidDel="00A225B7">
          <w:rPr>
            <w:rFonts w:ascii="Times New Roman" w:hAnsi="Times New Roman"/>
          </w:rPr>
          <w:fldChar w:fldCharType="separate"/>
        </w:r>
      </w:del>
      <w:del w:id="563" w:author="admin" w:date="2016-10-25T15:07:00Z">
        <w:r w:rsidR="00E64420" w:rsidDel="002B3801">
          <w:rPr>
            <w:rFonts w:hint="eastAsia"/>
          </w:rPr>
          <w:delText>图</w:delText>
        </w:r>
        <w:r w:rsidR="00E64420" w:rsidDel="002B3801">
          <w:rPr>
            <w:rFonts w:hint="eastAsia"/>
          </w:rPr>
          <w:delText xml:space="preserve"> </w:delText>
        </w:r>
        <w:r w:rsidR="00E64420" w:rsidDel="002B3801">
          <w:rPr>
            <w:noProof/>
          </w:rPr>
          <w:delText>6</w:delText>
        </w:r>
      </w:del>
      <w:del w:id="564" w:author="admin" w:date="2016-10-28T09:22:00Z">
        <w:r w:rsidR="00D634F8" w:rsidDel="00A225B7">
          <w:rPr>
            <w:rFonts w:ascii="Times New Roman" w:hAnsi="Times New Roman"/>
          </w:rPr>
          <w:fldChar w:fldCharType="end"/>
        </w:r>
      </w:del>
      <w:ins w:id="565" w:author="admin" w:date="2016-10-28T09:23:00Z">
        <w:r w:rsidR="00A225B7">
          <w:rPr>
            <w:rFonts w:ascii="Times New Roman" w:hAnsi="Times New Roman" w:hint="eastAsia"/>
          </w:rPr>
          <w:t>。</w:t>
        </w:r>
      </w:ins>
      <w:del w:id="566" w:author="admin" w:date="2016-10-28T09:23:00Z">
        <w:r w:rsidDel="00A225B7">
          <w:rPr>
            <w:rFonts w:ascii="Times New Roman" w:hAnsi="Times New Roman"/>
          </w:rPr>
          <w:delText>；</w:delText>
        </w:r>
      </w:del>
    </w:p>
    <w:p w:rsidR="007111D4" w:rsidRDefault="00982490" w:rsidP="007111D4">
      <w:pPr>
        <w:widowControl/>
        <w:spacing w:beforeLines="50" w:after="0" w:line="360" w:lineRule="auto"/>
        <w:jc w:val="center"/>
        <w:rPr>
          <w:noProof/>
          <w:rPrChange w:id="567" w:author="admin" w:date="2016-10-27T16:30:00Z">
            <w:rPr>
              <w:rStyle w:val="af3"/>
              <w:rFonts w:ascii="Times New Roman" w:hAnsi="Times New Roman"/>
              <w:b w:val="0"/>
              <w:bCs w:val="0"/>
              <w:i w:val="0"/>
              <w:iCs w:val="0"/>
              <w:color w:val="auto"/>
              <w:kern w:val="0"/>
              <w:sz w:val="24"/>
              <w:szCs w:val="24"/>
            </w:rPr>
          </w:rPrChange>
        </w:rPr>
        <w:pPrChange w:id="568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3347605" cy="1904770"/>
            <wp:effectExtent l="19050" t="0" r="5195" b="0"/>
            <wp:docPr id="7" name="图片 264" descr="fig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4" descr="fig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1763" cy="1907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1D4" w:rsidRDefault="00D044CA" w:rsidP="007111D4">
      <w:pPr>
        <w:pStyle w:val="af5"/>
        <w:spacing w:afterLines="50"/>
      </w:pPr>
      <w:bookmarkStart w:id="569" w:name="_Ref445880872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6</w:t>
      </w:r>
      <w:r w:rsidR="00D634F8">
        <w:fldChar w:fldCharType="end"/>
      </w:r>
      <w:bookmarkEnd w:id="569"/>
    </w:p>
    <w:p w:rsidR="0064192F" w:rsidRDefault="00D044CA">
      <w:pPr>
        <w:spacing w:before="0" w:after="0" w:line="360" w:lineRule="auto"/>
        <w:ind w:firstLineChars="200" w:firstLine="420"/>
        <w:rPr>
          <w:ins w:id="570" w:author="admin" w:date="2016-10-27T15:03:00Z"/>
          <w:rFonts w:ascii="Times New Roman" w:hAnsi="Times New Roman"/>
        </w:rPr>
      </w:pPr>
      <w:r>
        <w:rPr>
          <w:rFonts w:ascii="Times New Roman" w:hAnsi="Times New Roman"/>
        </w:rPr>
        <w:t>2</w:t>
      </w:r>
      <w:r>
        <w:rPr>
          <w:rFonts w:ascii="Times New Roman" w:hAnsi="Times New Roman"/>
        </w:rPr>
        <w:t>、根据</w:t>
      </w:r>
      <w:ins w:id="571" w:author="admin" w:date="2016-10-28T09:23:00Z">
        <w:r w:rsidR="00D634F8">
          <w:rPr>
            <w:rFonts w:ascii="Times New Roman" w:hAnsi="Times New Roman"/>
          </w:rPr>
          <w:fldChar w:fldCharType="begin"/>
        </w:r>
        <w:r w:rsidR="00A225B7">
          <w:rPr>
            <w:rFonts w:ascii="Times New Roman" w:hAnsi="Times New Roman"/>
          </w:rPr>
          <w:instrText xml:space="preserve"> REF _Ref445880872 \h </w:instrText>
        </w:r>
      </w:ins>
      <w:r w:rsidR="00D634F8">
        <w:rPr>
          <w:rFonts w:ascii="Times New Roman" w:hAnsi="Times New Roman"/>
        </w:rPr>
      </w:r>
      <w:ins w:id="572" w:author="admin" w:date="2016-10-28T09:23:00Z">
        <w:r w:rsidR="00D634F8">
          <w:rPr>
            <w:rFonts w:ascii="Times New Roman" w:hAnsi="Times New Roman"/>
          </w:rPr>
          <w:fldChar w:fldCharType="separate"/>
        </w:r>
        <w:r w:rsidR="00A225B7">
          <w:rPr>
            <w:rFonts w:hint="eastAsia"/>
          </w:rPr>
          <w:t>图</w:t>
        </w:r>
        <w:r w:rsidR="00A225B7">
          <w:rPr>
            <w:rFonts w:hint="eastAsia"/>
          </w:rPr>
          <w:t xml:space="preserve"> </w:t>
        </w:r>
        <w:r w:rsidR="00A225B7">
          <w:rPr>
            <w:noProof/>
          </w:rPr>
          <w:t>6</w:t>
        </w:r>
        <w:r w:rsidR="00D634F8">
          <w:rPr>
            <w:rFonts w:ascii="Times New Roman" w:hAnsi="Times New Roman"/>
          </w:rPr>
          <w:fldChar w:fldCharType="end"/>
        </w:r>
      </w:ins>
      <w:del w:id="573" w:author="admin" w:date="2016-10-28T09:23:00Z">
        <w:r w:rsidDel="00A225B7">
          <w:rPr>
            <w:rFonts w:ascii="Times New Roman" w:hAnsi="Times New Roman"/>
          </w:rPr>
          <w:delText>界面</w:delText>
        </w:r>
      </w:del>
      <w:r>
        <w:rPr>
          <w:rFonts w:ascii="Times New Roman" w:hAnsi="Times New Roman"/>
        </w:rPr>
        <w:t>左上方提示，</w:t>
      </w:r>
      <w:ins w:id="574" w:author="admin" w:date="2016-10-28T09:24:00Z">
        <w:r w:rsidR="00A225B7">
          <w:rPr>
            <w:rFonts w:ascii="Times New Roman" w:hAnsi="Times New Roman" w:hint="eastAsia"/>
          </w:rPr>
          <w:t>通过功能旋钮</w:t>
        </w:r>
      </w:ins>
      <w:r>
        <w:rPr>
          <w:rFonts w:ascii="Times New Roman" w:hAnsi="Times New Roman"/>
        </w:rPr>
        <w:t>选择频率</w:t>
      </w:r>
      <w:ins w:id="575" w:author="admin" w:date="2016-10-28T09:24:00Z">
        <w:r w:rsidR="00A225B7">
          <w:rPr>
            <w:rFonts w:ascii="Times New Roman" w:hAnsi="Times New Roman" w:hint="eastAsia"/>
          </w:rPr>
          <w:t>，</w:t>
        </w:r>
      </w:ins>
      <w:del w:id="576" w:author="admin" w:date="2016-10-28T09:24:00Z">
        <w:r w:rsidDel="00A225B7">
          <w:rPr>
            <w:rFonts w:ascii="Times New Roman" w:hAnsi="Times New Roman"/>
          </w:rPr>
          <w:delText>后</w:delText>
        </w:r>
      </w:del>
      <w:r>
        <w:rPr>
          <w:rFonts w:ascii="Times New Roman" w:hAnsi="Times New Roman"/>
        </w:rPr>
        <w:t>按【</w:t>
      </w:r>
      <w:r>
        <w:rPr>
          <w:rFonts w:ascii="Times New Roman" w:hAnsi="Times New Roman"/>
        </w:rPr>
        <w:t>ENTER</w:t>
      </w:r>
      <w:r>
        <w:rPr>
          <w:rFonts w:ascii="Times New Roman" w:hAnsi="Times New Roman"/>
        </w:rPr>
        <w:t>】</w:t>
      </w:r>
      <w:ins w:id="577" w:author="admin" w:date="2016-10-28T09:25:00Z">
        <w:r w:rsidR="00A225B7">
          <w:rPr>
            <w:rFonts w:ascii="Times New Roman" w:hAnsi="Times New Roman" w:hint="eastAsia"/>
          </w:rPr>
          <w:t>键发送</w:t>
        </w:r>
      </w:ins>
      <w:del w:id="578" w:author="admin" w:date="2016-10-28T09:25:00Z">
        <w:r w:rsidDel="00A225B7">
          <w:rPr>
            <w:rFonts w:ascii="Times New Roman" w:hAnsi="Times New Roman"/>
          </w:rPr>
          <w:delText>发送</w:delText>
        </w:r>
      </w:del>
      <w:ins w:id="579" w:author="admin" w:date="2016-10-28T09:24:00Z">
        <w:r w:rsidR="00A225B7">
          <w:rPr>
            <w:rFonts w:ascii="Times New Roman" w:hAnsi="Times New Roman" w:hint="eastAsia"/>
          </w:rPr>
          <w:t>该</w:t>
        </w:r>
      </w:ins>
      <w:ins w:id="580" w:author="admin" w:date="2016-10-28T09:25:00Z">
        <w:r w:rsidR="00A225B7">
          <w:rPr>
            <w:rFonts w:ascii="Times New Roman" w:hAnsi="Times New Roman" w:hint="eastAsia"/>
          </w:rPr>
          <w:t>频率下</w:t>
        </w:r>
      </w:ins>
      <w:r>
        <w:rPr>
          <w:rFonts w:ascii="Times New Roman" w:hAnsi="Times New Roman"/>
        </w:rPr>
        <w:t>遇险取消。</w:t>
      </w:r>
    </w:p>
    <w:p w:rsidR="00D96A3A" w:rsidRDefault="0064192F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ins w:id="581" w:author="admin" w:date="2016-10-27T15:03:00Z">
        <w:r>
          <w:rPr>
            <w:rFonts w:ascii="Times New Roman" w:hAnsi="Times New Roman" w:hint="eastAsia"/>
          </w:rPr>
          <w:t>3</w:t>
        </w:r>
        <w:r>
          <w:rPr>
            <w:rFonts w:ascii="Times New Roman" w:hAnsi="Times New Roman" w:hint="eastAsia"/>
          </w:rPr>
          <w:t>、</w:t>
        </w:r>
      </w:ins>
      <w:r w:rsidR="00D044CA">
        <w:rPr>
          <w:rFonts w:ascii="Times New Roman" w:hAnsi="Times New Roman"/>
        </w:rPr>
        <w:t>消息发送完毕，</w:t>
      </w:r>
      <w:ins w:id="582" w:author="admin" w:date="2016-10-27T15:04:00Z">
        <w:r>
          <w:rPr>
            <w:rFonts w:ascii="Times New Roman" w:hAnsi="Times New Roman" w:hint="eastAsia"/>
          </w:rPr>
          <w:t>系统弹出提示框</w:t>
        </w:r>
      </w:ins>
      <w:ins w:id="583" w:author="admin" w:date="2016-10-27T15:05:00Z">
        <w:r>
          <w:rPr>
            <w:rFonts w:ascii="Times New Roman" w:hAnsi="Times New Roman" w:hint="eastAsia"/>
          </w:rPr>
          <w:t>，用户</w:t>
        </w:r>
      </w:ins>
      <w:r w:rsidR="00D044CA">
        <w:rPr>
          <w:rFonts w:ascii="Times New Roman" w:hAnsi="Times New Roman"/>
        </w:rPr>
        <w:t>根据提示进行呼叫，如</w:t>
      </w:r>
      <w:r w:rsidR="00D634F8">
        <w:rPr>
          <w:rFonts w:ascii="Times New Roman" w:hAnsi="Times New Roman"/>
        </w:rPr>
        <w:fldChar w:fldCharType="begin"/>
      </w:r>
      <w:r w:rsidR="00D044CA">
        <w:rPr>
          <w:rFonts w:ascii="Times New Roman" w:hAnsi="Times New Roman"/>
        </w:rPr>
        <w:instrText xml:space="preserve"> REF _Ref445880879 \h </w:instrText>
      </w:r>
      <w:r w:rsidR="00D634F8">
        <w:rPr>
          <w:rFonts w:ascii="Times New Roman" w:hAnsi="Times New Roman"/>
        </w:rPr>
      </w:r>
      <w:r w:rsidR="00D634F8">
        <w:rPr>
          <w:rFonts w:ascii="Times New Roman" w:hAnsi="Times New Roman"/>
        </w:rPr>
        <w:fldChar w:fldCharType="separate"/>
      </w:r>
      <w:ins w:id="584" w:author="admin" w:date="2016-10-27T15:32:00Z">
        <w:r w:rsidR="00415D72">
          <w:rPr>
            <w:rFonts w:hint="eastAsia"/>
          </w:rPr>
          <w:t>图</w:t>
        </w:r>
        <w:r w:rsidR="00415D72">
          <w:rPr>
            <w:rFonts w:hint="eastAsia"/>
          </w:rPr>
          <w:t xml:space="preserve"> </w:t>
        </w:r>
        <w:r w:rsidR="00415D72">
          <w:rPr>
            <w:noProof/>
          </w:rPr>
          <w:t>7</w:t>
        </w:r>
      </w:ins>
      <w:del w:id="585" w:author="admin" w:date="2016-10-25T15:07:00Z">
        <w:r w:rsidR="00E64420" w:rsidDel="002B3801">
          <w:rPr>
            <w:rFonts w:hint="eastAsia"/>
          </w:rPr>
          <w:delText>图</w:delText>
        </w:r>
        <w:r w:rsidR="00E64420" w:rsidDel="002B3801">
          <w:rPr>
            <w:rFonts w:hint="eastAsia"/>
          </w:rPr>
          <w:delText xml:space="preserve"> </w:delText>
        </w:r>
        <w:r w:rsidR="00E64420" w:rsidDel="002B3801">
          <w:rPr>
            <w:noProof/>
          </w:rPr>
          <w:delText>7</w:delText>
        </w:r>
      </w:del>
      <w:r w:rsidR="00D634F8">
        <w:rPr>
          <w:rFonts w:ascii="Times New Roman" w:hAnsi="Times New Roman"/>
        </w:rPr>
        <w:fldChar w:fldCharType="end"/>
      </w:r>
      <w:r w:rsidR="00D044CA">
        <w:rPr>
          <w:rFonts w:ascii="Times New Roman" w:hAnsi="Times New Roman"/>
        </w:rPr>
        <w:t>。</w:t>
      </w:r>
    </w:p>
    <w:p w:rsidR="007111D4" w:rsidRDefault="007111D4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  <w:rPrChange w:id="586" w:author="admin" w:date="2016-10-27T16:30:00Z">
            <w:rPr/>
          </w:rPrChange>
        </w:rPr>
        <w:pPrChange w:id="587" w:author="admin" w:date="2016-10-31T15:42:00Z">
          <w:pPr>
            <w:keepNext/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  <w:rPrChange w:id="588" w:author="Unknown">
            <w:rPr>
              <w:b/>
              <w:bCs/>
              <w:i/>
              <w:iCs/>
              <w:noProof/>
              <w:color w:val="4F81BD"/>
            </w:rPr>
          </w:rPrChange>
        </w:rPr>
        <w:drawing>
          <wp:inline distT="0" distB="0" distL="0" distR="0">
            <wp:extent cx="3340678" cy="1900830"/>
            <wp:effectExtent l="19050" t="0" r="0" b="0"/>
            <wp:docPr id="9" name="图片 6" descr="E:\160705Translation\二代电台UI文件\fig_emf_zhCN\fig7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160705Translation\二代电台UI文件\fig_emf_zhCN\fig7.emf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582" cy="1904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1D4" w:rsidRDefault="00D044CA" w:rsidP="007111D4">
      <w:pPr>
        <w:pStyle w:val="af5"/>
        <w:spacing w:afterLines="50"/>
        <w:rPr>
          <w:rPrChange w:id="589" w:author="admin" w:date="2016-10-27T16:06:00Z">
            <w:rPr>
              <w:rFonts w:ascii="Times New Roman" w:hAnsi="Times New Roman"/>
              <w:kern w:val="0"/>
              <w:sz w:val="24"/>
              <w:szCs w:val="24"/>
            </w:rPr>
          </w:rPrChange>
        </w:rPr>
      </w:pPr>
      <w:bookmarkStart w:id="590" w:name="_Ref445880879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7</w:t>
      </w:r>
      <w:r w:rsidR="00D634F8">
        <w:fldChar w:fldCharType="end"/>
      </w:r>
      <w:bookmarkEnd w:id="590"/>
    </w:p>
    <w:p w:rsidR="00375367" w:rsidRDefault="00D044CA">
      <w:pPr>
        <w:spacing w:before="0" w:after="0" w:line="360" w:lineRule="auto"/>
        <w:ind w:firstLineChars="200" w:firstLine="420"/>
        <w:rPr>
          <w:del w:id="591" w:author="admin" w:date="2016-10-25T16:34:00Z"/>
          <w:rFonts w:ascii="Times New Roman" w:hAnsi="Times New Roman"/>
        </w:rPr>
      </w:pPr>
      <w:r>
        <w:rPr>
          <w:rFonts w:ascii="Times New Roman" w:hAnsi="Times New Roman"/>
        </w:rPr>
        <w:t>3</w:t>
      </w:r>
      <w:r>
        <w:rPr>
          <w:rFonts w:ascii="Times New Roman" w:hAnsi="Times New Roman"/>
        </w:rPr>
        <w:t>、</w:t>
      </w:r>
      <w:ins w:id="592" w:author="admin" w:date="2016-10-28T09:27:00Z">
        <w:r w:rsidR="006B6883">
          <w:rPr>
            <w:rFonts w:ascii="Times New Roman" w:hAnsi="Times New Roman"/>
          </w:rPr>
          <w:t>呼叫完毕</w:t>
        </w:r>
        <w:r w:rsidR="006B6883">
          <w:rPr>
            <w:rFonts w:ascii="Times New Roman" w:hAnsi="Times New Roman" w:hint="eastAsia"/>
          </w:rPr>
          <w:t>，</w:t>
        </w:r>
      </w:ins>
      <w:ins w:id="593" w:author="admin" w:date="2016-10-28T09:26:00Z">
        <w:r w:rsidR="006B6883">
          <w:rPr>
            <w:rFonts w:ascii="Times New Roman" w:hAnsi="Times New Roman" w:hint="eastAsia"/>
          </w:rPr>
          <w:t>根据</w:t>
        </w:r>
        <w:r w:rsidR="00D634F8">
          <w:rPr>
            <w:rFonts w:ascii="Times New Roman" w:hAnsi="Times New Roman"/>
          </w:rPr>
          <w:fldChar w:fldCharType="begin"/>
        </w:r>
        <w:r w:rsidR="006B6883">
          <w:rPr>
            <w:rFonts w:ascii="Times New Roman" w:hAnsi="Times New Roman"/>
          </w:rPr>
          <w:instrText xml:space="preserve"> REF _Ref445880879 \h </w:instrText>
        </w:r>
      </w:ins>
      <w:r w:rsidR="00D634F8">
        <w:rPr>
          <w:rFonts w:ascii="Times New Roman" w:hAnsi="Times New Roman"/>
        </w:rPr>
      </w:r>
      <w:ins w:id="594" w:author="admin" w:date="2016-10-28T09:26:00Z">
        <w:r w:rsidR="00D634F8">
          <w:rPr>
            <w:rFonts w:ascii="Times New Roman" w:hAnsi="Times New Roman"/>
          </w:rPr>
          <w:fldChar w:fldCharType="separate"/>
        </w:r>
        <w:r w:rsidR="006B6883">
          <w:rPr>
            <w:rFonts w:hint="eastAsia"/>
          </w:rPr>
          <w:t>图</w:t>
        </w:r>
        <w:r w:rsidR="006B6883">
          <w:rPr>
            <w:rFonts w:hint="eastAsia"/>
          </w:rPr>
          <w:t xml:space="preserve"> </w:t>
        </w:r>
        <w:r w:rsidR="006B6883">
          <w:rPr>
            <w:noProof/>
          </w:rPr>
          <w:t>7</w:t>
        </w:r>
        <w:r w:rsidR="00D634F8">
          <w:rPr>
            <w:rFonts w:ascii="Times New Roman" w:hAnsi="Times New Roman"/>
          </w:rPr>
          <w:fldChar w:fldCharType="end"/>
        </w:r>
        <w:r w:rsidR="006B6883">
          <w:rPr>
            <w:rFonts w:ascii="Times New Roman" w:hAnsi="Times New Roman" w:hint="eastAsia"/>
          </w:rPr>
          <w:t>提示</w:t>
        </w:r>
      </w:ins>
      <w:ins w:id="595" w:author="admin" w:date="2016-10-28T09:27:00Z">
        <w:r w:rsidR="006B6883">
          <w:rPr>
            <w:rFonts w:ascii="Times New Roman" w:hAnsi="Times New Roman" w:hint="eastAsia"/>
          </w:rPr>
          <w:t>“</w:t>
        </w:r>
      </w:ins>
      <w:del w:id="596" w:author="admin" w:date="2016-10-28T09:27:00Z">
        <w:r w:rsidDel="006B6883">
          <w:rPr>
            <w:rFonts w:ascii="Times New Roman" w:hAnsi="Times New Roman"/>
          </w:rPr>
          <w:delText>呼叫完毕后</w:delText>
        </w:r>
      </w:del>
      <w:r>
        <w:rPr>
          <w:rFonts w:ascii="Times New Roman" w:hAnsi="Times New Roman"/>
        </w:rPr>
        <w:t>按【</w:t>
      </w:r>
      <w:r>
        <w:rPr>
          <w:rFonts w:ascii="Times New Roman" w:hAnsi="Times New Roman"/>
        </w:rPr>
        <w:t>ENTER</w:t>
      </w:r>
      <w:r>
        <w:rPr>
          <w:rFonts w:ascii="Times New Roman" w:hAnsi="Times New Roman"/>
        </w:rPr>
        <w:t>】</w:t>
      </w:r>
      <w:del w:id="597" w:author="admin" w:date="2016-10-28T09:26:00Z">
        <w:r w:rsidDel="006B6883">
          <w:rPr>
            <w:rFonts w:ascii="Times New Roman" w:hAnsi="Times New Roman"/>
          </w:rPr>
          <w:delText>重新</w:delText>
        </w:r>
      </w:del>
      <w:r>
        <w:rPr>
          <w:rFonts w:ascii="Times New Roman" w:hAnsi="Times New Roman"/>
        </w:rPr>
        <w:t>进入</w:t>
      </w:r>
      <w:ins w:id="598" w:author="admin" w:date="2016-10-28T09:26:00Z">
        <w:r w:rsidR="006B6883">
          <w:rPr>
            <w:rFonts w:ascii="Times New Roman" w:hAnsi="Times New Roman" w:hint="eastAsia"/>
          </w:rPr>
          <w:t>下一</w:t>
        </w:r>
      </w:ins>
      <w:r>
        <w:rPr>
          <w:rFonts w:ascii="Times New Roman" w:hAnsi="Times New Roman"/>
        </w:rPr>
        <w:t>频率</w:t>
      </w:r>
      <w:ins w:id="599" w:author="admin" w:date="2016-10-28T09:27:00Z">
        <w:r w:rsidR="006B6883">
          <w:rPr>
            <w:rFonts w:ascii="Times New Roman" w:hAnsi="Times New Roman" w:hint="eastAsia"/>
          </w:rPr>
          <w:t>”</w:t>
        </w:r>
      </w:ins>
      <w:del w:id="600" w:author="admin" w:date="2016-10-28T09:26:00Z">
        <w:r w:rsidDel="006B6883">
          <w:rPr>
            <w:rFonts w:ascii="Times New Roman" w:hAnsi="Times New Roman"/>
          </w:rPr>
          <w:delText>列表</w:delText>
        </w:r>
      </w:del>
      <w:r>
        <w:rPr>
          <w:rFonts w:ascii="Times New Roman" w:hAnsi="Times New Roman"/>
        </w:rPr>
        <w:t>，</w:t>
      </w:r>
      <w:ins w:id="601" w:author="admin" w:date="2016-10-28T09:27:00Z">
        <w:r w:rsidR="006B6883">
          <w:rPr>
            <w:rFonts w:ascii="Times New Roman" w:hAnsi="Times New Roman" w:hint="eastAsia"/>
          </w:rPr>
          <w:t>重新进入</w:t>
        </w:r>
      </w:ins>
      <w:ins w:id="602" w:author="admin" w:date="2016-10-28T09:28:00Z">
        <w:r w:rsidR="00D634F8">
          <w:rPr>
            <w:rFonts w:ascii="Times New Roman" w:hAnsi="Times New Roman"/>
          </w:rPr>
          <w:fldChar w:fldCharType="begin"/>
        </w:r>
        <w:r w:rsidR="006B6883">
          <w:rPr>
            <w:rFonts w:ascii="Times New Roman" w:hAnsi="Times New Roman"/>
          </w:rPr>
          <w:instrText xml:space="preserve"> REF _Ref445880872 \h </w:instrText>
        </w:r>
      </w:ins>
      <w:r w:rsidR="00D634F8">
        <w:rPr>
          <w:rFonts w:ascii="Times New Roman" w:hAnsi="Times New Roman"/>
        </w:rPr>
      </w:r>
      <w:ins w:id="603" w:author="admin" w:date="2016-10-28T09:28:00Z">
        <w:r w:rsidR="00D634F8">
          <w:rPr>
            <w:rFonts w:ascii="Times New Roman" w:hAnsi="Times New Roman"/>
          </w:rPr>
          <w:fldChar w:fldCharType="separate"/>
        </w:r>
        <w:r w:rsidR="006B6883">
          <w:rPr>
            <w:rFonts w:hint="eastAsia"/>
          </w:rPr>
          <w:t>图</w:t>
        </w:r>
        <w:r w:rsidR="006B6883">
          <w:rPr>
            <w:rFonts w:hint="eastAsia"/>
          </w:rPr>
          <w:t xml:space="preserve"> </w:t>
        </w:r>
        <w:r w:rsidR="006B6883">
          <w:rPr>
            <w:noProof/>
          </w:rPr>
          <w:t>6</w:t>
        </w:r>
        <w:r w:rsidR="00D634F8">
          <w:rPr>
            <w:rFonts w:ascii="Times New Roman" w:hAnsi="Times New Roman"/>
          </w:rPr>
          <w:fldChar w:fldCharType="end"/>
        </w:r>
        <w:r w:rsidR="006B6883">
          <w:rPr>
            <w:rFonts w:ascii="Times New Roman" w:hAnsi="Times New Roman" w:hint="eastAsia"/>
          </w:rPr>
          <w:t>；已</w:t>
        </w:r>
      </w:ins>
      <w:del w:id="604" w:author="admin" w:date="2016-10-27T15:06:00Z">
        <w:r w:rsidDel="002B5894">
          <w:rPr>
            <w:rFonts w:ascii="Times New Roman" w:hAnsi="Times New Roman"/>
          </w:rPr>
          <w:delText>已被</w:delText>
        </w:r>
      </w:del>
      <w:r>
        <w:rPr>
          <w:rFonts w:ascii="Times New Roman" w:hAnsi="Times New Roman"/>
        </w:rPr>
        <w:t>呼叫的频率</w:t>
      </w:r>
      <w:ins w:id="605" w:author="admin" w:date="2016-10-28T09:28:00Z">
        <w:r w:rsidR="006B6883">
          <w:rPr>
            <w:rFonts w:ascii="Times New Roman" w:hAnsi="Times New Roman" w:hint="eastAsia"/>
          </w:rPr>
          <w:t>，前方</w:t>
        </w:r>
      </w:ins>
      <w:ins w:id="606" w:author="admin" w:date="2016-10-25T15:06:00Z">
        <w:r w:rsidR="00B46989">
          <w:rPr>
            <w:rFonts w:ascii="Times New Roman" w:hAnsi="Times New Roman" w:hint="eastAsia"/>
          </w:rPr>
          <w:t>标记</w:t>
        </w:r>
      </w:ins>
      <w:ins w:id="607" w:author="admin" w:date="2016-10-28T09:28:00Z">
        <w:r w:rsidR="006B6883">
          <w:rPr>
            <w:rFonts w:ascii="Times New Roman" w:hAnsi="Times New Roman" w:hint="eastAsia"/>
          </w:rPr>
          <w:t>符号</w:t>
        </w:r>
      </w:ins>
      <w:del w:id="608" w:author="admin" w:date="2016-10-25T15:06:00Z">
        <w:r w:rsidDel="00B46989">
          <w:rPr>
            <w:rFonts w:ascii="Times New Roman" w:hAnsi="Times New Roman"/>
          </w:rPr>
          <w:delText>用</w:delText>
        </w:r>
      </w:del>
      <w:r>
        <w:rPr>
          <w:rFonts w:ascii="Times New Roman" w:hAnsi="Times New Roman"/>
        </w:rPr>
        <w:t>“√”</w:t>
      </w:r>
      <w:del w:id="609" w:author="admin" w:date="2016-10-25T15:06:00Z">
        <w:r w:rsidDel="00B46989">
          <w:rPr>
            <w:rFonts w:ascii="Times New Roman" w:hAnsi="Times New Roman"/>
          </w:rPr>
          <w:delText>标记</w:delText>
        </w:r>
      </w:del>
      <w:r>
        <w:rPr>
          <w:rFonts w:ascii="Times New Roman" w:hAnsi="Times New Roman"/>
        </w:rPr>
        <w:t>。重复步骤</w:t>
      </w:r>
      <w:r>
        <w:rPr>
          <w:rFonts w:ascii="Times New Roman" w:hAnsi="Times New Roman"/>
        </w:rPr>
        <w:t>2~3</w:t>
      </w:r>
      <w:r>
        <w:rPr>
          <w:rFonts w:ascii="Times New Roman" w:hAnsi="Times New Roman"/>
        </w:rPr>
        <w:t>，直至所有频率均被发送。</w:t>
      </w:r>
    </w:p>
    <w:p w:rsidR="00D96A3A" w:rsidRDefault="00D96A3A">
      <w:pPr>
        <w:spacing w:before="0" w:after="0" w:line="360" w:lineRule="auto"/>
        <w:ind w:firstLineChars="200" w:firstLine="420"/>
        <w:rPr>
          <w:rFonts w:ascii="Times New Roman" w:hAnsi="Times New Roman"/>
        </w:rPr>
      </w:pPr>
    </w:p>
    <w:p w:rsidR="00D96A3A" w:rsidRDefault="00D044CA">
      <w:pPr>
        <w:pStyle w:val="11"/>
        <w:numPr>
          <w:ilvl w:val="0"/>
          <w:numId w:val="4"/>
        </w:numPr>
        <w:spacing w:before="0" w:after="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  <w:bookmarkStart w:id="610" w:name="_Toc465435283"/>
      <w:r>
        <w:rPr>
          <w:rFonts w:ascii="Times New Roman" w:hAnsi="Times New Roman"/>
        </w:rPr>
        <w:lastRenderedPageBreak/>
        <w:t>产品特点</w:t>
      </w:r>
      <w:bookmarkEnd w:id="610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WT-B150</w:t>
      </w:r>
      <w:r>
        <w:rPr>
          <w:rFonts w:ascii="Times New Roman" w:hAnsi="Times New Roman"/>
        </w:rPr>
        <w:t>中高频（</w:t>
      </w:r>
      <w:r>
        <w:rPr>
          <w:rFonts w:ascii="Times New Roman" w:hAnsi="Times New Roman"/>
        </w:rPr>
        <w:t>MF/HF</w:t>
      </w:r>
      <w:r w:rsidR="00D82938">
        <w:rPr>
          <w:rFonts w:ascii="Times New Roman" w:hAnsi="Times New Roman"/>
        </w:rPr>
        <w:t>）无线电装置（简称中高频电台）</w:t>
      </w:r>
      <w:r w:rsidR="00D82938">
        <w:rPr>
          <w:rFonts w:ascii="Times New Roman" w:hAnsi="Times New Roman" w:hint="eastAsia"/>
        </w:rPr>
        <w:t>采用</w:t>
      </w:r>
      <w:r w:rsidR="00E64420">
        <w:rPr>
          <w:rFonts w:ascii="Times New Roman" w:hAnsi="Times New Roman" w:hint="eastAsia"/>
        </w:rPr>
        <w:t>先进</w:t>
      </w:r>
      <w:r w:rsidR="008F787B">
        <w:rPr>
          <w:rFonts w:ascii="Times New Roman" w:hAnsi="Times New Roman"/>
        </w:rPr>
        <w:t>的软件无线电技术，</w:t>
      </w:r>
      <w:r w:rsidR="008F787B">
        <w:rPr>
          <w:rFonts w:ascii="Times New Roman" w:hAnsi="Times New Roman" w:hint="eastAsia"/>
        </w:rPr>
        <w:t>凭借独特</w:t>
      </w:r>
      <w:r w:rsidR="008F787B">
        <w:rPr>
          <w:rFonts w:ascii="Times New Roman" w:hAnsi="Times New Roman"/>
        </w:rPr>
        <w:t>的</w:t>
      </w:r>
      <w:r w:rsidR="00E64420">
        <w:rPr>
          <w:rFonts w:ascii="Times New Roman" w:hAnsi="Times New Roman"/>
        </w:rPr>
        <w:t>信号处理</w:t>
      </w:r>
      <w:r w:rsidR="008F787B">
        <w:rPr>
          <w:rFonts w:ascii="Times New Roman" w:hAnsi="Times New Roman" w:hint="eastAsia"/>
        </w:rPr>
        <w:t>方法</w:t>
      </w:r>
      <w:r w:rsidR="008F787B">
        <w:rPr>
          <w:rFonts w:ascii="Times New Roman" w:hAnsi="Times New Roman"/>
        </w:rPr>
        <w:t>，</w:t>
      </w:r>
      <w:del w:id="611" w:author="admin" w:date="2016-10-27T15:06:00Z">
        <w:r w:rsidR="008F787B" w:rsidDel="00474F9C">
          <w:rPr>
            <w:rFonts w:ascii="Times New Roman" w:hAnsi="Times New Roman" w:hint="eastAsia"/>
          </w:rPr>
          <w:delText>使</w:delText>
        </w:r>
        <w:r w:rsidR="00E64420" w:rsidDel="00474F9C">
          <w:rPr>
            <w:rFonts w:ascii="Times New Roman" w:hAnsi="Times New Roman"/>
          </w:rPr>
          <w:delText>其</w:delText>
        </w:r>
      </w:del>
      <w:r w:rsidR="00E64420">
        <w:rPr>
          <w:rFonts w:ascii="Times New Roman" w:hAnsi="Times New Roman"/>
        </w:rPr>
        <w:t>接</w:t>
      </w:r>
      <w:r w:rsidR="008F787B">
        <w:rPr>
          <w:rFonts w:ascii="Times New Roman" w:hAnsi="Times New Roman"/>
        </w:rPr>
        <w:t>收</w:t>
      </w:r>
      <w:r w:rsidR="008F787B">
        <w:rPr>
          <w:rFonts w:ascii="Times New Roman" w:hAnsi="Times New Roman" w:hint="eastAsia"/>
        </w:rPr>
        <w:t>与</w:t>
      </w:r>
      <w:r w:rsidR="00E64420">
        <w:rPr>
          <w:rFonts w:ascii="Times New Roman" w:hAnsi="Times New Roman"/>
        </w:rPr>
        <w:t>发射性能</w:t>
      </w:r>
      <w:r w:rsidR="009E2D5F">
        <w:rPr>
          <w:rFonts w:ascii="Times New Roman" w:hAnsi="Times New Roman" w:hint="eastAsia"/>
        </w:rPr>
        <w:t>得到显著</w:t>
      </w:r>
      <w:del w:id="612" w:author="admin" w:date="2016-10-27T15:07:00Z">
        <w:r w:rsidR="009E2D5F" w:rsidDel="00474F9C">
          <w:rPr>
            <w:rFonts w:ascii="Times New Roman" w:hAnsi="Times New Roman" w:hint="eastAsia"/>
          </w:rPr>
          <w:delText>的</w:delText>
        </w:r>
      </w:del>
      <w:r w:rsidR="008F787B">
        <w:rPr>
          <w:rFonts w:ascii="Times New Roman" w:hAnsi="Times New Roman" w:hint="eastAsia"/>
        </w:rPr>
        <w:t>提高</w:t>
      </w:r>
      <w:r w:rsidR="00E64420">
        <w:rPr>
          <w:rFonts w:ascii="Times New Roman" w:hAnsi="Times New Roman"/>
        </w:rPr>
        <w:t>。系统采用控制器</w:t>
      </w:r>
      <w:r w:rsidR="00E64420">
        <w:rPr>
          <w:rFonts w:ascii="Times New Roman" w:hAnsi="Times New Roman" w:hint="eastAsia"/>
        </w:rPr>
        <w:t>与</w:t>
      </w:r>
      <w:r w:rsidR="00E64420">
        <w:rPr>
          <w:rFonts w:ascii="Times New Roman" w:hAnsi="Times New Roman"/>
        </w:rPr>
        <w:t>主机分立式</w:t>
      </w:r>
      <w:r>
        <w:rPr>
          <w:rFonts w:ascii="Times New Roman" w:hAnsi="Times New Roman"/>
        </w:rPr>
        <w:t>设计</w:t>
      </w:r>
      <w:r w:rsidR="00E64420">
        <w:rPr>
          <w:rFonts w:ascii="Times New Roman" w:hAnsi="Times New Roman"/>
        </w:rPr>
        <w:t>，其中控制器搭配</w:t>
      </w:r>
      <w:r>
        <w:rPr>
          <w:rFonts w:ascii="Times New Roman" w:hAnsi="Times New Roman"/>
        </w:rPr>
        <w:t>7</w:t>
      </w:r>
      <w:r w:rsidR="009E2D5F">
        <w:rPr>
          <w:rFonts w:ascii="Times New Roman" w:hAnsi="Times New Roman"/>
        </w:rPr>
        <w:t>寸液晶显示屏，</w:t>
      </w:r>
      <w:del w:id="613" w:author="admin" w:date="2016-10-27T15:08:00Z">
        <w:r w:rsidR="009E2D5F" w:rsidDel="009F1AAC">
          <w:rPr>
            <w:rFonts w:ascii="Times New Roman" w:hAnsi="Times New Roman"/>
          </w:rPr>
          <w:delText>通过优化</w:delText>
        </w:r>
      </w:del>
      <w:ins w:id="614" w:author="admin" w:date="2016-10-27T15:08:00Z">
        <w:r w:rsidR="009F1AAC">
          <w:rPr>
            <w:rFonts w:ascii="Times New Roman" w:hAnsi="Times New Roman" w:hint="eastAsia"/>
          </w:rPr>
          <w:t>并对</w:t>
        </w:r>
      </w:ins>
      <w:r w:rsidR="009E2D5F">
        <w:rPr>
          <w:rFonts w:ascii="Times New Roman" w:hAnsi="Times New Roman"/>
        </w:rPr>
        <w:t>按键</w:t>
      </w:r>
      <w:del w:id="615" w:author="admin" w:date="2016-10-27T15:07:00Z">
        <w:r w:rsidR="009E2D5F" w:rsidDel="00474F9C">
          <w:rPr>
            <w:rFonts w:ascii="Times New Roman" w:hAnsi="Times New Roman"/>
          </w:rPr>
          <w:delText>和</w:delText>
        </w:r>
      </w:del>
      <w:ins w:id="616" w:author="admin" w:date="2016-10-27T15:07:00Z">
        <w:r w:rsidR="00474F9C">
          <w:rPr>
            <w:rFonts w:ascii="Times New Roman" w:hAnsi="Times New Roman" w:hint="eastAsia"/>
          </w:rPr>
          <w:t>与</w:t>
        </w:r>
      </w:ins>
      <w:del w:id="617" w:author="admin" w:date="2016-10-27T15:09:00Z">
        <w:r w:rsidR="009E2D5F" w:rsidDel="009F1AAC">
          <w:rPr>
            <w:rFonts w:ascii="Times New Roman" w:hAnsi="Times New Roman"/>
          </w:rPr>
          <w:delText>操作</w:delText>
        </w:r>
      </w:del>
      <w:r w:rsidR="009E2D5F">
        <w:rPr>
          <w:rFonts w:ascii="Times New Roman" w:hAnsi="Times New Roman"/>
        </w:rPr>
        <w:t>软件</w:t>
      </w:r>
      <w:ins w:id="618" w:author="admin" w:date="2016-10-27T15:09:00Z">
        <w:r w:rsidR="009F1AAC">
          <w:rPr>
            <w:rFonts w:ascii="Times New Roman" w:hAnsi="Times New Roman" w:hint="eastAsia"/>
          </w:rPr>
          <w:t>进行优化设计</w:t>
        </w:r>
      </w:ins>
      <w:r w:rsidR="009E2D5F">
        <w:rPr>
          <w:rFonts w:ascii="Times New Roman" w:hAnsi="Times New Roman"/>
        </w:rPr>
        <w:t>，</w:t>
      </w:r>
      <w:del w:id="619" w:author="admin" w:date="2016-10-27T15:08:00Z">
        <w:r w:rsidR="009E2D5F" w:rsidDel="00474F9C">
          <w:rPr>
            <w:rFonts w:ascii="Times New Roman" w:hAnsi="Times New Roman" w:hint="eastAsia"/>
          </w:rPr>
          <w:delText>以</w:delText>
        </w:r>
      </w:del>
      <w:r w:rsidR="009E2D5F">
        <w:rPr>
          <w:rFonts w:ascii="Times New Roman" w:hAnsi="Times New Roman"/>
        </w:rPr>
        <w:t>提升</w:t>
      </w:r>
      <w:ins w:id="620" w:author="admin" w:date="2016-10-27T15:09:00Z">
        <w:r w:rsidR="009F1AAC">
          <w:rPr>
            <w:rFonts w:ascii="Times New Roman" w:hAnsi="Times New Roman" w:hint="eastAsia"/>
          </w:rPr>
          <w:t>了</w:t>
        </w:r>
      </w:ins>
      <w:r w:rsidR="009E2D5F">
        <w:rPr>
          <w:rFonts w:ascii="Times New Roman" w:hAnsi="Times New Roman"/>
        </w:rPr>
        <w:t>用户的</w:t>
      </w:r>
      <w:r w:rsidR="009E2D5F">
        <w:rPr>
          <w:rFonts w:ascii="Times New Roman" w:hAnsi="Times New Roman" w:hint="eastAsia"/>
        </w:rPr>
        <w:t>操作体验</w:t>
      </w:r>
      <w:r w:rsidR="00E64420">
        <w:rPr>
          <w:rFonts w:ascii="Times New Roman" w:hAnsi="Times New Roman"/>
        </w:rPr>
        <w:t>；主机内置</w:t>
      </w:r>
      <w:r>
        <w:rPr>
          <w:rFonts w:ascii="Times New Roman" w:hAnsi="Times New Roman"/>
        </w:rPr>
        <w:t>DSC</w:t>
      </w:r>
      <w:r>
        <w:rPr>
          <w:rFonts w:ascii="Times New Roman" w:hAnsi="Times New Roman"/>
        </w:rPr>
        <w:t>值守功能（</w:t>
      </w:r>
      <w:r>
        <w:rPr>
          <w:rFonts w:ascii="Times New Roman" w:hAnsi="Times New Roman"/>
        </w:rPr>
        <w:t>8</w:t>
      </w:r>
      <w:r w:rsidR="00E64420">
        <w:rPr>
          <w:rFonts w:ascii="Times New Roman" w:hAnsi="Times New Roman"/>
        </w:rPr>
        <w:t>路值守信道），</w:t>
      </w:r>
      <w:r w:rsidR="00E64420">
        <w:rPr>
          <w:rFonts w:ascii="Times New Roman" w:hAnsi="Times New Roman" w:hint="eastAsia"/>
        </w:rPr>
        <w:t>并</w:t>
      </w:r>
      <w:r w:rsidR="00E64420">
        <w:rPr>
          <w:rFonts w:ascii="Times New Roman" w:hAnsi="Times New Roman"/>
        </w:rPr>
        <w:t>可</w:t>
      </w:r>
      <w:r>
        <w:rPr>
          <w:rFonts w:ascii="Times New Roman" w:hAnsi="Times New Roman"/>
        </w:rPr>
        <w:t>根据需要选配</w:t>
      </w:r>
      <w:r w:rsidR="00DA4421">
        <w:rPr>
          <w:rFonts w:ascii="Times New Roman" w:hAnsi="Times New Roman" w:hint="eastAsia"/>
        </w:rPr>
        <w:t>NB-1501</w:t>
      </w:r>
      <w:r w:rsidR="00DA4421">
        <w:rPr>
          <w:rFonts w:ascii="Times New Roman" w:hAnsi="Times New Roman" w:hint="eastAsia"/>
        </w:rPr>
        <w:t>型号</w:t>
      </w:r>
      <w:ins w:id="621" w:author="admin" w:date="2016-10-27T15:10:00Z">
        <w:r w:rsidR="009F1AAC">
          <w:rPr>
            <w:rFonts w:ascii="Times New Roman" w:hAnsi="Times New Roman" w:hint="eastAsia"/>
          </w:rPr>
          <w:t>的</w:t>
        </w:r>
      </w:ins>
      <w:r w:rsidR="00DA4421">
        <w:rPr>
          <w:rFonts w:ascii="Times New Roman" w:hAnsi="Times New Roman" w:hint="eastAsia"/>
        </w:rPr>
        <w:t>窄带直接印字信息终端（</w:t>
      </w:r>
      <w:r>
        <w:rPr>
          <w:rFonts w:ascii="Times New Roman" w:hAnsi="Times New Roman"/>
        </w:rPr>
        <w:t>NBDP</w:t>
      </w:r>
      <w:r w:rsidR="00DA4421">
        <w:rPr>
          <w:rFonts w:ascii="Times New Roman" w:hAnsi="Times New Roman" w:hint="eastAsia"/>
        </w:rPr>
        <w:t>）</w:t>
      </w:r>
      <w:r>
        <w:rPr>
          <w:rFonts w:ascii="Times New Roman" w:hAnsi="Times New Roman"/>
        </w:rPr>
        <w:t>。</w:t>
      </w:r>
    </w:p>
    <w:p w:rsidR="00A63254" w:rsidRDefault="00A63254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特点：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◆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提供</w:t>
      </w:r>
      <w:r>
        <w:rPr>
          <w:rFonts w:ascii="Times New Roman" w:hAnsi="Times New Roman"/>
        </w:rPr>
        <w:t>SSB</w:t>
      </w:r>
      <w:r>
        <w:rPr>
          <w:rFonts w:ascii="Times New Roman" w:hAnsi="Times New Roman"/>
        </w:rPr>
        <w:t>、</w:t>
      </w:r>
      <w:r>
        <w:rPr>
          <w:rFonts w:ascii="Times New Roman" w:hAnsi="Times New Roman"/>
        </w:rPr>
        <w:t>AM</w:t>
      </w:r>
      <w:r w:rsidR="009E2D5F">
        <w:rPr>
          <w:rFonts w:ascii="Times New Roman" w:hAnsi="Times New Roman" w:hint="eastAsia"/>
        </w:rPr>
        <w:t>、</w:t>
      </w:r>
      <w:r>
        <w:rPr>
          <w:rFonts w:ascii="Times New Roman" w:hAnsi="Times New Roman"/>
        </w:rPr>
        <w:t>DSC</w:t>
      </w:r>
      <w:r w:rsidR="009E2D5F">
        <w:rPr>
          <w:rFonts w:ascii="Times New Roman" w:hAnsi="Times New Roman" w:hint="eastAsia"/>
        </w:rPr>
        <w:t>及</w:t>
      </w:r>
      <w:r w:rsidR="009E2D5F">
        <w:rPr>
          <w:rFonts w:ascii="Times New Roman" w:hAnsi="Times New Roman" w:hint="eastAsia"/>
        </w:rPr>
        <w:t>NBDP</w:t>
      </w:r>
      <w:r w:rsidR="009E2D5F">
        <w:rPr>
          <w:rFonts w:ascii="Times New Roman" w:hAnsi="Times New Roman" w:hint="eastAsia"/>
        </w:rPr>
        <w:t>四</w:t>
      </w:r>
      <w:r>
        <w:rPr>
          <w:rFonts w:ascii="Times New Roman" w:hAnsi="Times New Roman"/>
        </w:rPr>
        <w:t>种工作模式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◆</w:t>
      </w:r>
      <w:r>
        <w:rPr>
          <w:rFonts w:ascii="Times New Roman" w:hAnsi="Times New Roman"/>
        </w:rPr>
        <w:t xml:space="preserve"> </w:t>
      </w:r>
      <w:r w:rsidR="009E2D5F">
        <w:rPr>
          <w:rFonts w:ascii="Times New Roman" w:hAnsi="Times New Roman"/>
        </w:rPr>
        <w:t>一键式遇险报警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◆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自动静噪功能</w:t>
      </w:r>
    </w:p>
    <w:p w:rsidR="009F1AAC" w:rsidRDefault="00D044CA">
      <w:pPr>
        <w:spacing w:before="0" w:after="0" w:line="360" w:lineRule="auto"/>
        <w:ind w:firstLineChars="200" w:firstLine="420"/>
        <w:rPr>
          <w:ins w:id="622" w:author="admin" w:date="2016-10-27T15:10:00Z"/>
          <w:rFonts w:ascii="Times New Roman" w:hAnsi="Times New Roman"/>
        </w:rPr>
      </w:pPr>
      <w:r>
        <w:rPr>
          <w:rFonts w:ascii="Times New Roman" w:hAnsi="Times New Roman" w:hint="eastAsia"/>
        </w:rPr>
        <w:t>◆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全面符合</w:t>
      </w:r>
      <w:r>
        <w:rPr>
          <w:rFonts w:ascii="Times New Roman" w:hAnsi="Times New Roman"/>
        </w:rPr>
        <w:t>IMO</w:t>
      </w:r>
      <w:r>
        <w:rPr>
          <w:rFonts w:ascii="Times New Roman" w:hAnsi="Times New Roman"/>
        </w:rPr>
        <w:t>相关规范要求：</w:t>
      </w:r>
      <w:r>
        <w:rPr>
          <w:rFonts w:ascii="Times New Roman" w:hAnsi="Times New Roman"/>
        </w:rPr>
        <w:t>IMO A.694(17)</w:t>
      </w:r>
      <w:r>
        <w:rPr>
          <w:rFonts w:ascii="Times New Roman" w:hAnsi="Times New Roman"/>
        </w:rPr>
        <w:t>、</w:t>
      </w:r>
      <w:r>
        <w:rPr>
          <w:rFonts w:ascii="Times New Roman" w:hAnsi="Times New Roman"/>
        </w:rPr>
        <w:t>IMO A.804(19)</w:t>
      </w:r>
      <w:r>
        <w:rPr>
          <w:rFonts w:ascii="Times New Roman" w:hAnsi="Times New Roman"/>
        </w:rPr>
        <w:t>、</w:t>
      </w:r>
      <w:r>
        <w:rPr>
          <w:rFonts w:ascii="Times New Roman" w:hAnsi="Times New Roman"/>
        </w:rPr>
        <w:t>IMO A.806(19)</w:t>
      </w:r>
      <w:r>
        <w:rPr>
          <w:rFonts w:ascii="Times New Roman" w:hAnsi="Times New Roman"/>
        </w:rPr>
        <w:t>、</w:t>
      </w:r>
    </w:p>
    <w:p w:rsidR="00D96A3A" w:rsidRDefault="009F1AAC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ins w:id="623" w:author="admin" w:date="2016-10-27T15:10:00Z">
        <w:r>
          <w:rPr>
            <w:rFonts w:ascii="Times New Roman" w:hAnsi="Times New Roman" w:hint="eastAsia"/>
          </w:rPr>
          <w:tab/>
        </w:r>
      </w:ins>
      <w:r w:rsidR="00D044CA">
        <w:rPr>
          <w:rFonts w:ascii="Times New Roman" w:hAnsi="Times New Roman"/>
        </w:rPr>
        <w:t>IMO MSC 68(68)</w:t>
      </w:r>
      <w:r w:rsidR="00D044CA">
        <w:rPr>
          <w:rFonts w:ascii="Times New Roman" w:hAnsi="Times New Roman"/>
        </w:rPr>
        <w:t>、</w:t>
      </w:r>
      <w:r w:rsidR="00D044CA">
        <w:rPr>
          <w:rFonts w:ascii="Times New Roman" w:hAnsi="Times New Roman"/>
        </w:rPr>
        <w:t>IMO A.813(19)</w:t>
      </w:r>
      <w:r w:rsidR="00D044CA">
        <w:rPr>
          <w:rFonts w:ascii="Times New Roman" w:hAnsi="Times New Roman"/>
        </w:rPr>
        <w:t>、</w:t>
      </w:r>
      <w:r w:rsidR="00D044CA">
        <w:rPr>
          <w:rFonts w:ascii="Times New Roman" w:hAnsi="Times New Roman"/>
        </w:rPr>
        <w:t>ITU-R M.493-13</w:t>
      </w:r>
      <w:r w:rsidR="00D044CA">
        <w:rPr>
          <w:rFonts w:ascii="Times New Roman" w:hAnsi="Times New Roman"/>
        </w:rPr>
        <w:t>、</w:t>
      </w:r>
      <w:r w:rsidR="00D044CA">
        <w:rPr>
          <w:rFonts w:ascii="Times New Roman" w:hAnsi="Times New Roman"/>
        </w:rPr>
        <w:t>ITU-R M.541-9-200</w:t>
      </w:r>
      <w:r w:rsidR="00D044CA">
        <w:rPr>
          <w:rFonts w:ascii="Times New Roman" w:hAnsi="Times New Roman"/>
        </w:rPr>
        <w:t>、</w:t>
      </w:r>
      <w:r w:rsidR="00D044CA">
        <w:rPr>
          <w:rFonts w:ascii="Times New Roman" w:hAnsi="Times New Roman"/>
        </w:rPr>
        <w:t>ITU-R M.1173-1995</w:t>
      </w:r>
      <w:r w:rsidR="00D044CA">
        <w:rPr>
          <w:rFonts w:ascii="Times New Roman" w:hAnsi="Times New Roman"/>
        </w:rPr>
        <w:t>、</w:t>
      </w:r>
      <w:ins w:id="624" w:author="admin" w:date="2016-10-27T15:11:00Z">
        <w:r>
          <w:rPr>
            <w:rFonts w:ascii="Times New Roman" w:hAnsi="Times New Roman" w:hint="eastAsia"/>
          </w:rPr>
          <w:tab/>
        </w:r>
        <w:r>
          <w:rPr>
            <w:rFonts w:ascii="Times New Roman" w:hAnsi="Times New Roman" w:hint="eastAsia"/>
          </w:rPr>
          <w:tab/>
        </w:r>
      </w:ins>
      <w:r w:rsidR="00D044CA">
        <w:rPr>
          <w:rFonts w:ascii="Times New Roman" w:hAnsi="Times New Roman"/>
        </w:rPr>
        <w:t>ITU-R M.1082-1-1997</w:t>
      </w:r>
      <w:r w:rsidR="00D044CA">
        <w:rPr>
          <w:rFonts w:ascii="Times New Roman" w:hAnsi="Times New Roman"/>
        </w:rPr>
        <w:t>、</w:t>
      </w:r>
      <w:r w:rsidR="00D044CA">
        <w:rPr>
          <w:rFonts w:ascii="Times New Roman" w:hAnsi="Times New Roman"/>
        </w:rPr>
        <w:t>IEC60945-2002</w:t>
      </w:r>
      <w:r w:rsidR="00D044CA">
        <w:rPr>
          <w:rFonts w:ascii="Times New Roman" w:hAnsi="Times New Roman"/>
        </w:rPr>
        <w:t>、</w:t>
      </w:r>
      <w:r w:rsidR="00D044CA">
        <w:rPr>
          <w:rFonts w:ascii="Times New Roman" w:hAnsi="Times New Roman"/>
        </w:rPr>
        <w:t>IEC61097-3/8/9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◆</w:t>
      </w:r>
      <w:r>
        <w:rPr>
          <w:rFonts w:ascii="Times New Roman" w:hAnsi="Times New Roman"/>
        </w:rPr>
        <w:t xml:space="preserve"> 6</w:t>
      </w:r>
      <w:r w:rsidR="00A63254">
        <w:rPr>
          <w:rFonts w:ascii="Times New Roman" w:hAnsi="Times New Roman" w:hint="eastAsia"/>
        </w:rPr>
        <w:t>路</w:t>
      </w:r>
      <w:r>
        <w:rPr>
          <w:rFonts w:ascii="Times New Roman" w:hAnsi="Times New Roman"/>
        </w:rPr>
        <w:t>遇险信道并行值守、</w:t>
      </w:r>
      <w:r>
        <w:rPr>
          <w:rFonts w:ascii="Times New Roman" w:hAnsi="Times New Roman"/>
        </w:rPr>
        <w:t>6</w:t>
      </w:r>
      <w:r w:rsidR="00A63254">
        <w:rPr>
          <w:rFonts w:ascii="Times New Roman" w:hAnsi="Times New Roman" w:hint="eastAsia"/>
        </w:rPr>
        <w:t>路</w:t>
      </w:r>
      <w:r>
        <w:rPr>
          <w:rFonts w:ascii="Times New Roman" w:hAnsi="Times New Roman"/>
        </w:rPr>
        <w:t>例行信道扫描值守，</w:t>
      </w:r>
      <w:r>
        <w:rPr>
          <w:rFonts w:ascii="Times New Roman" w:hAnsi="Times New Roman"/>
        </w:rPr>
        <w:t>1</w:t>
      </w:r>
      <w:r w:rsidR="00A63254">
        <w:rPr>
          <w:rFonts w:ascii="Times New Roman" w:hAnsi="Times New Roman" w:hint="eastAsia"/>
        </w:rPr>
        <w:t>路</w:t>
      </w:r>
      <w:r>
        <w:rPr>
          <w:rFonts w:ascii="Times New Roman" w:hAnsi="Times New Roman"/>
        </w:rPr>
        <w:t>SSB</w:t>
      </w:r>
      <w:r>
        <w:rPr>
          <w:rFonts w:ascii="Times New Roman" w:hAnsi="Times New Roman"/>
        </w:rPr>
        <w:t>信道定频值守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◆</w:t>
      </w:r>
      <w:r>
        <w:rPr>
          <w:rFonts w:ascii="Times New Roman" w:hAnsi="Times New Roman" w:hint="eastAsia"/>
        </w:rPr>
        <w:t xml:space="preserve"> </w:t>
      </w:r>
      <w:r>
        <w:rPr>
          <w:rFonts w:ascii="Times New Roman" w:hAnsi="Times New Roman"/>
        </w:rPr>
        <w:t>提供时钟频偏自动校准功能，保证设备自身出色的频率误差性能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◆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支持内</w:t>
      </w:r>
      <w:r w:rsidR="00A63254">
        <w:rPr>
          <w:rFonts w:ascii="Times New Roman" w:hAnsi="Times New Roman" w:hint="eastAsia"/>
        </w:rPr>
        <w:t>/</w:t>
      </w:r>
      <w:r>
        <w:rPr>
          <w:rFonts w:ascii="Times New Roman" w:hAnsi="Times New Roman"/>
        </w:rPr>
        <w:t>外置</w:t>
      </w:r>
      <w:r>
        <w:rPr>
          <w:rFonts w:ascii="Times New Roman" w:hAnsi="Times New Roman"/>
        </w:rPr>
        <w:t>GPS</w:t>
      </w:r>
      <w:r>
        <w:rPr>
          <w:rFonts w:ascii="Times New Roman" w:hAnsi="Times New Roman"/>
        </w:rPr>
        <w:t>自动切换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◆</w:t>
      </w:r>
      <w:r>
        <w:rPr>
          <w:rFonts w:ascii="Times New Roman" w:hAnsi="Times New Roman"/>
        </w:rPr>
        <w:t xml:space="preserve"> </w:t>
      </w:r>
      <w:r w:rsidR="00A63254">
        <w:rPr>
          <w:rFonts w:ascii="Times New Roman" w:hAnsi="Times New Roman"/>
        </w:rPr>
        <w:t>支持台式安装</w:t>
      </w:r>
      <w:ins w:id="625" w:author="admin" w:date="2016-10-27T15:12:00Z">
        <w:r w:rsidR="009F1AAC">
          <w:rPr>
            <w:rFonts w:ascii="Times New Roman" w:hAnsi="Times New Roman" w:hint="eastAsia"/>
          </w:rPr>
          <w:t>与</w:t>
        </w:r>
      </w:ins>
      <w:del w:id="626" w:author="admin" w:date="2016-10-27T15:11:00Z">
        <w:r w:rsidR="00A63254" w:rsidDel="009F1AAC">
          <w:rPr>
            <w:rFonts w:ascii="Times New Roman" w:hAnsi="Times New Roman" w:hint="eastAsia"/>
          </w:rPr>
          <w:delText>或</w:delText>
        </w:r>
      </w:del>
      <w:r>
        <w:rPr>
          <w:rFonts w:ascii="Times New Roman" w:hAnsi="Times New Roman"/>
        </w:rPr>
        <w:t>嵌入式安装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◆</w:t>
      </w:r>
      <w:r>
        <w:rPr>
          <w:rFonts w:ascii="Times New Roman" w:hAnsi="Times New Roman"/>
        </w:rPr>
        <w:t xml:space="preserve"> </w:t>
      </w:r>
      <w:r w:rsidR="0005797D">
        <w:rPr>
          <w:rFonts w:ascii="Times New Roman" w:hAnsi="Times New Roman"/>
        </w:rPr>
        <w:t>支持软件</w:t>
      </w:r>
      <w:r>
        <w:rPr>
          <w:rFonts w:ascii="Times New Roman" w:hAnsi="Times New Roman"/>
        </w:rPr>
        <w:t>升级功能</w:t>
      </w:r>
    </w:p>
    <w:p w:rsidR="00D96A3A" w:rsidRDefault="00D044CA">
      <w:pPr>
        <w:pStyle w:val="11"/>
        <w:numPr>
          <w:ilvl w:val="0"/>
          <w:numId w:val="4"/>
        </w:numPr>
        <w:spacing w:before="0" w:after="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  <w:bookmarkStart w:id="627" w:name="_Toc465435284"/>
      <w:commentRangeStart w:id="628"/>
      <w:commentRangeStart w:id="629"/>
      <w:r>
        <w:rPr>
          <w:rFonts w:ascii="Times New Roman" w:hAnsi="Times New Roman"/>
        </w:rPr>
        <w:lastRenderedPageBreak/>
        <w:t>系统配置</w:t>
      </w:r>
      <w:commentRangeEnd w:id="628"/>
      <w:r w:rsidR="00AD0A6A">
        <w:rPr>
          <w:rStyle w:val="af"/>
          <w:rFonts w:ascii="Times New Roman" w:hAnsi="Times New Roman"/>
          <w:b w:val="0"/>
          <w:bCs w:val="0"/>
          <w:kern w:val="0"/>
        </w:rPr>
        <w:commentReference w:id="628"/>
      </w:r>
      <w:commentRangeEnd w:id="629"/>
      <w:r w:rsidR="002B3801">
        <w:rPr>
          <w:rStyle w:val="af"/>
          <w:rFonts w:ascii="Times New Roman" w:hAnsi="Times New Roman"/>
          <w:b w:val="0"/>
          <w:bCs w:val="0"/>
          <w:kern w:val="0"/>
        </w:rPr>
        <w:commentReference w:id="629"/>
      </w:r>
      <w:bookmarkEnd w:id="627"/>
    </w:p>
    <w:p w:rsidR="007111D4" w:rsidRDefault="007111D4" w:rsidP="007111D4">
      <w:pPr>
        <w:widowControl/>
        <w:spacing w:beforeLines="50"/>
        <w:rPr>
          <w:del w:id="630" w:author="admin" w:date="2016-10-27T16:47:00Z"/>
          <w:rFonts w:ascii="Times New Roman" w:hAnsi="Times New Roman"/>
          <w:noProof/>
          <w:kern w:val="0"/>
          <w:sz w:val="24"/>
          <w:szCs w:val="24"/>
          <w:rPrChange w:id="631" w:author="admin" w:date="2016-10-27T16:48:00Z">
            <w:rPr>
              <w:del w:id="632" w:author="admin" w:date="2016-10-27T16:47:00Z"/>
            </w:rPr>
          </w:rPrChange>
        </w:rPr>
        <w:pPrChange w:id="633" w:author="admin" w:date="2016-10-31T15:42:00Z">
          <w:pPr/>
        </w:pPrChange>
      </w:pPr>
    </w:p>
    <w:p w:rsidR="007111D4" w:rsidRDefault="007111D4" w:rsidP="007111D4">
      <w:pPr>
        <w:widowControl/>
        <w:spacing w:beforeLines="50"/>
        <w:rPr>
          <w:del w:id="634" w:author="admin" w:date="2016-10-27T16:47:00Z"/>
          <w:rFonts w:ascii="Times New Roman" w:hAnsi="Times New Roman"/>
          <w:noProof/>
          <w:kern w:val="0"/>
          <w:sz w:val="24"/>
          <w:szCs w:val="24"/>
          <w:rPrChange w:id="635" w:author="admin" w:date="2016-10-27T16:48:00Z">
            <w:rPr>
              <w:del w:id="636" w:author="admin" w:date="2016-10-27T16:47:00Z"/>
            </w:rPr>
          </w:rPrChange>
        </w:rPr>
        <w:pPrChange w:id="637" w:author="admin" w:date="2016-10-31T15:42:00Z">
          <w:pPr/>
        </w:pPrChange>
      </w:pPr>
    </w:p>
    <w:p w:rsidR="007111D4" w:rsidRDefault="009860E6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  <w:rPrChange w:id="638" w:author="admin" w:date="2016-10-27T16:48:00Z">
            <w:rPr>
              <w:rFonts w:ascii="Times New Roman" w:hAnsi="Times New Roman"/>
            </w:rPr>
          </w:rPrChange>
        </w:rPr>
        <w:pPrChange w:id="639" w:author="admin" w:date="2016-10-31T15:42:00Z">
          <w:pPr>
            <w:spacing w:before="0" w:after="0" w:line="360" w:lineRule="auto"/>
            <w:jc w:val="center"/>
          </w:pPr>
        </w:pPrChange>
      </w:pPr>
      <w:r w:rsidRPr="005A04DA">
        <w:rPr>
          <w:rFonts w:ascii="Times New Roman" w:hAnsi="Times New Roman"/>
          <w:noProof/>
          <w:kern w:val="0"/>
          <w:sz w:val="24"/>
          <w:szCs w:val="24"/>
          <w:rPrChange w:id="640" w:author="admin" w:date="2016-10-27T16:48:00Z">
            <w:rPr>
              <w:rFonts w:ascii="Times New Roman" w:hAnsi="Times New Roman"/>
              <w:noProof/>
              <w:kern w:val="0"/>
              <w:sz w:val="24"/>
              <w:szCs w:val="24"/>
            </w:rPr>
          </w:rPrChange>
        </w:rPr>
        <w:object w:dxaOrig="7009" w:dyaOrig="3656">
          <v:shape id="_x0000_i1026" type="#_x0000_t75" style="width:349.1pt;height:180pt" o:ole="">
            <v:imagedata r:id="rId16" o:title=""/>
          </v:shape>
          <o:OLEObject Type="Embed" ProgID="Visio.Drawing.11" ShapeID="_x0000_i1026" DrawAspect="Content" ObjectID="_1539436260" r:id="rId17"/>
        </w:object>
      </w:r>
    </w:p>
    <w:p w:rsidR="007111D4" w:rsidRDefault="00D044CA" w:rsidP="007111D4">
      <w:pPr>
        <w:pStyle w:val="af5"/>
        <w:spacing w:afterLines="50"/>
      </w:pPr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8</w:t>
      </w:r>
      <w:r w:rsidR="00D634F8">
        <w:fldChar w:fldCharType="end"/>
      </w:r>
    </w:p>
    <w:p w:rsidR="00D96A3A" w:rsidRDefault="00D044CA">
      <w:pPr>
        <w:pStyle w:val="11"/>
        <w:numPr>
          <w:ilvl w:val="0"/>
          <w:numId w:val="4"/>
        </w:numPr>
        <w:spacing w:before="0" w:after="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  <w:bookmarkStart w:id="641" w:name="_Toc465435285"/>
      <w:r>
        <w:rPr>
          <w:rFonts w:ascii="Times New Roman" w:hAnsi="Times New Roman"/>
        </w:rPr>
        <w:lastRenderedPageBreak/>
        <w:t>产品规格</w:t>
      </w:r>
      <w:bookmarkEnd w:id="641"/>
    </w:p>
    <w:p w:rsidR="00D96A3A" w:rsidDel="00EA1E11" w:rsidRDefault="00D96A3A">
      <w:pPr>
        <w:spacing w:before="0" w:after="0" w:line="360" w:lineRule="auto"/>
        <w:ind w:firstLineChars="200" w:firstLine="482"/>
        <w:jc w:val="left"/>
        <w:rPr>
          <w:del w:id="642" w:author="admin" w:date="2016-10-25T14:50:00Z"/>
          <w:rFonts w:ascii="Times New Roman" w:hAnsi="Times New Roman"/>
          <w:b/>
          <w:sz w:val="24"/>
          <w:szCs w:val="24"/>
        </w:rPr>
      </w:pPr>
    </w:p>
    <w:p w:rsidR="00D96A3A" w:rsidRDefault="00D044CA">
      <w:pPr>
        <w:spacing w:before="0" w:after="0" w:line="360" w:lineRule="auto"/>
        <w:ind w:firstLineChars="200" w:firstLine="482"/>
        <w:jc w:val="left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通用指标：</w:t>
      </w:r>
    </w:p>
    <w:p w:rsidR="00D96A3A" w:rsidRDefault="00D044CA">
      <w:pPr>
        <w:pStyle w:val="af6"/>
        <w:numPr>
          <w:ilvl w:val="0"/>
          <w:numId w:val="6"/>
        </w:numPr>
        <w:spacing w:before="0" w:after="0" w:line="360" w:lineRule="auto"/>
        <w:ind w:left="0" w:firstLine="42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通信方式：半双工或单工</w:t>
      </w:r>
    </w:p>
    <w:p w:rsidR="00D96A3A" w:rsidRDefault="00D044CA">
      <w:pPr>
        <w:pStyle w:val="af6"/>
        <w:numPr>
          <w:ilvl w:val="0"/>
          <w:numId w:val="6"/>
        </w:numPr>
        <w:spacing w:before="0" w:after="0" w:line="360" w:lineRule="auto"/>
        <w:ind w:left="0" w:firstLine="42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发射类型：</w:t>
      </w:r>
      <w:r>
        <w:rPr>
          <w:rFonts w:ascii="Times New Roman" w:hAnsi="Times New Roman"/>
        </w:rPr>
        <w:t xml:space="preserve"> J3E</w:t>
      </w:r>
      <w:r>
        <w:rPr>
          <w:rFonts w:ascii="Times New Roman" w:hAnsi="Times New Roman"/>
        </w:rPr>
        <w:t>：</w:t>
      </w:r>
      <w:r>
        <w:rPr>
          <w:rFonts w:ascii="Times New Roman" w:hAnsi="Times New Roman"/>
        </w:rPr>
        <w:t>SSB</w:t>
      </w:r>
      <w:ins w:id="643" w:author="admin" w:date="2016-10-25T14:51:00Z">
        <w:r w:rsidR="00EA1E11">
          <w:rPr>
            <w:rFonts w:ascii="Times New Roman" w:hAnsi="Times New Roman" w:hint="eastAsia"/>
          </w:rPr>
          <w:t>；</w:t>
        </w:r>
      </w:ins>
      <w:del w:id="644" w:author="admin" w:date="2016-10-25T14:51:00Z">
        <w:r w:rsidDel="00EA1E11">
          <w:rPr>
            <w:rFonts w:ascii="Times New Roman" w:hAnsi="Times New Roman"/>
          </w:rPr>
          <w:delText>、</w:delText>
        </w:r>
      </w:del>
      <w:r>
        <w:rPr>
          <w:rFonts w:ascii="Times New Roman" w:hAnsi="Times New Roman"/>
        </w:rPr>
        <w:t>J2B(F1B)</w:t>
      </w:r>
      <w:r>
        <w:rPr>
          <w:rFonts w:ascii="Times New Roman" w:hAnsi="Times New Roman"/>
        </w:rPr>
        <w:t>：</w:t>
      </w:r>
      <w:r>
        <w:rPr>
          <w:rFonts w:ascii="Times New Roman" w:hAnsi="Times New Roman"/>
        </w:rPr>
        <w:t>DSC</w:t>
      </w:r>
      <w:r>
        <w:rPr>
          <w:rFonts w:ascii="Times New Roman" w:hAnsi="Times New Roman"/>
        </w:rPr>
        <w:t>和</w:t>
      </w:r>
      <w:r>
        <w:rPr>
          <w:rFonts w:ascii="Times New Roman" w:hAnsi="Times New Roman"/>
        </w:rPr>
        <w:t>NBDP</w:t>
      </w:r>
    </w:p>
    <w:p w:rsidR="00D96A3A" w:rsidRDefault="00D044CA">
      <w:pPr>
        <w:pStyle w:val="af6"/>
        <w:numPr>
          <w:ilvl w:val="0"/>
          <w:numId w:val="6"/>
        </w:numPr>
        <w:spacing w:before="0" w:after="0" w:line="360" w:lineRule="auto"/>
        <w:ind w:left="0" w:firstLine="42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工作方式：</w:t>
      </w:r>
      <w:r>
        <w:rPr>
          <w:rFonts w:ascii="Times New Roman" w:hAnsi="Times New Roman"/>
        </w:rPr>
        <w:t>SSB</w:t>
      </w:r>
      <w:r>
        <w:rPr>
          <w:rFonts w:ascii="Times New Roman" w:hAnsi="Times New Roman"/>
        </w:rPr>
        <w:t>、</w:t>
      </w:r>
      <w:r>
        <w:rPr>
          <w:rFonts w:ascii="Times New Roman" w:hAnsi="Times New Roman"/>
        </w:rPr>
        <w:t>DSC</w:t>
      </w:r>
      <w:r>
        <w:rPr>
          <w:rFonts w:ascii="Times New Roman" w:hAnsi="Times New Roman"/>
        </w:rPr>
        <w:t>、</w:t>
      </w:r>
      <w:r>
        <w:rPr>
          <w:rFonts w:ascii="Times New Roman" w:hAnsi="Times New Roman"/>
        </w:rPr>
        <w:t>AM</w:t>
      </w:r>
      <w:r>
        <w:rPr>
          <w:rFonts w:ascii="Times New Roman" w:hAnsi="Times New Roman"/>
        </w:rPr>
        <w:t>、</w:t>
      </w:r>
      <w:r>
        <w:rPr>
          <w:rFonts w:ascii="Times New Roman" w:hAnsi="Times New Roman"/>
        </w:rPr>
        <w:t>NBDP</w:t>
      </w:r>
    </w:p>
    <w:p w:rsidR="00D96A3A" w:rsidRDefault="00D044CA">
      <w:pPr>
        <w:pStyle w:val="af6"/>
        <w:numPr>
          <w:ilvl w:val="0"/>
          <w:numId w:val="6"/>
        </w:numPr>
        <w:spacing w:before="0" w:after="0" w:line="360" w:lineRule="auto"/>
        <w:ind w:left="0" w:firstLine="42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工作温度</w:t>
      </w:r>
      <w:r>
        <w:rPr>
          <w:rFonts w:ascii="Times New Roman" w:hAnsi="Times New Roman"/>
        </w:rPr>
        <w:t>: -15</w:t>
      </w:r>
      <w:r>
        <w:rPr>
          <w:rFonts w:ascii="宋体" w:hAnsi="宋体" w:cs="宋体" w:hint="eastAsia"/>
        </w:rPr>
        <w:t>℃</w:t>
      </w:r>
      <w:r>
        <w:rPr>
          <w:rFonts w:ascii="Times New Roman" w:hAnsi="Times New Roman"/>
        </w:rPr>
        <w:t>～</w:t>
      </w:r>
      <w:r>
        <w:rPr>
          <w:rFonts w:ascii="Times New Roman" w:hAnsi="Times New Roman"/>
        </w:rPr>
        <w:t>55</w:t>
      </w:r>
      <w:r>
        <w:rPr>
          <w:rFonts w:ascii="宋体" w:hAnsi="宋体" w:cs="宋体" w:hint="eastAsia"/>
        </w:rPr>
        <w:t>℃</w:t>
      </w:r>
    </w:p>
    <w:p w:rsidR="00D96A3A" w:rsidRDefault="00D044CA">
      <w:pPr>
        <w:pStyle w:val="af6"/>
        <w:numPr>
          <w:ilvl w:val="0"/>
          <w:numId w:val="6"/>
        </w:numPr>
        <w:spacing w:before="0" w:after="0" w:line="360" w:lineRule="auto"/>
        <w:ind w:left="0" w:firstLine="42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工作电压</w:t>
      </w:r>
      <w:r>
        <w:rPr>
          <w:rFonts w:ascii="Times New Roman" w:hAnsi="Times New Roman"/>
        </w:rPr>
        <w:t>: 24VDC +30%/-10%</w:t>
      </w:r>
    </w:p>
    <w:p w:rsidR="00D96A3A" w:rsidRDefault="00D044CA">
      <w:pPr>
        <w:pStyle w:val="af6"/>
        <w:numPr>
          <w:ilvl w:val="0"/>
          <w:numId w:val="6"/>
        </w:numPr>
        <w:spacing w:before="0" w:after="0" w:line="360" w:lineRule="auto"/>
        <w:ind w:left="0" w:firstLine="42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工作电流</w:t>
      </w:r>
      <w:r>
        <w:rPr>
          <w:rFonts w:ascii="Times New Roman" w:hAnsi="Times New Roman"/>
        </w:rPr>
        <w:t xml:space="preserve">: </w:t>
      </w:r>
      <w:r>
        <w:rPr>
          <w:rFonts w:ascii="Times New Roman" w:hAnsi="Times New Roman"/>
        </w:rPr>
        <w:t>接收：</w:t>
      </w:r>
      <w:r>
        <w:rPr>
          <w:rFonts w:ascii="Times New Roman" w:hAnsi="Times New Roman"/>
        </w:rPr>
        <w:t>&lt;1.0A</w:t>
      </w:r>
      <w:r>
        <w:rPr>
          <w:rFonts w:ascii="Times New Roman" w:hAnsi="Times New Roman"/>
        </w:rPr>
        <w:t>；发射：</w:t>
      </w:r>
      <w:r>
        <w:rPr>
          <w:rFonts w:ascii="Times New Roman" w:hAnsi="Times New Roman"/>
        </w:rPr>
        <w:t>&lt;20A</w:t>
      </w:r>
      <w:r>
        <w:rPr>
          <w:rFonts w:ascii="Times New Roman" w:hAnsi="Times New Roman"/>
        </w:rPr>
        <w:t>（</w:t>
      </w:r>
      <w:r>
        <w:rPr>
          <w:rFonts w:ascii="Times New Roman" w:hAnsi="Times New Roman"/>
        </w:rPr>
        <w:t>max</w:t>
      </w:r>
      <w:r>
        <w:rPr>
          <w:rFonts w:ascii="Times New Roman" w:hAnsi="Times New Roman"/>
        </w:rPr>
        <w:t>）</w:t>
      </w:r>
    </w:p>
    <w:p w:rsidR="00D96A3A" w:rsidRDefault="00D044CA">
      <w:pPr>
        <w:pStyle w:val="af6"/>
        <w:numPr>
          <w:ilvl w:val="0"/>
          <w:numId w:val="6"/>
        </w:numPr>
        <w:spacing w:before="0" w:after="0" w:line="360" w:lineRule="auto"/>
        <w:ind w:left="0" w:firstLine="42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保护功能</w:t>
      </w:r>
      <w:r>
        <w:rPr>
          <w:rFonts w:ascii="Times New Roman" w:hAnsi="Times New Roman"/>
        </w:rPr>
        <w:t xml:space="preserve">: </w:t>
      </w:r>
      <w:r>
        <w:rPr>
          <w:rFonts w:ascii="Times New Roman" w:hAnsi="Times New Roman"/>
        </w:rPr>
        <w:t>过压、欠压、方向、过流、大驻波保护</w:t>
      </w:r>
    </w:p>
    <w:p w:rsidR="00D96A3A" w:rsidRDefault="00D044CA">
      <w:pPr>
        <w:pStyle w:val="af6"/>
        <w:numPr>
          <w:ilvl w:val="0"/>
          <w:numId w:val="6"/>
        </w:numPr>
        <w:spacing w:before="0" w:after="0" w:line="360" w:lineRule="auto"/>
        <w:ind w:left="0" w:firstLine="42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信道数：</w:t>
      </w:r>
      <w:r>
        <w:rPr>
          <w:rFonts w:ascii="Times New Roman" w:hAnsi="Times New Roman"/>
        </w:rPr>
        <w:t>300</w:t>
      </w:r>
      <w:r>
        <w:rPr>
          <w:rFonts w:ascii="Times New Roman" w:hAnsi="Times New Roman"/>
        </w:rPr>
        <w:t>个用户信道、</w:t>
      </w:r>
      <w:r>
        <w:rPr>
          <w:rFonts w:ascii="Times New Roman" w:hAnsi="Times New Roman"/>
        </w:rPr>
        <w:t>9</w:t>
      </w:r>
      <w:r>
        <w:rPr>
          <w:rFonts w:ascii="Times New Roman" w:hAnsi="Times New Roman"/>
        </w:rPr>
        <w:t>个</w:t>
      </w:r>
      <w:ins w:id="645" w:author="admin" w:date="2016-10-25T14:52:00Z">
        <w:r w:rsidR="00EA1E11">
          <w:rPr>
            <w:rFonts w:ascii="Times New Roman" w:hAnsi="Times New Roman" w:hint="eastAsia"/>
          </w:rPr>
          <w:t>SSB</w:t>
        </w:r>
      </w:ins>
      <w:r>
        <w:rPr>
          <w:rFonts w:ascii="Times New Roman" w:hAnsi="Times New Roman"/>
        </w:rPr>
        <w:t>快捷信道、所有</w:t>
      </w:r>
      <w:r>
        <w:rPr>
          <w:rFonts w:ascii="Times New Roman" w:hAnsi="Times New Roman"/>
        </w:rPr>
        <w:t>ITU</w:t>
      </w:r>
      <w:r>
        <w:rPr>
          <w:rFonts w:ascii="Times New Roman" w:hAnsi="Times New Roman"/>
        </w:rPr>
        <w:t>信道</w:t>
      </w:r>
      <w:del w:id="646" w:author="admin" w:date="2016-10-25T14:52:00Z">
        <w:r w:rsidDel="00EA1E11">
          <w:rPr>
            <w:rFonts w:ascii="Times New Roman" w:hAnsi="Times New Roman"/>
          </w:rPr>
          <w:delText>以</w:delText>
        </w:r>
      </w:del>
      <w:r>
        <w:rPr>
          <w:rFonts w:ascii="Times New Roman" w:hAnsi="Times New Roman"/>
        </w:rPr>
        <w:t>及</w:t>
      </w:r>
      <w:r>
        <w:rPr>
          <w:rFonts w:ascii="Times New Roman" w:hAnsi="Times New Roman"/>
        </w:rPr>
        <w:t>2182</w:t>
      </w:r>
      <w:r>
        <w:rPr>
          <w:rFonts w:ascii="Times New Roman" w:hAnsi="Times New Roman"/>
        </w:rPr>
        <w:t>快捷信道</w:t>
      </w:r>
    </w:p>
    <w:p w:rsidR="00D96A3A" w:rsidRDefault="00D044CA">
      <w:pPr>
        <w:pStyle w:val="af6"/>
        <w:numPr>
          <w:ilvl w:val="0"/>
          <w:numId w:val="6"/>
        </w:numPr>
        <w:spacing w:before="0" w:after="0" w:line="360" w:lineRule="auto"/>
        <w:ind w:left="0" w:firstLine="42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外部接口：</w:t>
      </w:r>
      <w:r>
        <w:rPr>
          <w:rFonts w:ascii="Times New Roman" w:hAnsi="Times New Roman"/>
        </w:rPr>
        <w:t>RS422</w:t>
      </w:r>
      <w:r>
        <w:rPr>
          <w:rFonts w:ascii="Times New Roman" w:hAnsi="Times New Roman"/>
        </w:rPr>
        <w:t>、网口和</w:t>
      </w:r>
      <w:r>
        <w:rPr>
          <w:rFonts w:ascii="Times New Roman" w:hAnsi="Times New Roman"/>
        </w:rPr>
        <w:t>USB2.0</w:t>
      </w:r>
    </w:p>
    <w:p w:rsidR="00D96A3A" w:rsidRDefault="00D96A3A">
      <w:pPr>
        <w:spacing w:before="0" w:after="0" w:line="360" w:lineRule="auto"/>
        <w:ind w:firstLineChars="200" w:firstLine="482"/>
        <w:jc w:val="left"/>
        <w:rPr>
          <w:rFonts w:ascii="Times New Roman" w:hAnsi="Times New Roman"/>
          <w:b/>
          <w:sz w:val="24"/>
          <w:szCs w:val="24"/>
        </w:rPr>
      </w:pPr>
    </w:p>
    <w:p w:rsidR="00D96A3A" w:rsidRDefault="00D044CA">
      <w:pPr>
        <w:spacing w:before="0" w:after="0" w:line="360" w:lineRule="auto"/>
        <w:ind w:firstLineChars="200" w:firstLine="482"/>
        <w:jc w:val="left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发射指标：</w:t>
      </w:r>
    </w:p>
    <w:p w:rsidR="00D96A3A" w:rsidRDefault="00D044CA">
      <w:pPr>
        <w:pStyle w:val="af6"/>
        <w:numPr>
          <w:ilvl w:val="0"/>
          <w:numId w:val="6"/>
        </w:numPr>
        <w:spacing w:before="0" w:after="0" w:line="360" w:lineRule="auto"/>
        <w:ind w:left="0" w:firstLine="42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频率范围：</w:t>
      </w:r>
      <w:r>
        <w:rPr>
          <w:rFonts w:ascii="Times New Roman" w:hAnsi="Times New Roman"/>
        </w:rPr>
        <w:t>1.605MHz</w:t>
      </w:r>
      <w:r>
        <w:rPr>
          <w:rFonts w:ascii="Times New Roman" w:hAnsi="Times New Roman"/>
        </w:rPr>
        <w:t>～</w:t>
      </w:r>
      <w:r>
        <w:rPr>
          <w:rFonts w:ascii="Times New Roman" w:hAnsi="Times New Roman"/>
        </w:rPr>
        <w:t>27.5MHz</w:t>
      </w:r>
    </w:p>
    <w:p w:rsidR="00D96A3A" w:rsidRDefault="00D044CA">
      <w:pPr>
        <w:pStyle w:val="af6"/>
        <w:numPr>
          <w:ilvl w:val="0"/>
          <w:numId w:val="6"/>
        </w:numPr>
        <w:spacing w:before="0" w:after="0" w:line="360" w:lineRule="auto"/>
        <w:ind w:left="0" w:firstLine="42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频率误差：</w:t>
      </w:r>
      <w:r>
        <w:rPr>
          <w:rFonts w:ascii="Times New Roman" w:hAnsi="Times New Roman"/>
        </w:rPr>
        <w:t>10Hz</w:t>
      </w:r>
      <w:r>
        <w:rPr>
          <w:rFonts w:ascii="Times New Roman" w:hAnsi="Times New Roman"/>
        </w:rPr>
        <w:t>以内</w:t>
      </w:r>
    </w:p>
    <w:p w:rsidR="00D96A3A" w:rsidRDefault="00D044CA">
      <w:pPr>
        <w:pStyle w:val="af6"/>
        <w:numPr>
          <w:ilvl w:val="0"/>
          <w:numId w:val="6"/>
        </w:numPr>
        <w:spacing w:before="0" w:after="0" w:line="360" w:lineRule="auto"/>
        <w:ind w:left="0" w:firstLine="42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输出功率（</w:t>
      </w:r>
      <w:r>
        <w:rPr>
          <w:rFonts w:ascii="Times New Roman" w:hAnsi="Times New Roman"/>
        </w:rPr>
        <w:t>PEP</w:t>
      </w:r>
      <w:r>
        <w:rPr>
          <w:rFonts w:ascii="Times New Roman" w:hAnsi="Times New Roman"/>
        </w:rPr>
        <w:t>）：</w:t>
      </w:r>
      <w:r>
        <w:rPr>
          <w:rFonts w:ascii="Times New Roman" w:hAnsi="Times New Roman"/>
        </w:rPr>
        <w:t>200W/150W/100W</w:t>
      </w:r>
    </w:p>
    <w:p w:rsidR="00D96A3A" w:rsidRDefault="00D044CA">
      <w:pPr>
        <w:pStyle w:val="af6"/>
        <w:numPr>
          <w:ilvl w:val="0"/>
          <w:numId w:val="6"/>
        </w:numPr>
        <w:spacing w:before="0" w:after="0" w:line="360" w:lineRule="auto"/>
        <w:ind w:left="0" w:firstLine="42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边带抑制</w:t>
      </w:r>
      <w:r>
        <w:rPr>
          <w:rFonts w:ascii="Times New Roman" w:hAnsi="Times New Roman"/>
        </w:rPr>
        <w:t>: ≤-60Dbc</w:t>
      </w:r>
    </w:p>
    <w:p w:rsidR="00D96A3A" w:rsidRDefault="00D044CA">
      <w:pPr>
        <w:pStyle w:val="af6"/>
        <w:numPr>
          <w:ilvl w:val="0"/>
          <w:numId w:val="6"/>
        </w:numPr>
        <w:spacing w:before="0" w:after="0" w:line="360" w:lineRule="auto"/>
        <w:ind w:left="0" w:firstLine="42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载波抑制：</w:t>
      </w:r>
      <w:r>
        <w:rPr>
          <w:rFonts w:ascii="Times New Roman" w:hAnsi="Times New Roman"/>
        </w:rPr>
        <w:t>≤-60dBC</w:t>
      </w:r>
    </w:p>
    <w:p w:rsidR="00D96A3A" w:rsidRDefault="00D044CA">
      <w:pPr>
        <w:pStyle w:val="af6"/>
        <w:numPr>
          <w:ilvl w:val="0"/>
          <w:numId w:val="6"/>
        </w:numPr>
        <w:spacing w:before="0" w:after="0" w:line="360" w:lineRule="auto"/>
        <w:ind w:left="0" w:firstLine="42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互调：</w:t>
      </w:r>
      <w:r>
        <w:rPr>
          <w:rFonts w:ascii="Times New Roman" w:hAnsi="Times New Roman"/>
        </w:rPr>
        <w:t>≤-28dBC</w:t>
      </w:r>
    </w:p>
    <w:p w:rsidR="00D96A3A" w:rsidRDefault="00D96A3A">
      <w:pPr>
        <w:spacing w:before="0" w:after="0" w:line="360" w:lineRule="auto"/>
        <w:ind w:firstLineChars="200" w:firstLine="482"/>
        <w:jc w:val="left"/>
        <w:rPr>
          <w:rFonts w:ascii="Times New Roman" w:hAnsi="Times New Roman"/>
          <w:b/>
          <w:sz w:val="24"/>
          <w:szCs w:val="24"/>
        </w:rPr>
      </w:pPr>
    </w:p>
    <w:p w:rsidR="00D96A3A" w:rsidRDefault="00D044CA">
      <w:pPr>
        <w:spacing w:before="0" w:after="0" w:line="360" w:lineRule="auto"/>
        <w:ind w:firstLineChars="200" w:firstLine="482"/>
        <w:jc w:val="left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接收指标</w:t>
      </w:r>
      <w:r>
        <w:rPr>
          <w:rFonts w:ascii="Times New Roman" w:hAnsi="Times New Roman" w:hint="eastAsia"/>
          <w:b/>
          <w:sz w:val="24"/>
          <w:szCs w:val="24"/>
        </w:rPr>
        <w:t>：</w:t>
      </w:r>
    </w:p>
    <w:p w:rsidR="00D96A3A" w:rsidRDefault="00D044CA">
      <w:pPr>
        <w:pStyle w:val="af6"/>
        <w:numPr>
          <w:ilvl w:val="0"/>
          <w:numId w:val="6"/>
        </w:numPr>
        <w:spacing w:before="0" w:after="0" w:line="360" w:lineRule="auto"/>
        <w:ind w:left="0" w:firstLine="42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频率范围：</w:t>
      </w:r>
      <w:r>
        <w:rPr>
          <w:rFonts w:ascii="Times New Roman" w:hAnsi="Times New Roman"/>
        </w:rPr>
        <w:t>0.5MHz</w:t>
      </w:r>
      <w:r>
        <w:rPr>
          <w:rFonts w:ascii="Times New Roman" w:hAnsi="Times New Roman"/>
        </w:rPr>
        <w:t>～</w:t>
      </w:r>
      <w:r>
        <w:rPr>
          <w:rFonts w:ascii="Times New Roman" w:hAnsi="Times New Roman"/>
        </w:rPr>
        <w:t>30MHz</w:t>
      </w:r>
    </w:p>
    <w:p w:rsidR="00D96A3A" w:rsidRDefault="00D044CA">
      <w:pPr>
        <w:pStyle w:val="af6"/>
        <w:numPr>
          <w:ilvl w:val="0"/>
          <w:numId w:val="6"/>
        </w:numPr>
        <w:spacing w:before="0" w:after="0" w:line="360" w:lineRule="auto"/>
        <w:ind w:left="0" w:firstLine="42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灵敏度：</w:t>
      </w:r>
      <w:r>
        <w:rPr>
          <w:rFonts w:ascii="Times New Roman" w:hAnsi="Times New Roman"/>
        </w:rPr>
        <w:t>≤+5dBuV</w:t>
      </w:r>
      <w:r>
        <w:rPr>
          <w:rFonts w:ascii="Times New Roman" w:hAnsi="Times New Roman"/>
        </w:rPr>
        <w:t>（</w:t>
      </w:r>
      <w:r>
        <w:rPr>
          <w:rFonts w:ascii="Times New Roman" w:hAnsi="Times New Roman"/>
        </w:rPr>
        <w:t>SINAD=20dB</w:t>
      </w:r>
      <w:r>
        <w:rPr>
          <w:rFonts w:ascii="Times New Roman" w:hAnsi="Times New Roman"/>
        </w:rPr>
        <w:t>时）</w:t>
      </w:r>
    </w:p>
    <w:p w:rsidR="00D96A3A" w:rsidRDefault="00D044CA">
      <w:pPr>
        <w:pStyle w:val="af6"/>
        <w:numPr>
          <w:ilvl w:val="0"/>
          <w:numId w:val="6"/>
        </w:numPr>
        <w:spacing w:before="0" w:after="0" w:line="360" w:lineRule="auto"/>
        <w:ind w:left="0" w:firstLine="42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音频输出：</w:t>
      </w:r>
      <w:r>
        <w:rPr>
          <w:rFonts w:ascii="Times New Roman" w:hAnsi="Times New Roman"/>
        </w:rPr>
        <w:t>4W/8Ω</w:t>
      </w:r>
    </w:p>
    <w:p w:rsidR="00D96A3A" w:rsidRDefault="00D044CA">
      <w:pPr>
        <w:pStyle w:val="af6"/>
        <w:numPr>
          <w:ilvl w:val="0"/>
          <w:numId w:val="6"/>
        </w:numPr>
        <w:spacing w:before="0" w:after="0" w:line="360" w:lineRule="auto"/>
        <w:ind w:left="0" w:firstLine="42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音频响应：</w:t>
      </w:r>
      <w:r>
        <w:rPr>
          <w:rFonts w:ascii="Times New Roman" w:hAnsi="Times New Roman"/>
        </w:rPr>
        <w:t>350Hz~2700Hz</w:t>
      </w:r>
      <w:r>
        <w:rPr>
          <w:rFonts w:ascii="Times New Roman" w:hAnsi="Times New Roman"/>
        </w:rPr>
        <w:t>，优于</w:t>
      </w:r>
      <w:r>
        <w:rPr>
          <w:rFonts w:ascii="Times New Roman" w:hAnsi="Times New Roman"/>
        </w:rPr>
        <w:t>1dB</w:t>
      </w:r>
    </w:p>
    <w:p w:rsidR="00D96A3A" w:rsidRDefault="00D044CA">
      <w:pPr>
        <w:pStyle w:val="af6"/>
        <w:numPr>
          <w:ilvl w:val="0"/>
          <w:numId w:val="6"/>
        </w:numPr>
        <w:spacing w:before="0" w:after="0" w:line="360" w:lineRule="auto"/>
        <w:ind w:left="0" w:firstLine="42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AGC</w:t>
      </w:r>
      <w:r>
        <w:rPr>
          <w:rFonts w:ascii="Times New Roman" w:hAnsi="Times New Roman"/>
        </w:rPr>
        <w:t>特性：</w:t>
      </w:r>
      <w:r>
        <w:rPr>
          <w:rFonts w:ascii="Times New Roman" w:hAnsi="Times New Roman"/>
        </w:rPr>
        <w:t>≥100dB</w:t>
      </w:r>
    </w:p>
    <w:p w:rsidR="00D96A3A" w:rsidDel="00146D6B" w:rsidRDefault="00D96A3A">
      <w:pPr>
        <w:spacing w:before="0" w:after="0" w:line="360" w:lineRule="auto"/>
        <w:ind w:firstLineChars="200" w:firstLine="482"/>
        <w:jc w:val="left"/>
        <w:rPr>
          <w:del w:id="647" w:author="admin" w:date="2016-10-26T10:40:00Z"/>
          <w:rFonts w:ascii="Times New Roman" w:hAnsi="Times New Roman"/>
          <w:b/>
          <w:sz w:val="24"/>
          <w:szCs w:val="24"/>
        </w:rPr>
      </w:pPr>
    </w:p>
    <w:p w:rsidR="00D96A3A" w:rsidRDefault="00D96A3A">
      <w:pPr>
        <w:spacing w:before="0" w:after="0" w:line="360" w:lineRule="auto"/>
        <w:ind w:firstLineChars="200" w:firstLine="482"/>
        <w:jc w:val="left"/>
        <w:rPr>
          <w:rFonts w:ascii="Times New Roman" w:hAnsi="Times New Roman"/>
          <w:b/>
          <w:sz w:val="24"/>
          <w:szCs w:val="24"/>
        </w:rPr>
      </w:pPr>
    </w:p>
    <w:p w:rsidR="00D96A3A" w:rsidRDefault="00D044CA">
      <w:pPr>
        <w:spacing w:before="0" w:after="0" w:line="360" w:lineRule="auto"/>
        <w:ind w:firstLineChars="200" w:firstLine="482"/>
        <w:jc w:val="left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天线耦合器</w:t>
      </w:r>
      <w:r>
        <w:rPr>
          <w:rFonts w:ascii="Times New Roman" w:hAnsi="Times New Roman" w:hint="eastAsia"/>
          <w:b/>
          <w:sz w:val="24"/>
          <w:szCs w:val="24"/>
        </w:rPr>
        <w:t>：</w:t>
      </w:r>
    </w:p>
    <w:p w:rsidR="00D96A3A" w:rsidRDefault="00D044CA">
      <w:pPr>
        <w:pStyle w:val="af6"/>
        <w:numPr>
          <w:ilvl w:val="0"/>
          <w:numId w:val="6"/>
        </w:numPr>
        <w:spacing w:before="0" w:after="0" w:line="360" w:lineRule="auto"/>
        <w:ind w:left="0" w:firstLine="42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供电：</w:t>
      </w:r>
      <w:r>
        <w:rPr>
          <w:rFonts w:ascii="Times New Roman" w:hAnsi="Times New Roman"/>
        </w:rPr>
        <w:t>12VDC~30VDC</w:t>
      </w:r>
      <w:r>
        <w:rPr>
          <w:rFonts w:ascii="Times New Roman" w:hAnsi="Times New Roman"/>
        </w:rPr>
        <w:t>，反接保护</w:t>
      </w:r>
    </w:p>
    <w:p w:rsidR="00D96A3A" w:rsidRDefault="00D044CA">
      <w:pPr>
        <w:pStyle w:val="af6"/>
        <w:numPr>
          <w:ilvl w:val="0"/>
          <w:numId w:val="6"/>
        </w:numPr>
        <w:spacing w:before="0" w:after="0" w:line="360" w:lineRule="auto"/>
        <w:ind w:left="0" w:firstLine="42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频率范围：</w:t>
      </w:r>
      <w:r>
        <w:rPr>
          <w:rFonts w:ascii="Times New Roman" w:hAnsi="Times New Roman"/>
        </w:rPr>
        <w:t>1.5MHz</w:t>
      </w:r>
      <w:r>
        <w:rPr>
          <w:rFonts w:ascii="Times New Roman" w:hAnsi="Times New Roman"/>
        </w:rPr>
        <w:t>～</w:t>
      </w:r>
      <w:r>
        <w:rPr>
          <w:rFonts w:ascii="Times New Roman" w:hAnsi="Times New Roman"/>
        </w:rPr>
        <w:t>30MHz</w:t>
      </w:r>
    </w:p>
    <w:p w:rsidR="00D96A3A" w:rsidRDefault="00D044CA">
      <w:pPr>
        <w:pStyle w:val="af6"/>
        <w:numPr>
          <w:ilvl w:val="0"/>
          <w:numId w:val="6"/>
        </w:numPr>
        <w:spacing w:before="0" w:after="0" w:line="360" w:lineRule="auto"/>
        <w:ind w:left="0" w:firstLine="42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电流：</w:t>
      </w:r>
      <w:r>
        <w:rPr>
          <w:rFonts w:ascii="Times New Roman" w:hAnsi="Times New Roman"/>
        </w:rPr>
        <w:t xml:space="preserve">&lt;1.0A </w:t>
      </w:r>
    </w:p>
    <w:p w:rsidR="00D96A3A" w:rsidRDefault="00D044CA">
      <w:pPr>
        <w:pStyle w:val="af6"/>
        <w:numPr>
          <w:ilvl w:val="0"/>
          <w:numId w:val="6"/>
        </w:numPr>
        <w:spacing w:before="0" w:after="0" w:line="360" w:lineRule="auto"/>
        <w:ind w:left="0" w:firstLine="42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输入阻抗：</w:t>
      </w:r>
      <w:r>
        <w:rPr>
          <w:rFonts w:ascii="Times New Roman" w:hAnsi="Times New Roman"/>
        </w:rPr>
        <w:t>50</w:t>
      </w:r>
      <w:r>
        <w:rPr>
          <w:rFonts w:ascii="Times New Roman" w:hAnsi="Times New Roman"/>
        </w:rPr>
        <w:t>欧姆</w:t>
      </w:r>
    </w:p>
    <w:p w:rsidR="00D96A3A" w:rsidRDefault="00D044CA">
      <w:pPr>
        <w:pStyle w:val="af6"/>
        <w:numPr>
          <w:ilvl w:val="0"/>
          <w:numId w:val="6"/>
        </w:numPr>
        <w:spacing w:before="0" w:after="0" w:line="360" w:lineRule="auto"/>
        <w:ind w:left="0" w:firstLine="42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工作温度：</w:t>
      </w:r>
      <w:r>
        <w:rPr>
          <w:rFonts w:ascii="Times New Roman" w:hAnsi="Times New Roman"/>
        </w:rPr>
        <w:t>-20</w:t>
      </w:r>
      <w:r>
        <w:rPr>
          <w:rFonts w:ascii="Times New Roman" w:hAnsi="Times New Roman" w:hint="eastAsia"/>
        </w:rPr>
        <w:t>℃</w:t>
      </w:r>
      <w:r>
        <w:rPr>
          <w:rFonts w:ascii="Times New Roman" w:hAnsi="Times New Roman"/>
        </w:rPr>
        <w:t>～</w:t>
      </w:r>
      <w:r>
        <w:rPr>
          <w:rFonts w:ascii="Times New Roman" w:hAnsi="Times New Roman"/>
        </w:rPr>
        <w:t>+60</w:t>
      </w:r>
      <w:r>
        <w:rPr>
          <w:rFonts w:ascii="Times New Roman" w:hAnsi="Times New Roman" w:hint="eastAsia"/>
        </w:rPr>
        <w:t>℃</w:t>
      </w:r>
      <w:r>
        <w:rPr>
          <w:rFonts w:ascii="Times New Roman" w:hAnsi="Times New Roman"/>
        </w:rPr>
        <w:t xml:space="preserve"> </w:t>
      </w:r>
    </w:p>
    <w:p w:rsidR="00D96A3A" w:rsidRDefault="00D044CA">
      <w:pPr>
        <w:pStyle w:val="af6"/>
        <w:numPr>
          <w:ilvl w:val="0"/>
          <w:numId w:val="6"/>
        </w:numPr>
        <w:spacing w:before="0" w:after="0" w:line="360" w:lineRule="auto"/>
        <w:ind w:left="0" w:firstLine="42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调谐功率：最低</w:t>
      </w:r>
      <w:r>
        <w:rPr>
          <w:rFonts w:ascii="Times New Roman" w:hAnsi="Times New Roman"/>
        </w:rPr>
        <w:t>2W</w:t>
      </w:r>
      <w:r>
        <w:rPr>
          <w:rFonts w:ascii="Times New Roman" w:hAnsi="Times New Roman"/>
        </w:rPr>
        <w:t>连续波</w:t>
      </w:r>
    </w:p>
    <w:p w:rsidR="00D96A3A" w:rsidRDefault="00D044CA">
      <w:pPr>
        <w:pStyle w:val="af6"/>
        <w:numPr>
          <w:ilvl w:val="0"/>
          <w:numId w:val="6"/>
        </w:numPr>
        <w:spacing w:before="0" w:after="0" w:line="360" w:lineRule="auto"/>
        <w:ind w:left="0" w:firstLine="42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接口：控制接口、射频接口</w:t>
      </w:r>
      <w:r>
        <w:rPr>
          <w:rFonts w:ascii="Times New Roman" w:hAnsi="Times New Roman"/>
        </w:rPr>
        <w:t xml:space="preserve"> </w:t>
      </w:r>
    </w:p>
    <w:p w:rsidR="00D96A3A" w:rsidRDefault="00D044CA">
      <w:pPr>
        <w:pStyle w:val="af6"/>
        <w:numPr>
          <w:ilvl w:val="0"/>
          <w:numId w:val="6"/>
        </w:numPr>
        <w:spacing w:before="0" w:after="0" w:line="360" w:lineRule="auto"/>
        <w:ind w:left="0" w:firstLine="42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承受功率：</w:t>
      </w:r>
      <w:r>
        <w:rPr>
          <w:rFonts w:ascii="Times New Roman" w:hAnsi="Times New Roman"/>
        </w:rPr>
        <w:t>200W</w:t>
      </w:r>
      <w:r>
        <w:rPr>
          <w:rFonts w:ascii="Times New Roman" w:hAnsi="Times New Roman"/>
        </w:rPr>
        <w:t>（</w:t>
      </w:r>
      <w:r>
        <w:rPr>
          <w:rFonts w:ascii="Times New Roman" w:hAnsi="Times New Roman"/>
        </w:rPr>
        <w:t>PEP</w:t>
      </w:r>
      <w:r>
        <w:rPr>
          <w:rFonts w:ascii="Times New Roman" w:hAnsi="Times New Roman"/>
        </w:rPr>
        <w:t>），</w:t>
      </w:r>
      <w:r>
        <w:rPr>
          <w:rFonts w:ascii="Times New Roman" w:hAnsi="Times New Roman"/>
        </w:rPr>
        <w:t>150W</w:t>
      </w:r>
      <w:r>
        <w:rPr>
          <w:rFonts w:ascii="Times New Roman" w:hAnsi="Times New Roman"/>
        </w:rPr>
        <w:t>连续波</w:t>
      </w:r>
    </w:p>
    <w:p w:rsidR="00D96A3A" w:rsidRDefault="00D044CA">
      <w:pPr>
        <w:pStyle w:val="af6"/>
        <w:numPr>
          <w:ilvl w:val="0"/>
          <w:numId w:val="6"/>
        </w:numPr>
        <w:spacing w:before="0" w:after="0" w:line="360" w:lineRule="auto"/>
        <w:ind w:left="0" w:firstLine="42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信道容量：</w:t>
      </w:r>
      <w:r>
        <w:rPr>
          <w:rFonts w:ascii="Times New Roman" w:hAnsi="Times New Roman"/>
        </w:rPr>
        <w:t>300</w:t>
      </w:r>
      <w:r>
        <w:rPr>
          <w:rFonts w:ascii="Times New Roman" w:hAnsi="Times New Roman"/>
        </w:rPr>
        <w:t>个</w:t>
      </w:r>
    </w:p>
    <w:p w:rsidR="00D96A3A" w:rsidRDefault="00D044CA">
      <w:pPr>
        <w:pStyle w:val="af6"/>
        <w:numPr>
          <w:ilvl w:val="0"/>
          <w:numId w:val="6"/>
        </w:numPr>
        <w:spacing w:before="0" w:after="0" w:line="360" w:lineRule="auto"/>
        <w:ind w:left="0" w:firstLine="42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调谐时间：初次调谐：</w:t>
      </w:r>
      <w:r>
        <w:rPr>
          <w:rFonts w:ascii="Times New Roman" w:hAnsi="Times New Roman"/>
        </w:rPr>
        <w:t>&lt;6s</w:t>
      </w:r>
      <w:r>
        <w:rPr>
          <w:rFonts w:ascii="Times New Roman" w:hAnsi="Times New Roman"/>
        </w:rPr>
        <w:t>，最大不超过</w:t>
      </w:r>
      <w:r>
        <w:rPr>
          <w:rFonts w:ascii="Times New Roman" w:hAnsi="Times New Roman"/>
        </w:rPr>
        <w:t>15</w:t>
      </w:r>
      <w:r>
        <w:rPr>
          <w:rFonts w:ascii="Times New Roman" w:hAnsi="Times New Roman"/>
        </w:rPr>
        <w:t>秒；记忆调谐：</w:t>
      </w:r>
      <w:r>
        <w:rPr>
          <w:rFonts w:ascii="Times New Roman" w:hAnsi="Times New Roman"/>
        </w:rPr>
        <w:t>1s</w:t>
      </w:r>
      <w:r>
        <w:rPr>
          <w:rFonts w:ascii="Times New Roman" w:hAnsi="Times New Roman"/>
        </w:rPr>
        <w:t>以内</w:t>
      </w:r>
    </w:p>
    <w:p w:rsidR="00D96A3A" w:rsidRDefault="00D044CA">
      <w:pPr>
        <w:pStyle w:val="af6"/>
        <w:numPr>
          <w:ilvl w:val="0"/>
          <w:numId w:val="6"/>
        </w:numPr>
        <w:spacing w:before="0" w:after="0" w:line="360" w:lineRule="auto"/>
        <w:ind w:left="0" w:firstLine="42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状态指示：调谐中、调谐成功、调谐失败</w:t>
      </w:r>
    </w:p>
    <w:p w:rsidR="00D96A3A" w:rsidRDefault="00D044CA">
      <w:pPr>
        <w:pStyle w:val="af6"/>
        <w:numPr>
          <w:ilvl w:val="0"/>
          <w:numId w:val="6"/>
        </w:numPr>
        <w:spacing w:before="0" w:after="0" w:line="360" w:lineRule="auto"/>
        <w:ind w:left="0" w:firstLine="42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调谐驻波比：</w:t>
      </w:r>
      <w:r>
        <w:rPr>
          <w:rFonts w:ascii="Times New Roman" w:hAnsi="Times New Roman"/>
        </w:rPr>
        <w:t>&lt;2</w:t>
      </w:r>
      <w:r>
        <w:rPr>
          <w:rFonts w:ascii="Times New Roman" w:hAnsi="Times New Roman"/>
        </w:rPr>
        <w:t>，典型值</w:t>
      </w:r>
      <w:r>
        <w:rPr>
          <w:rFonts w:ascii="Times New Roman" w:hAnsi="Times New Roman"/>
        </w:rPr>
        <w:t>1.5</w:t>
      </w:r>
    </w:p>
    <w:p w:rsidR="00D96A3A" w:rsidRDefault="00D044CA">
      <w:pPr>
        <w:pStyle w:val="af6"/>
        <w:numPr>
          <w:ilvl w:val="0"/>
          <w:numId w:val="6"/>
        </w:numPr>
        <w:spacing w:before="0" w:after="0" w:line="360" w:lineRule="auto"/>
        <w:ind w:left="0" w:firstLine="42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天线匹配：可配接</w:t>
      </w:r>
      <w:r>
        <w:rPr>
          <w:rFonts w:ascii="Times New Roman" w:hAnsi="Times New Roman"/>
        </w:rPr>
        <w:t>6</w:t>
      </w:r>
      <w:r>
        <w:rPr>
          <w:rFonts w:ascii="Times New Roman" w:hAnsi="Times New Roman"/>
        </w:rPr>
        <w:t>米，</w:t>
      </w:r>
      <w:r>
        <w:rPr>
          <w:rFonts w:ascii="Times New Roman" w:hAnsi="Times New Roman"/>
        </w:rPr>
        <w:t>8</w:t>
      </w:r>
      <w:r>
        <w:rPr>
          <w:rFonts w:ascii="Times New Roman" w:hAnsi="Times New Roman"/>
        </w:rPr>
        <w:t>米，</w:t>
      </w:r>
      <w:r>
        <w:rPr>
          <w:rFonts w:ascii="Times New Roman" w:hAnsi="Times New Roman"/>
        </w:rPr>
        <w:t>10</w:t>
      </w:r>
      <w:r>
        <w:rPr>
          <w:rFonts w:ascii="Times New Roman" w:hAnsi="Times New Roman"/>
        </w:rPr>
        <w:t>米鞭天线、倒</w:t>
      </w:r>
      <w:r>
        <w:rPr>
          <w:rFonts w:ascii="Times New Roman" w:hAnsi="Times New Roman"/>
        </w:rPr>
        <w:t>V/</w:t>
      </w:r>
      <w:r>
        <w:rPr>
          <w:rFonts w:ascii="Times New Roman" w:hAnsi="Times New Roman"/>
        </w:rPr>
        <w:t>三线天线</w:t>
      </w:r>
    </w:p>
    <w:p w:rsidR="00D96A3A" w:rsidRDefault="00D96A3A">
      <w:pPr>
        <w:spacing w:before="0" w:after="0" w:line="360" w:lineRule="auto"/>
        <w:jc w:val="left"/>
        <w:rPr>
          <w:rFonts w:ascii="Times New Roman" w:hAnsi="Times New Roman"/>
        </w:rPr>
      </w:pPr>
    </w:p>
    <w:p w:rsidR="00D96A3A" w:rsidRDefault="00D044CA">
      <w:pPr>
        <w:pStyle w:val="11"/>
        <w:numPr>
          <w:ilvl w:val="0"/>
          <w:numId w:val="4"/>
        </w:numPr>
        <w:spacing w:before="0" w:after="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  <w:bookmarkStart w:id="648" w:name="_Toc465435286"/>
      <w:r>
        <w:rPr>
          <w:rFonts w:ascii="Times New Roman" w:hAnsi="Times New Roman"/>
        </w:rPr>
        <w:lastRenderedPageBreak/>
        <w:t>使用说明</w:t>
      </w:r>
      <w:bookmarkEnd w:id="648"/>
    </w:p>
    <w:p w:rsidR="00D96A3A" w:rsidRDefault="00D044CA">
      <w:pPr>
        <w:pStyle w:val="20"/>
        <w:numPr>
          <w:ilvl w:val="1"/>
          <w:numId w:val="4"/>
        </w:numPr>
        <w:spacing w:before="0" w:after="0" w:line="360" w:lineRule="auto"/>
        <w:rPr>
          <w:rFonts w:ascii="Times New Roman" w:hAnsi="Times New Roman"/>
        </w:rPr>
      </w:pPr>
      <w:bookmarkStart w:id="649" w:name="_Toc465435287"/>
      <w:r>
        <w:rPr>
          <w:rFonts w:ascii="Times New Roman" w:hAnsi="Times New Roman"/>
        </w:rPr>
        <w:t>操作简介</w:t>
      </w:r>
      <w:bookmarkEnd w:id="649"/>
    </w:p>
    <w:p w:rsidR="007111D4" w:rsidRDefault="00D044CA">
      <w:pPr>
        <w:pStyle w:val="30"/>
        <w:numPr>
          <w:ilvl w:val="2"/>
          <w:numId w:val="4"/>
        </w:numPr>
        <w:spacing w:before="0" w:after="0" w:line="360" w:lineRule="auto"/>
        <w:rPr>
          <w:rFonts w:ascii="Times New Roman" w:hAnsi="Times New Roman"/>
        </w:rPr>
      </w:pPr>
      <w:bookmarkStart w:id="650" w:name="_Toc465435288"/>
      <w:r>
        <w:rPr>
          <w:rFonts w:ascii="Times New Roman" w:hAnsi="Times New Roman"/>
        </w:rPr>
        <w:t>面板与控件描述</w:t>
      </w:r>
      <w:bookmarkEnd w:id="650"/>
    </w:p>
    <w:p w:rsidR="007111D4" w:rsidRDefault="00B33D99" w:rsidP="007111D4">
      <w:pPr>
        <w:widowControl/>
        <w:spacing w:beforeLines="50" w:after="0" w:line="360" w:lineRule="auto"/>
        <w:jc w:val="center"/>
        <w:rPr>
          <w:rStyle w:val="af3"/>
          <w:rFonts w:ascii="Times New Roman" w:eastAsia="黑体" w:hAnsi="Times New Roman"/>
          <w:b w:val="0"/>
          <w:bCs w:val="0"/>
          <w:i w:val="0"/>
          <w:iCs w:val="0"/>
          <w:color w:val="auto"/>
          <w:kern w:val="0"/>
          <w:sz w:val="24"/>
          <w:szCs w:val="24"/>
        </w:rPr>
        <w:pPrChange w:id="651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3431659" cy="2212123"/>
            <wp:effectExtent l="19050" t="0" r="0" b="0"/>
            <wp:docPr id="196" name="图片 63" descr="C:\Users\admin\Desktop\160705Translation\二代电台UI文件\fig_emf_zhCN\fig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admin\Desktop\160705Translation\二代电台UI文件\fig_emf_zhCN\fig9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659" cy="2212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1D4" w:rsidRDefault="00D044CA" w:rsidP="007111D4">
      <w:pPr>
        <w:pStyle w:val="af5"/>
        <w:spacing w:afterLines="50"/>
        <w:rPr>
          <w:del w:id="652" w:author="admin" w:date="2016-10-27T16:48:00Z"/>
        </w:rPr>
      </w:pPr>
      <w:bookmarkStart w:id="653" w:name="_Ref465692479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9</w:t>
      </w:r>
      <w:r w:rsidR="00D634F8">
        <w:fldChar w:fldCharType="end"/>
      </w:r>
      <w:bookmarkEnd w:id="653"/>
    </w:p>
    <w:p w:rsidR="007111D4" w:rsidRDefault="007111D4" w:rsidP="007111D4">
      <w:pPr>
        <w:pStyle w:val="af5"/>
        <w:spacing w:afterLines="50"/>
        <w:rPr>
          <w:ins w:id="654" w:author="admin" w:date="2016-10-27T15:24:00Z"/>
        </w:rPr>
        <w:pPrChange w:id="655" w:author="admin" w:date="2016-10-31T15:42:00Z">
          <w:pPr>
            <w:spacing w:before="0" w:after="0" w:line="360" w:lineRule="auto"/>
            <w:ind w:firstLineChars="200" w:firstLine="420"/>
          </w:pPr>
        </w:pPrChange>
      </w:pPr>
    </w:p>
    <w:p w:rsidR="007111D4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面板控件功能见</w:t>
      </w:r>
      <w:ins w:id="656" w:author="admin" w:date="2016-10-31T15:43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_Ref465691941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657" w:author="admin" w:date="2016-10-31T15:43:00Z">
        <w:r w:rsidR="007111D4">
          <w:rPr>
            <w:rFonts w:hint="eastAsia"/>
          </w:rPr>
          <w:t>表</w:t>
        </w:r>
        <w:r w:rsidR="007111D4">
          <w:rPr>
            <w:rFonts w:hint="eastAsia"/>
          </w:rPr>
          <w:t xml:space="preserve"> </w:t>
        </w:r>
        <w:r w:rsidR="007111D4">
          <w:rPr>
            <w:noProof/>
          </w:rPr>
          <w:t>1</w:t>
        </w:r>
        <w:r w:rsidR="007111D4">
          <w:rPr>
            <w:rFonts w:ascii="Times New Roman" w:hAnsi="Times New Roman"/>
          </w:rPr>
          <w:fldChar w:fldCharType="end"/>
        </w:r>
      </w:ins>
      <w:del w:id="658" w:author="admin" w:date="2016-10-31T15:43:00Z">
        <w:r w:rsidDel="007111D4">
          <w:rPr>
            <w:rFonts w:ascii="Times New Roman" w:hAnsi="Times New Roman"/>
          </w:rPr>
          <w:delText>下表</w:delText>
        </w:r>
      </w:del>
      <w:r>
        <w:rPr>
          <w:rFonts w:ascii="Times New Roman" w:hAnsi="Times New Roman"/>
        </w:rPr>
        <w:t>。</w:t>
      </w:r>
    </w:p>
    <w:p w:rsidR="007111D4" w:rsidRDefault="00D044CA" w:rsidP="007111D4">
      <w:pPr>
        <w:pStyle w:val="af5"/>
        <w:spacing w:beforeLines="50"/>
        <w:pPrChange w:id="659" w:author="admin" w:date="2016-10-31T15:42:00Z">
          <w:pPr>
            <w:pStyle w:val="af5"/>
          </w:pPr>
        </w:pPrChange>
      </w:pPr>
      <w:bookmarkStart w:id="660" w:name="_Ref465691941"/>
      <w:r>
        <w:rPr>
          <w:rFonts w:hint="eastAsia"/>
        </w:rPr>
        <w:t xml:space="preserve">表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表 \* ARABIC</w:instrText>
      </w:r>
      <w:r>
        <w:instrText xml:space="preserve"> </w:instrText>
      </w:r>
      <w:r w:rsidR="00D634F8">
        <w:fldChar w:fldCharType="separate"/>
      </w:r>
      <w:r w:rsidR="00415D72">
        <w:rPr>
          <w:noProof/>
        </w:rPr>
        <w:t>1</w:t>
      </w:r>
      <w:r w:rsidR="00D634F8">
        <w:fldChar w:fldCharType="end"/>
      </w:r>
      <w:bookmarkEnd w:id="660"/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/>
      </w:tblPr>
      <w:tblGrid>
        <w:gridCol w:w="3906"/>
        <w:gridCol w:w="5336"/>
        <w:tblGridChange w:id="661">
          <w:tblGrid>
            <w:gridCol w:w="3906"/>
            <w:gridCol w:w="5336"/>
          </w:tblGrid>
        </w:tblGridChange>
      </w:tblGrid>
      <w:tr w:rsidR="00D96A3A">
        <w:trPr>
          <w:jc w:val="center"/>
        </w:trPr>
        <w:tc>
          <w:tcPr>
            <w:tcW w:w="3906" w:type="dxa"/>
          </w:tcPr>
          <w:p w:rsidR="00D96A3A" w:rsidRDefault="00D044CA">
            <w:pPr>
              <w:spacing w:before="0" w:after="0" w:line="36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控件</w:t>
            </w:r>
          </w:p>
        </w:tc>
        <w:tc>
          <w:tcPr>
            <w:tcW w:w="5336" w:type="dxa"/>
          </w:tcPr>
          <w:p w:rsidR="00D96A3A" w:rsidRDefault="00D044CA">
            <w:pPr>
              <w:spacing w:before="0" w:after="0" w:line="36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描述</w:t>
            </w:r>
          </w:p>
        </w:tc>
      </w:tr>
      <w:tr w:rsidR="00D96A3A">
        <w:trPr>
          <w:jc w:val="center"/>
        </w:trPr>
        <w:tc>
          <w:tcPr>
            <w:tcW w:w="3906" w:type="dxa"/>
          </w:tcPr>
          <w:p w:rsidR="00D96A3A" w:rsidRDefault="00982490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511810" cy="511810"/>
                  <wp:effectExtent l="19050" t="0" r="2540" b="0"/>
                  <wp:docPr id="11" name="图片 36" descr="C:\Users\Administrator\Desktop\按键图标\新建文件夹\音量旋钮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36" descr="C:\Users\Administrator\Desktop\按键图标\新建文件夹\音量旋钮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810" cy="511810"/>
                          </a:xfrm>
                          <a:prstGeom prst="rect">
                            <a:avLst/>
                          </a:prstGeom>
                          <a:noFill/>
                          <a:ln w="9525" cmpd="sng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36" w:type="dxa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音量</w:t>
            </w:r>
            <w:r>
              <w:rPr>
                <w:rFonts w:ascii="Times New Roman" w:hAnsi="Times New Roman"/>
              </w:rPr>
              <w:t>/</w:t>
            </w:r>
            <w:r>
              <w:rPr>
                <w:rFonts w:ascii="Times New Roman" w:hAnsi="Times New Roman"/>
              </w:rPr>
              <w:t>电源开关旋钮，功能：</w:t>
            </w:r>
            <w:r>
              <w:rPr>
                <w:rFonts w:ascii="Times New Roman" w:hAnsi="Times New Roman"/>
              </w:rPr>
              <w:t>1</w:t>
            </w:r>
            <w:r>
              <w:rPr>
                <w:rFonts w:ascii="Times New Roman" w:hAnsi="Times New Roman"/>
              </w:rPr>
              <w:t>、扬声器音量调节；</w:t>
            </w:r>
            <w:r>
              <w:rPr>
                <w:rFonts w:ascii="Times New Roman" w:hAnsi="Times New Roman"/>
              </w:rPr>
              <w:t>2</w:t>
            </w:r>
            <w:r>
              <w:rPr>
                <w:rFonts w:ascii="Times New Roman" w:hAnsi="Times New Roman"/>
              </w:rPr>
              <w:t>、电源开关</w:t>
            </w:r>
          </w:p>
        </w:tc>
      </w:tr>
      <w:tr w:rsidR="00D96A3A">
        <w:trPr>
          <w:trHeight w:val="923"/>
          <w:jc w:val="center"/>
        </w:trPr>
        <w:tc>
          <w:tcPr>
            <w:tcW w:w="3906" w:type="dxa"/>
          </w:tcPr>
          <w:p w:rsidR="00D96A3A" w:rsidRDefault="00982490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673100" cy="665480"/>
                  <wp:effectExtent l="19050" t="0" r="0" b="0"/>
                  <wp:docPr id="12" name="图片 37" descr="C:\Users\Administrator\Desktop\按键图标\新建文件夹\大旋钮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37" descr="C:\Users\Administrator\Desktop\按键图标\新建文件夹\大旋钮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3100" cy="665480"/>
                          </a:xfrm>
                          <a:prstGeom prst="rect">
                            <a:avLst/>
                          </a:prstGeom>
                          <a:noFill/>
                          <a:ln w="9525" cmpd="sng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36" w:type="dxa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功能旋钮，功能：</w:t>
            </w:r>
            <w:r>
              <w:rPr>
                <w:rFonts w:ascii="Times New Roman" w:hAnsi="Times New Roman"/>
              </w:rPr>
              <w:t>1</w:t>
            </w:r>
            <w:r>
              <w:rPr>
                <w:rFonts w:ascii="Times New Roman" w:hAnsi="Times New Roman"/>
              </w:rPr>
              <w:t>、</w:t>
            </w:r>
            <w:ins w:id="662" w:author="admin" w:date="2016-10-27T15:15:00Z">
              <w:r w:rsidR="00950BCB">
                <w:rPr>
                  <w:rFonts w:ascii="Times New Roman" w:hAnsi="Times New Roman" w:hint="eastAsia"/>
                </w:rPr>
                <w:t>左右旋，</w:t>
              </w:r>
            </w:ins>
            <w:del w:id="663" w:author="admin" w:date="2016-10-27T15:14:00Z">
              <w:r w:rsidDel="00950BCB">
                <w:rPr>
                  <w:rFonts w:ascii="Times New Roman" w:hAnsi="Times New Roman"/>
                </w:rPr>
                <w:delText>旋转</w:delText>
              </w:r>
            </w:del>
            <w:r>
              <w:rPr>
                <w:rFonts w:ascii="Times New Roman" w:hAnsi="Times New Roman"/>
              </w:rPr>
              <w:t>调节选项或编辑位</w:t>
            </w:r>
            <w:del w:id="664" w:author="admin" w:date="2016-10-27T15:14:00Z">
              <w:r w:rsidDel="00950BCB">
                <w:rPr>
                  <w:rFonts w:ascii="Times New Roman" w:hAnsi="Times New Roman"/>
                </w:rPr>
                <w:delText>置</w:delText>
              </w:r>
            </w:del>
            <w:r>
              <w:rPr>
                <w:rFonts w:ascii="Times New Roman" w:hAnsi="Times New Roman"/>
              </w:rPr>
              <w:t>；</w:t>
            </w:r>
            <w:r>
              <w:rPr>
                <w:rFonts w:ascii="Times New Roman" w:hAnsi="Times New Roman"/>
              </w:rPr>
              <w:t>2</w:t>
            </w:r>
            <w:r>
              <w:rPr>
                <w:rFonts w:ascii="Times New Roman" w:hAnsi="Times New Roman"/>
              </w:rPr>
              <w:t>、按下</w:t>
            </w:r>
            <w:ins w:id="665" w:author="admin" w:date="2016-10-27T15:15:00Z">
              <w:r w:rsidR="00950BCB">
                <w:rPr>
                  <w:rFonts w:ascii="Times New Roman" w:hAnsi="Times New Roman" w:hint="eastAsia"/>
                </w:rPr>
                <w:t>，</w:t>
              </w:r>
              <w:r w:rsidR="00950BCB">
                <w:rPr>
                  <w:rFonts w:ascii="Times New Roman" w:hAnsi="Times New Roman" w:hint="eastAsia"/>
                </w:rPr>
                <w:t>ENTER</w:t>
              </w:r>
            </w:ins>
            <w:r>
              <w:rPr>
                <w:rFonts w:ascii="Times New Roman" w:hAnsi="Times New Roman"/>
              </w:rPr>
              <w:t>确定</w:t>
            </w:r>
            <w:ins w:id="666" w:author="admin" w:date="2016-10-27T15:15:00Z">
              <w:r w:rsidR="00950BCB">
                <w:rPr>
                  <w:rFonts w:ascii="Times New Roman" w:hAnsi="Times New Roman" w:hint="eastAsia"/>
                </w:rPr>
                <w:t>键</w:t>
              </w:r>
            </w:ins>
            <w:del w:id="667" w:author="admin" w:date="2016-10-27T15:15:00Z">
              <w:r w:rsidDel="00950BCB">
                <w:rPr>
                  <w:rFonts w:ascii="Times New Roman" w:hAnsi="Times New Roman"/>
                </w:rPr>
                <w:delText>选项</w:delText>
              </w:r>
            </w:del>
          </w:p>
        </w:tc>
      </w:tr>
      <w:tr w:rsidR="00D96A3A">
        <w:trPr>
          <w:jc w:val="center"/>
        </w:trPr>
        <w:tc>
          <w:tcPr>
            <w:tcW w:w="3906" w:type="dxa"/>
          </w:tcPr>
          <w:p w:rsidR="00D96A3A" w:rsidRDefault="00982490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673100" cy="723900"/>
                  <wp:effectExtent l="19050" t="0" r="0" b="0"/>
                  <wp:docPr id="13" name="图片 35" descr="C:\Users\Administrator\Desktop\按键图标\新建文件夹\硅胶按键印字9曲线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35" descr="C:\Users\Administrator\Desktop\按键图标\新建文件夹\硅胶按键印字9曲线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3100" cy="723900"/>
                          </a:xfrm>
                          <a:prstGeom prst="rect">
                            <a:avLst/>
                          </a:prstGeom>
                          <a:noFill/>
                          <a:ln w="9525" cmpd="sng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36" w:type="dxa"/>
          </w:tcPr>
          <w:p w:rsidR="007111D4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遇险报警键，功能：</w:t>
            </w:r>
            <w:r>
              <w:rPr>
                <w:rFonts w:ascii="Times New Roman" w:hAnsi="Times New Roman"/>
              </w:rPr>
              <w:t>1</w:t>
            </w:r>
            <w:r>
              <w:rPr>
                <w:rFonts w:ascii="Times New Roman" w:hAnsi="Times New Roman"/>
              </w:rPr>
              <w:t>、</w:t>
            </w:r>
            <w:ins w:id="668" w:author="admin" w:date="2016-10-27T15:16:00Z">
              <w:r w:rsidR="00D0269E">
                <w:rPr>
                  <w:rFonts w:ascii="Times New Roman" w:hAnsi="Times New Roman" w:hint="eastAsia"/>
                </w:rPr>
                <w:t>长按，</w:t>
              </w:r>
            </w:ins>
            <w:r>
              <w:rPr>
                <w:rFonts w:ascii="Times New Roman" w:hAnsi="Times New Roman"/>
              </w:rPr>
              <w:t>一键遇险报警</w:t>
            </w:r>
            <w:ins w:id="669" w:author="admin" w:date="2016-10-27T15:16:00Z">
              <w:r w:rsidR="00D0269E">
                <w:rPr>
                  <w:rFonts w:ascii="Times New Roman" w:hAnsi="Times New Roman" w:hint="eastAsia"/>
                </w:rPr>
                <w:t>或</w:t>
              </w:r>
            </w:ins>
            <w:ins w:id="670" w:author="admin" w:date="2016-10-27T15:17:00Z">
              <w:r w:rsidR="00D0269E">
                <w:rPr>
                  <w:rFonts w:ascii="Times New Roman" w:hAnsi="Times New Roman" w:hint="eastAsia"/>
                </w:rPr>
                <w:t>发送</w:t>
              </w:r>
            </w:ins>
            <w:ins w:id="671" w:author="admin" w:date="2016-10-27T15:16:00Z">
              <w:r w:rsidR="00D0269E">
                <w:rPr>
                  <w:rFonts w:ascii="Times New Roman" w:hAnsi="Times New Roman" w:hint="eastAsia"/>
                </w:rPr>
                <w:t>遇险</w:t>
              </w:r>
            </w:ins>
            <w:ins w:id="672" w:author="admin" w:date="2016-10-27T15:17:00Z">
              <w:r w:rsidR="00D0269E">
                <w:rPr>
                  <w:rFonts w:ascii="Times New Roman" w:hAnsi="Times New Roman" w:hint="eastAsia"/>
                </w:rPr>
                <w:t>编辑消息</w:t>
              </w:r>
            </w:ins>
            <w:r>
              <w:rPr>
                <w:rFonts w:ascii="Times New Roman" w:hAnsi="Times New Roman"/>
              </w:rPr>
              <w:t>；</w:t>
            </w:r>
            <w:r>
              <w:rPr>
                <w:rFonts w:ascii="Times New Roman" w:hAnsi="Times New Roman"/>
              </w:rPr>
              <w:t>2</w:t>
            </w:r>
            <w:r>
              <w:rPr>
                <w:rFonts w:ascii="Times New Roman" w:hAnsi="Times New Roman"/>
              </w:rPr>
              <w:t>、</w:t>
            </w:r>
            <w:ins w:id="673" w:author="admin" w:date="2016-10-27T15:16:00Z">
              <w:r w:rsidR="00D0269E">
                <w:rPr>
                  <w:rFonts w:ascii="Times New Roman" w:hAnsi="Times New Roman" w:hint="eastAsia"/>
                </w:rPr>
                <w:t>短按，</w:t>
              </w:r>
            </w:ins>
            <w:r>
              <w:rPr>
                <w:rFonts w:ascii="Times New Roman" w:hAnsi="Times New Roman"/>
              </w:rPr>
              <w:t>手动遇险编辑</w:t>
            </w:r>
          </w:p>
        </w:tc>
      </w:tr>
      <w:tr w:rsidR="00D96A3A">
        <w:trPr>
          <w:jc w:val="center"/>
        </w:trPr>
        <w:tc>
          <w:tcPr>
            <w:tcW w:w="3906" w:type="dxa"/>
          </w:tcPr>
          <w:p w:rsidR="00D96A3A" w:rsidRDefault="00982490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592455" cy="263525"/>
                  <wp:effectExtent l="19050" t="0" r="0" b="0"/>
                  <wp:docPr id="14" name="图片 20" descr="C:\Users\Administrator\Desktop\按键图标\新建文件夹\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20" descr="C:\Users\Administrator\Desktop\按键图标\新建文件夹\1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455" cy="263525"/>
                          </a:xfrm>
                          <a:prstGeom prst="rect">
                            <a:avLst/>
                          </a:prstGeom>
                          <a:noFill/>
                          <a:ln w="9525" cmpd="sng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36" w:type="dxa"/>
          </w:tcPr>
          <w:p w:rsidR="007111D4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2182</w:t>
            </w:r>
            <w:r>
              <w:rPr>
                <w:rFonts w:ascii="Times New Roman" w:hAnsi="Times New Roman"/>
              </w:rPr>
              <w:t>快捷键，功能：快速切换至</w:t>
            </w:r>
            <w:r>
              <w:rPr>
                <w:rFonts w:ascii="Times New Roman" w:hAnsi="Times New Roman"/>
              </w:rPr>
              <w:t>SSB</w:t>
            </w:r>
            <w:r>
              <w:rPr>
                <w:rFonts w:ascii="Times New Roman" w:hAnsi="Times New Roman"/>
              </w:rPr>
              <w:t>模式下</w:t>
            </w:r>
            <w:r>
              <w:rPr>
                <w:rFonts w:ascii="Times New Roman" w:hAnsi="Times New Roman"/>
              </w:rPr>
              <w:t>2182 KHz</w:t>
            </w:r>
            <w:ins w:id="674" w:author="admin" w:date="2016-10-27T15:18:00Z">
              <w:r w:rsidR="00D0269E" w:rsidDel="00D0269E">
                <w:rPr>
                  <w:rFonts w:ascii="Times New Roman" w:hAnsi="Times New Roman"/>
                </w:rPr>
                <w:t xml:space="preserve"> </w:t>
              </w:r>
            </w:ins>
            <w:del w:id="675" w:author="admin" w:date="2016-10-27T15:18:00Z">
              <w:r w:rsidDel="00D0269E">
                <w:rPr>
                  <w:rFonts w:ascii="Times New Roman" w:hAnsi="Times New Roman"/>
                </w:rPr>
                <w:delText>频率</w:delText>
              </w:r>
            </w:del>
          </w:p>
        </w:tc>
      </w:tr>
      <w:tr w:rsidR="00D96A3A">
        <w:trPr>
          <w:jc w:val="center"/>
        </w:trPr>
        <w:tc>
          <w:tcPr>
            <w:tcW w:w="3906" w:type="dxa"/>
          </w:tcPr>
          <w:p w:rsidR="00D96A3A" w:rsidRDefault="00982490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  <w:color w:val="FF0000"/>
              </w:rPr>
              <w:lastRenderedPageBreak/>
              <w:drawing>
                <wp:inline distT="0" distB="0" distL="0" distR="0">
                  <wp:extent cx="511810" cy="248920"/>
                  <wp:effectExtent l="19050" t="0" r="2540" b="0"/>
                  <wp:docPr id="15" name="图片 21" descr="C:\Users\Administrator\Desktop\按键图标\新建文件夹\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21" descr="C:\Users\Administrator\Desktop\按键图标\新建文件夹\1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810" cy="248920"/>
                          </a:xfrm>
                          <a:prstGeom prst="rect">
                            <a:avLst/>
                          </a:prstGeom>
                          <a:noFill/>
                          <a:ln w="9525" cmpd="sng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36" w:type="dxa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扬声器开关按键</w:t>
            </w:r>
          </w:p>
        </w:tc>
      </w:tr>
      <w:tr w:rsidR="00D96A3A">
        <w:trPr>
          <w:jc w:val="center"/>
        </w:trPr>
        <w:tc>
          <w:tcPr>
            <w:tcW w:w="3906" w:type="dxa"/>
          </w:tcPr>
          <w:p w:rsidR="00D96A3A" w:rsidRDefault="00982490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  <w:color w:val="FF0000"/>
              </w:rPr>
              <w:drawing>
                <wp:inline distT="0" distB="0" distL="0" distR="0">
                  <wp:extent cx="570865" cy="255905"/>
                  <wp:effectExtent l="19050" t="0" r="635" b="0"/>
                  <wp:docPr id="16" name="图片 22" descr="C:\Users\Administrator\Desktop\按键图标\新建文件夹\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22" descr="C:\Users\Administrator\Desktop\按键图标\新建文件夹\1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0865" cy="255905"/>
                          </a:xfrm>
                          <a:prstGeom prst="rect">
                            <a:avLst/>
                          </a:prstGeom>
                          <a:noFill/>
                          <a:ln w="9525" cmpd="sng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36" w:type="dxa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屏幕亮度调节按键</w:t>
            </w:r>
          </w:p>
        </w:tc>
      </w:tr>
      <w:tr w:rsidR="00D96A3A">
        <w:trPr>
          <w:jc w:val="center"/>
        </w:trPr>
        <w:tc>
          <w:tcPr>
            <w:tcW w:w="3906" w:type="dxa"/>
          </w:tcPr>
          <w:p w:rsidR="00D96A3A" w:rsidRDefault="00982490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263525" cy="263525"/>
                  <wp:effectExtent l="19050" t="0" r="3175" b="0"/>
                  <wp:docPr id="17" name="图片 25" descr="C:\Users\Administrator\Desktop\按键图标\新建文件夹\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25" descr="C:\Users\Administrator\Desktop\按键图标\新建文件夹\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525" cy="263525"/>
                          </a:xfrm>
                          <a:prstGeom prst="rect">
                            <a:avLst/>
                          </a:prstGeom>
                          <a:noFill/>
                          <a:ln w="9525" cmpd="sng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278130" cy="278130"/>
                  <wp:effectExtent l="19050" t="0" r="7620" b="0"/>
                  <wp:docPr id="18" name="图片 26" descr="C:\Users\Administrator\Desktop\按键图标\新建文件夹\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26" descr="C:\Users\Administrator\Desktop\按键图标\新建文件夹\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" cy="278130"/>
                          </a:xfrm>
                          <a:prstGeom prst="rect">
                            <a:avLst/>
                          </a:prstGeom>
                          <a:noFill/>
                          <a:ln w="9525" cmpd="sng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278130" cy="278130"/>
                  <wp:effectExtent l="19050" t="0" r="7620" b="0"/>
                  <wp:docPr id="19" name="图片 27" descr="C:\Users\Administrator\Desktop\按键图标\新建文件夹\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27" descr="C:\Users\Administrator\Desktop\按键图标\新建文件夹\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" cy="278130"/>
                          </a:xfrm>
                          <a:prstGeom prst="rect">
                            <a:avLst/>
                          </a:prstGeom>
                          <a:noFill/>
                          <a:ln w="9525" cmpd="sng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278130" cy="278130"/>
                  <wp:effectExtent l="19050" t="0" r="7620" b="0"/>
                  <wp:docPr id="20" name="图片 28" descr="C:\Users\Administrator\Desktop\按键图标\新建文件夹\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28" descr="C:\Users\Administrator\Desktop\按键图标\新建文件夹\0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" cy="278130"/>
                          </a:xfrm>
                          <a:prstGeom prst="rect">
                            <a:avLst/>
                          </a:prstGeom>
                          <a:noFill/>
                          <a:ln w="9525" cmpd="sng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263525" cy="263525"/>
                  <wp:effectExtent l="19050" t="0" r="3175" b="0"/>
                  <wp:docPr id="21" name="图片 29" descr="C:\Users\Administrator\Desktop\按键图标\新建文件夹\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29" descr="C:\Users\Administrator\Desktop\按键图标\新建文件夹\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525" cy="263525"/>
                          </a:xfrm>
                          <a:prstGeom prst="rect">
                            <a:avLst/>
                          </a:prstGeom>
                          <a:noFill/>
                          <a:ln w="9525" cmpd="sng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96A3A" w:rsidRDefault="00982490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278130" cy="278130"/>
                  <wp:effectExtent l="19050" t="0" r="7620" b="0"/>
                  <wp:docPr id="22" name="图片 30" descr="C:\Users\Administrator\Desktop\按键图标\新建文件夹\0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30" descr="C:\Users\Administrator\Desktop\按键图标\新建文件夹\0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" cy="278130"/>
                          </a:xfrm>
                          <a:prstGeom prst="rect">
                            <a:avLst/>
                          </a:prstGeom>
                          <a:noFill/>
                          <a:ln w="9525" cmpd="sng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270510" cy="270510"/>
                  <wp:effectExtent l="19050" t="0" r="0" b="0"/>
                  <wp:docPr id="23" name="图片 31" descr="C:\Users\Administrator\Desktop\按键图标\新建文件夹\0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31" descr="C:\Users\Administrator\Desktop\按键图标\新建文件夹\0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510" cy="270510"/>
                          </a:xfrm>
                          <a:prstGeom prst="rect">
                            <a:avLst/>
                          </a:prstGeom>
                          <a:noFill/>
                          <a:ln w="9525" cmpd="sng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270510" cy="270510"/>
                  <wp:effectExtent l="19050" t="0" r="0" b="0"/>
                  <wp:docPr id="24" name="图片 32" descr="C:\Users\Administrator\Desktop\按键图标\新建文件夹\0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32" descr="C:\Users\Administrator\Desktop\按键图标\新建文件夹\0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510" cy="270510"/>
                          </a:xfrm>
                          <a:prstGeom prst="rect">
                            <a:avLst/>
                          </a:prstGeom>
                          <a:noFill/>
                          <a:ln w="9525" cmpd="sng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270510" cy="270510"/>
                  <wp:effectExtent l="19050" t="0" r="0" b="0"/>
                  <wp:docPr id="25" name="图片 24" descr="C:\Users\Administrator\Desktop\按键图标\新建文件夹\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24" descr="C:\Users\Administrator\Desktop\按键图标\新建文件夹\0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510" cy="270510"/>
                          </a:xfrm>
                          <a:prstGeom prst="rect">
                            <a:avLst/>
                          </a:prstGeom>
                          <a:noFill/>
                          <a:ln w="9525" cmpd="sng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36" w:type="dxa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数字键</w:t>
            </w:r>
            <w:r>
              <w:rPr>
                <w:rFonts w:ascii="Times New Roman" w:hAnsi="Times New Roman"/>
              </w:rPr>
              <w:t>1~9</w:t>
            </w:r>
            <w:r>
              <w:rPr>
                <w:rFonts w:ascii="Times New Roman" w:hAnsi="Times New Roman"/>
              </w:rPr>
              <w:t>，功能：</w:t>
            </w:r>
            <w:r>
              <w:rPr>
                <w:rFonts w:ascii="Times New Roman" w:hAnsi="Times New Roman"/>
              </w:rPr>
              <w:t>1</w:t>
            </w:r>
            <w:r>
              <w:rPr>
                <w:rFonts w:ascii="Times New Roman" w:hAnsi="Times New Roman"/>
              </w:rPr>
              <w:t>、数字与符号</w:t>
            </w:r>
            <w:ins w:id="676" w:author="admin" w:date="2016-10-27T15:19:00Z">
              <w:r w:rsidR="00415130">
                <w:rPr>
                  <w:rFonts w:ascii="Times New Roman" w:hAnsi="Times New Roman" w:hint="eastAsia"/>
                </w:rPr>
                <w:t>组合</w:t>
              </w:r>
            </w:ins>
            <w:r>
              <w:rPr>
                <w:rFonts w:ascii="Times New Roman" w:hAnsi="Times New Roman"/>
              </w:rPr>
              <w:t>键；</w:t>
            </w:r>
            <w:r>
              <w:rPr>
                <w:rFonts w:ascii="Times New Roman" w:hAnsi="Times New Roman"/>
              </w:rPr>
              <w:t>2</w:t>
            </w:r>
            <w:r>
              <w:rPr>
                <w:rFonts w:ascii="Times New Roman" w:hAnsi="Times New Roman"/>
              </w:rPr>
              <w:t>、主界面下</w:t>
            </w:r>
            <w:r>
              <w:rPr>
                <w:rFonts w:ascii="Times New Roman" w:hAnsi="Times New Roman"/>
              </w:rPr>
              <w:t>SSB</w:t>
            </w:r>
            <w:r>
              <w:rPr>
                <w:rFonts w:ascii="Times New Roman" w:hAnsi="Times New Roman"/>
              </w:rPr>
              <w:t>模式</w:t>
            </w:r>
            <w:r>
              <w:rPr>
                <w:rFonts w:ascii="Times New Roman" w:hAnsi="Times New Roman"/>
              </w:rPr>
              <w:t>1~9</w:t>
            </w:r>
            <w:r>
              <w:rPr>
                <w:rFonts w:ascii="Times New Roman" w:hAnsi="Times New Roman"/>
              </w:rPr>
              <w:t>信道快捷键</w:t>
            </w:r>
          </w:p>
        </w:tc>
      </w:tr>
      <w:tr w:rsidR="00D96A3A" w:rsidRPr="00415130" w:rsidTr="00415D72">
        <w:tblPrEx>
          <w:tblW w:w="0" w:type="auto"/>
          <w:jc w:val="center"/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ayout w:type="fixed"/>
          <w:tblLook w:val="0000"/>
          <w:tblPrExChange w:id="677" w:author="admin" w:date="2016-10-27T15:36:00Z">
            <w:tblPrEx>
              <w:tblW w:w="0" w:type="auto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/>
            </w:tblPrEx>
          </w:tblPrExChange>
        </w:tblPrEx>
        <w:trPr>
          <w:jc w:val="center"/>
          <w:trPrChange w:id="678" w:author="admin" w:date="2016-10-27T15:36:00Z">
            <w:trPr>
              <w:jc w:val="center"/>
            </w:trPr>
          </w:trPrChange>
        </w:trPr>
        <w:tc>
          <w:tcPr>
            <w:tcW w:w="3906" w:type="dxa"/>
            <w:vAlign w:val="center"/>
            <w:tcPrChange w:id="679" w:author="admin" w:date="2016-10-27T15:36:00Z">
              <w:tcPr>
                <w:tcW w:w="3906" w:type="dxa"/>
              </w:tcPr>
            </w:tcPrChange>
          </w:tcPr>
          <w:p w:rsidR="007111D4" w:rsidRDefault="00982490">
            <w:pPr>
              <w:spacing w:before="0" w:after="0" w:line="360" w:lineRule="auto"/>
              <w:rPr>
                <w:rFonts w:ascii="Times New Roman" w:hAnsi="Times New Roman"/>
              </w:rPr>
              <w:pPrChange w:id="680" w:author="admin" w:date="2016-10-27T15:36:00Z">
                <w:pPr>
                  <w:spacing w:before="0" w:after="0" w:line="360" w:lineRule="auto"/>
                  <w:jc w:val="left"/>
                </w:pPr>
              </w:pPrChange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387985" cy="387985"/>
                  <wp:effectExtent l="19050" t="0" r="0" b="0"/>
                  <wp:docPr id="26" name="图片 23" descr="C:\Users\Administrator\Desktop\按键图标\新建文件夹\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23" descr="C:\Users\Administrator\Desktop\按键图标\新建文件夹\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985" cy="387985"/>
                          </a:xfrm>
                          <a:prstGeom prst="rect">
                            <a:avLst/>
                          </a:prstGeom>
                          <a:noFill/>
                          <a:ln w="9525" cmpd="sng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36" w:type="dxa"/>
            <w:vAlign w:val="center"/>
            <w:tcPrChange w:id="681" w:author="admin" w:date="2016-10-27T15:36:00Z">
              <w:tcPr>
                <w:tcW w:w="5336" w:type="dxa"/>
              </w:tcPr>
            </w:tcPrChange>
          </w:tcPr>
          <w:p w:rsidR="007111D4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数字键</w:t>
            </w:r>
            <w:r>
              <w:rPr>
                <w:rFonts w:ascii="Times New Roman" w:hAnsi="Times New Roman"/>
              </w:rPr>
              <w:t>0</w:t>
            </w:r>
            <w:r>
              <w:rPr>
                <w:rFonts w:ascii="Times New Roman" w:hAnsi="Times New Roman"/>
              </w:rPr>
              <w:t>，功能：</w:t>
            </w:r>
            <w:r>
              <w:rPr>
                <w:rFonts w:ascii="Times New Roman" w:hAnsi="Times New Roman"/>
              </w:rPr>
              <w:t>1</w:t>
            </w:r>
            <w:r>
              <w:rPr>
                <w:rFonts w:ascii="Times New Roman" w:hAnsi="Times New Roman"/>
              </w:rPr>
              <w:t>、</w:t>
            </w:r>
            <w:del w:id="682" w:author="admin" w:date="2016-10-27T15:19:00Z">
              <w:r w:rsidDel="00415130">
                <w:rPr>
                  <w:rFonts w:ascii="Times New Roman" w:hAnsi="Times New Roman"/>
                </w:rPr>
                <w:delText>输入</w:delText>
              </w:r>
            </w:del>
            <w:r>
              <w:rPr>
                <w:rFonts w:ascii="Times New Roman" w:hAnsi="Times New Roman"/>
              </w:rPr>
              <w:t>数字</w:t>
            </w:r>
            <w:ins w:id="683" w:author="admin" w:date="2016-10-27T15:19:00Z">
              <w:r w:rsidR="00415130">
                <w:rPr>
                  <w:rFonts w:ascii="Times New Roman" w:hAnsi="Times New Roman" w:hint="eastAsia"/>
                </w:rPr>
                <w:t>按键</w:t>
              </w:r>
            </w:ins>
            <w:r>
              <w:rPr>
                <w:rFonts w:ascii="Times New Roman" w:hAnsi="Times New Roman"/>
              </w:rPr>
              <w:t>0</w:t>
            </w:r>
            <w:r>
              <w:rPr>
                <w:rFonts w:ascii="Times New Roman" w:hAnsi="Times New Roman"/>
              </w:rPr>
              <w:t>；</w:t>
            </w:r>
            <w:r>
              <w:rPr>
                <w:rFonts w:ascii="Times New Roman" w:hAnsi="Times New Roman"/>
              </w:rPr>
              <w:t>2</w:t>
            </w:r>
            <w:r>
              <w:rPr>
                <w:rFonts w:ascii="Times New Roman" w:hAnsi="Times New Roman"/>
              </w:rPr>
              <w:t>、手动调谐</w:t>
            </w:r>
            <w:ins w:id="684" w:author="admin" w:date="2016-10-27T15:19:00Z">
              <w:r w:rsidR="00415130">
                <w:rPr>
                  <w:rFonts w:ascii="Times New Roman" w:hAnsi="Times New Roman" w:hint="eastAsia"/>
                </w:rPr>
                <w:t>；</w:t>
              </w:r>
              <w:r w:rsidR="00415130">
                <w:rPr>
                  <w:rFonts w:ascii="Times New Roman" w:hAnsi="Times New Roman" w:hint="eastAsia"/>
                </w:rPr>
                <w:t>3</w:t>
              </w:r>
              <w:r w:rsidR="00415130">
                <w:rPr>
                  <w:rFonts w:ascii="Times New Roman" w:hAnsi="Times New Roman"/>
                </w:rPr>
                <w:t>、主界面下</w:t>
              </w:r>
              <w:r w:rsidR="00415130">
                <w:rPr>
                  <w:rFonts w:ascii="Times New Roman" w:hAnsi="Times New Roman" w:hint="eastAsia"/>
                </w:rPr>
                <w:t>DSC</w:t>
              </w:r>
              <w:r w:rsidR="00415130">
                <w:rPr>
                  <w:rFonts w:ascii="Times New Roman" w:hAnsi="Times New Roman"/>
                </w:rPr>
                <w:t>模式</w:t>
              </w:r>
            </w:ins>
            <w:ins w:id="685" w:author="admin" w:date="2016-10-27T15:20:00Z">
              <w:r w:rsidR="00415130">
                <w:rPr>
                  <w:rFonts w:ascii="Times New Roman" w:hAnsi="Times New Roman" w:hint="eastAsia"/>
                </w:rPr>
                <w:t>2187.5 KHz</w:t>
              </w:r>
            </w:ins>
          </w:p>
        </w:tc>
      </w:tr>
      <w:tr w:rsidR="00D96A3A" w:rsidTr="00415D72">
        <w:tblPrEx>
          <w:tblW w:w="0" w:type="auto"/>
          <w:jc w:val="center"/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ayout w:type="fixed"/>
          <w:tblLook w:val="0000"/>
          <w:tblPrExChange w:id="686" w:author="admin" w:date="2016-10-27T15:37:00Z">
            <w:tblPrEx>
              <w:tblW w:w="0" w:type="auto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/>
            </w:tblPrEx>
          </w:tblPrExChange>
        </w:tblPrEx>
        <w:trPr>
          <w:jc w:val="center"/>
          <w:trPrChange w:id="687" w:author="admin" w:date="2016-10-27T15:37:00Z">
            <w:trPr>
              <w:jc w:val="center"/>
            </w:trPr>
          </w:trPrChange>
        </w:trPr>
        <w:tc>
          <w:tcPr>
            <w:tcW w:w="3906" w:type="dxa"/>
            <w:vAlign w:val="center"/>
            <w:tcPrChange w:id="688" w:author="admin" w:date="2016-10-27T15:37:00Z">
              <w:tcPr>
                <w:tcW w:w="3906" w:type="dxa"/>
              </w:tcPr>
            </w:tcPrChange>
          </w:tcPr>
          <w:p w:rsidR="007111D4" w:rsidRDefault="00982490">
            <w:pPr>
              <w:spacing w:before="0" w:after="0" w:line="360" w:lineRule="auto"/>
              <w:rPr>
                <w:rFonts w:ascii="Times New Roman" w:hAnsi="Times New Roman"/>
              </w:rPr>
              <w:pPrChange w:id="689" w:author="admin" w:date="2016-10-27T15:37:00Z">
                <w:pPr>
                  <w:spacing w:before="0" w:after="0" w:line="360" w:lineRule="auto"/>
                  <w:jc w:val="left"/>
                </w:pPr>
              </w:pPrChange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387985" cy="387985"/>
                  <wp:effectExtent l="19050" t="0" r="0" b="0"/>
                  <wp:docPr id="27" name="图片 33" descr="C:\Users\Administrator\Desktop\按键图标\新建文件夹\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33" descr="C:\Users\Administrator\Desktop\按键图标\新建文件夹\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985" cy="387985"/>
                          </a:xfrm>
                          <a:prstGeom prst="rect">
                            <a:avLst/>
                          </a:prstGeom>
                          <a:noFill/>
                          <a:ln w="9525" cmpd="sng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36" w:type="dxa"/>
            <w:vAlign w:val="center"/>
            <w:tcPrChange w:id="690" w:author="admin" w:date="2016-10-27T15:37:00Z">
              <w:tcPr>
                <w:tcW w:w="5336" w:type="dxa"/>
              </w:tcPr>
            </w:tcPrChange>
          </w:tcPr>
          <w:p w:rsidR="007111D4" w:rsidRDefault="00D044CA">
            <w:pPr>
              <w:spacing w:before="0" w:after="0" w:line="360" w:lineRule="auto"/>
              <w:rPr>
                <w:rFonts w:ascii="Times New Roman" w:hAnsi="Times New Roman"/>
              </w:rPr>
              <w:pPrChange w:id="691" w:author="admin" w:date="2016-10-27T15:37:00Z">
                <w:pPr>
                  <w:spacing w:before="0" w:after="0" w:line="360" w:lineRule="auto"/>
                  <w:jc w:val="left"/>
                </w:pPr>
              </w:pPrChange>
            </w:pPr>
            <w:r>
              <w:rPr>
                <w:rFonts w:ascii="Times New Roman" w:hAnsi="Times New Roman"/>
              </w:rPr>
              <w:t>后退键</w:t>
            </w:r>
          </w:p>
        </w:tc>
      </w:tr>
      <w:tr w:rsidR="00D96A3A" w:rsidTr="00415D72">
        <w:tblPrEx>
          <w:tblW w:w="0" w:type="auto"/>
          <w:jc w:val="center"/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ayout w:type="fixed"/>
          <w:tblLook w:val="0000"/>
          <w:tblPrExChange w:id="692" w:author="admin" w:date="2016-10-27T15:37:00Z">
            <w:tblPrEx>
              <w:tblW w:w="0" w:type="auto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/>
            </w:tblPrEx>
          </w:tblPrExChange>
        </w:tblPrEx>
        <w:trPr>
          <w:jc w:val="center"/>
          <w:trPrChange w:id="693" w:author="admin" w:date="2016-10-27T15:37:00Z">
            <w:trPr>
              <w:jc w:val="center"/>
            </w:trPr>
          </w:trPrChange>
        </w:trPr>
        <w:tc>
          <w:tcPr>
            <w:tcW w:w="3906" w:type="dxa"/>
            <w:vAlign w:val="center"/>
            <w:tcPrChange w:id="694" w:author="admin" w:date="2016-10-27T15:37:00Z">
              <w:tcPr>
                <w:tcW w:w="3906" w:type="dxa"/>
              </w:tcPr>
            </w:tcPrChange>
          </w:tcPr>
          <w:p w:rsidR="007111D4" w:rsidRDefault="00982490">
            <w:pPr>
              <w:spacing w:before="0" w:after="0" w:line="360" w:lineRule="auto"/>
              <w:rPr>
                <w:rFonts w:ascii="Times New Roman" w:hAnsi="Times New Roman"/>
              </w:rPr>
              <w:pPrChange w:id="695" w:author="admin" w:date="2016-10-27T15:37:00Z">
                <w:pPr>
                  <w:spacing w:before="0" w:after="0" w:line="360" w:lineRule="auto"/>
                  <w:jc w:val="left"/>
                </w:pPr>
              </w:pPrChange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358140" cy="358140"/>
                  <wp:effectExtent l="19050" t="0" r="3810" b="0"/>
                  <wp:docPr id="28" name="图片 34" descr="C:\Users\Administrator\Desktop\按键图标\新建文件夹\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34" descr="C:\Users\Administrator\Desktop\按键图标\新建文件夹\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40" cy="358140"/>
                          </a:xfrm>
                          <a:prstGeom prst="rect">
                            <a:avLst/>
                          </a:prstGeom>
                          <a:noFill/>
                          <a:ln w="9525" cmpd="sng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36" w:type="dxa"/>
            <w:vAlign w:val="center"/>
            <w:tcPrChange w:id="696" w:author="admin" w:date="2016-10-27T15:37:00Z">
              <w:tcPr>
                <w:tcW w:w="5336" w:type="dxa"/>
              </w:tcPr>
            </w:tcPrChange>
          </w:tcPr>
          <w:p w:rsidR="007111D4" w:rsidRDefault="00EC6AF4">
            <w:pPr>
              <w:spacing w:before="0" w:after="0" w:line="360" w:lineRule="auto"/>
              <w:rPr>
                <w:rFonts w:ascii="Times New Roman" w:hAnsi="Times New Roman"/>
              </w:rPr>
              <w:pPrChange w:id="697" w:author="admin" w:date="2016-10-27T15:37:00Z">
                <w:pPr>
                  <w:spacing w:before="0" w:after="0" w:line="360" w:lineRule="auto"/>
                  <w:jc w:val="left"/>
                </w:pPr>
              </w:pPrChange>
            </w:pPr>
            <w:ins w:id="698" w:author="admin" w:date="2016-10-27T15:21:00Z">
              <w:r>
                <w:rPr>
                  <w:rFonts w:ascii="Times New Roman" w:hAnsi="Times New Roman" w:hint="eastAsia"/>
                </w:rPr>
                <w:t>特殊</w:t>
              </w:r>
            </w:ins>
            <w:r w:rsidR="00D044CA">
              <w:rPr>
                <w:rFonts w:ascii="Times New Roman" w:hAnsi="Times New Roman"/>
              </w:rPr>
              <w:t>功能键，功能：</w:t>
            </w:r>
            <w:r w:rsidR="00D044CA">
              <w:rPr>
                <w:rFonts w:ascii="Times New Roman" w:hAnsi="Times New Roman"/>
              </w:rPr>
              <w:t>1</w:t>
            </w:r>
            <w:r w:rsidR="00D044CA">
              <w:rPr>
                <w:rFonts w:ascii="Times New Roman" w:hAnsi="Times New Roman"/>
              </w:rPr>
              <w:t>、主界面下信道</w:t>
            </w:r>
            <w:ins w:id="699" w:author="admin" w:date="2016-10-27T15:22:00Z">
              <w:r>
                <w:rPr>
                  <w:rFonts w:ascii="Times New Roman" w:hAnsi="Times New Roman" w:hint="eastAsia"/>
                </w:rPr>
                <w:t>“</w:t>
              </w:r>
              <w:r>
                <w:rPr>
                  <w:rFonts w:ascii="Times New Roman" w:hAnsi="Times New Roman" w:hint="eastAsia"/>
                </w:rPr>
                <w:t>CH</w:t>
              </w:r>
              <w:r>
                <w:rPr>
                  <w:rFonts w:ascii="Times New Roman" w:hAnsi="Times New Roman" w:hint="eastAsia"/>
                </w:rPr>
                <w:t>”</w:t>
              </w:r>
            </w:ins>
            <w:r w:rsidR="00D044CA">
              <w:rPr>
                <w:rFonts w:ascii="Times New Roman" w:hAnsi="Times New Roman"/>
              </w:rPr>
              <w:t>与场景编辑位切换；</w:t>
            </w:r>
            <w:r w:rsidR="00D044CA">
              <w:rPr>
                <w:rFonts w:ascii="Times New Roman" w:hAnsi="Times New Roman"/>
              </w:rPr>
              <w:t>2</w:t>
            </w:r>
            <w:r w:rsidR="00D044CA">
              <w:rPr>
                <w:rFonts w:ascii="Times New Roman" w:hAnsi="Times New Roman"/>
              </w:rPr>
              <w:t>、</w:t>
            </w:r>
            <w:r w:rsidR="00D044CA">
              <w:rPr>
                <w:rFonts w:ascii="Times New Roman" w:hAnsi="Times New Roman"/>
              </w:rPr>
              <w:t>DSC</w:t>
            </w:r>
            <w:r w:rsidR="00D044CA">
              <w:rPr>
                <w:rFonts w:ascii="Times New Roman" w:hAnsi="Times New Roman"/>
              </w:rPr>
              <w:t>消息</w:t>
            </w:r>
            <w:ins w:id="700" w:author="admin" w:date="2016-10-27T15:22:00Z">
              <w:r>
                <w:rPr>
                  <w:rFonts w:ascii="Times New Roman" w:hAnsi="Times New Roman" w:hint="eastAsia"/>
                </w:rPr>
                <w:t>界面下，</w:t>
              </w:r>
            </w:ins>
            <w:del w:id="701" w:author="admin" w:date="2016-10-27T15:22:00Z">
              <w:r w:rsidR="00D044CA" w:rsidDel="00EC6AF4">
                <w:rPr>
                  <w:rFonts w:ascii="Times New Roman" w:hAnsi="Times New Roman"/>
                </w:rPr>
                <w:delText>场景切换</w:delText>
              </w:r>
            </w:del>
            <w:ins w:id="702" w:author="admin" w:date="2016-10-27T15:22:00Z">
              <w:r>
                <w:rPr>
                  <w:rFonts w:ascii="Times New Roman" w:hAnsi="Times New Roman" w:hint="eastAsia"/>
                </w:rPr>
                <w:t>快速切换</w:t>
              </w:r>
            </w:ins>
            <w:r w:rsidR="00D044CA">
              <w:rPr>
                <w:rFonts w:ascii="Times New Roman" w:hAnsi="Times New Roman"/>
              </w:rPr>
              <w:t>至主界面</w:t>
            </w:r>
          </w:p>
        </w:tc>
      </w:tr>
      <w:tr w:rsidR="00D96A3A">
        <w:trPr>
          <w:jc w:val="center"/>
        </w:trPr>
        <w:tc>
          <w:tcPr>
            <w:tcW w:w="3906" w:type="dxa"/>
          </w:tcPr>
          <w:p w:rsidR="00D96A3A" w:rsidRDefault="00982490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387985" cy="387985"/>
                  <wp:effectExtent l="19050" t="0" r="0" b="0"/>
                  <wp:docPr id="29" name="图片 40" descr="C:\Users\Administrator\Desktop\按键图标\新建文件夹\硅胶按键印字9曲线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40" descr="C:\Users\Administrator\Desktop\按键图标\新建文件夹\硅胶按键印字9曲线0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985" cy="387985"/>
                          </a:xfrm>
                          <a:prstGeom prst="rect">
                            <a:avLst/>
                          </a:prstGeom>
                          <a:noFill/>
                          <a:ln w="9525" cmpd="sng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36" w:type="dxa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  <w:r>
              <w:rPr>
                <w:rFonts w:ascii="Times New Roman" w:hAnsi="Times New Roman"/>
              </w:rPr>
              <w:t>个软功能键，</w:t>
            </w:r>
            <w:del w:id="703" w:author="admin" w:date="2016-10-27T15:21:00Z">
              <w:r w:rsidDel="00EC6AF4">
                <w:rPr>
                  <w:rFonts w:ascii="Times New Roman" w:hAnsi="Times New Roman"/>
                </w:rPr>
                <w:delText>功能须</w:delText>
              </w:r>
            </w:del>
            <w:r>
              <w:rPr>
                <w:rFonts w:ascii="Times New Roman" w:hAnsi="Times New Roman"/>
              </w:rPr>
              <w:t>参考</w:t>
            </w:r>
            <w:ins w:id="704" w:author="admin" w:date="2016-10-27T15:21:00Z">
              <w:r w:rsidR="00EC6AF4">
                <w:rPr>
                  <w:rFonts w:ascii="Times New Roman" w:hAnsi="Times New Roman" w:hint="eastAsia"/>
                </w:rPr>
                <w:t>不同</w:t>
              </w:r>
            </w:ins>
            <w:del w:id="705" w:author="admin" w:date="2016-10-27T15:21:00Z">
              <w:r w:rsidDel="00EC6AF4">
                <w:rPr>
                  <w:rFonts w:ascii="Times New Roman" w:hAnsi="Times New Roman"/>
                </w:rPr>
                <w:delText>具体</w:delText>
              </w:r>
            </w:del>
            <w:r>
              <w:rPr>
                <w:rFonts w:ascii="Times New Roman" w:hAnsi="Times New Roman"/>
              </w:rPr>
              <w:t>界面</w:t>
            </w:r>
            <w:ins w:id="706" w:author="admin" w:date="2016-10-27T15:21:00Z">
              <w:r w:rsidR="00EC6AF4">
                <w:rPr>
                  <w:rFonts w:ascii="Times New Roman" w:hAnsi="Times New Roman" w:hint="eastAsia"/>
                </w:rPr>
                <w:t>的提示</w:t>
              </w:r>
            </w:ins>
          </w:p>
        </w:tc>
      </w:tr>
      <w:tr w:rsidR="00D96A3A">
        <w:trPr>
          <w:jc w:val="center"/>
        </w:trPr>
        <w:tc>
          <w:tcPr>
            <w:tcW w:w="3906" w:type="dxa"/>
          </w:tcPr>
          <w:p w:rsidR="00D96A3A" w:rsidRDefault="00982490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17195" cy="417195"/>
                  <wp:effectExtent l="19050" t="0" r="1905" b="0"/>
                  <wp:docPr id="30" name="图片 39" descr="C:\Users\Administrator\Desktop\按键图标\新建文件夹\灯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39" descr="C:\Users\Administrator\Desktop\按键图标\新建文件夹\灯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195" cy="417195"/>
                          </a:xfrm>
                          <a:prstGeom prst="rect">
                            <a:avLst/>
                          </a:prstGeom>
                          <a:noFill/>
                          <a:ln w="9525" cmpd="sng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36" w:type="dxa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DSC</w:t>
            </w:r>
            <w:r>
              <w:rPr>
                <w:rFonts w:ascii="Times New Roman" w:hAnsi="Times New Roman"/>
              </w:rPr>
              <w:t>消息提示灯，收到</w:t>
            </w:r>
            <w:r>
              <w:rPr>
                <w:rFonts w:ascii="Times New Roman" w:hAnsi="Times New Roman"/>
              </w:rPr>
              <w:t>DSC</w:t>
            </w:r>
            <w:r>
              <w:rPr>
                <w:rFonts w:ascii="Times New Roman" w:hAnsi="Times New Roman"/>
              </w:rPr>
              <w:t>呼叫时亮起</w:t>
            </w:r>
            <w:ins w:id="707" w:author="admin" w:date="2016-10-27T15:23:00Z">
              <w:r w:rsidR="00134202">
                <w:rPr>
                  <w:rFonts w:ascii="Times New Roman" w:hAnsi="Times New Roman" w:hint="eastAsia"/>
                </w:rPr>
                <w:t>红灯</w:t>
              </w:r>
            </w:ins>
          </w:p>
        </w:tc>
      </w:tr>
      <w:tr w:rsidR="00D96A3A">
        <w:trPr>
          <w:jc w:val="center"/>
        </w:trPr>
        <w:tc>
          <w:tcPr>
            <w:tcW w:w="3906" w:type="dxa"/>
          </w:tcPr>
          <w:p w:rsidR="00D96A3A" w:rsidRDefault="00982490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417195" cy="417195"/>
                  <wp:effectExtent l="19050" t="0" r="1905" b="0"/>
                  <wp:docPr id="31" name="图片 38" descr="C:\Users\Administrator\Desktop\按键图标\新建文件夹\灯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38" descr="C:\Users\Administrator\Desktop\按键图标\新建文件夹\灯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195" cy="417195"/>
                          </a:xfrm>
                          <a:prstGeom prst="rect">
                            <a:avLst/>
                          </a:prstGeom>
                          <a:noFill/>
                          <a:ln w="9525" cmpd="sng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36" w:type="dxa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电流指示灯，电流大于</w:t>
            </w:r>
            <w:r>
              <w:rPr>
                <w:rFonts w:ascii="Times New Roman" w:hAnsi="Times New Roman"/>
              </w:rPr>
              <w:t>2A</w:t>
            </w:r>
            <w:r>
              <w:rPr>
                <w:rFonts w:ascii="Times New Roman" w:hAnsi="Times New Roman"/>
              </w:rPr>
              <w:t>时亮起</w:t>
            </w:r>
            <w:ins w:id="708" w:author="admin" w:date="2016-10-27T15:23:00Z">
              <w:r w:rsidR="00134202">
                <w:rPr>
                  <w:rFonts w:ascii="Times New Roman" w:hAnsi="Times New Roman" w:hint="eastAsia"/>
                </w:rPr>
                <w:t>绿灯</w:t>
              </w:r>
            </w:ins>
          </w:p>
        </w:tc>
      </w:tr>
    </w:tbl>
    <w:p w:rsidR="007111D4" w:rsidRDefault="007111D4">
      <w:pPr>
        <w:spacing w:before="0" w:after="0" w:line="360" w:lineRule="auto"/>
        <w:ind w:firstLineChars="200" w:firstLine="420"/>
        <w:rPr>
          <w:ins w:id="709" w:author="admin" w:date="2016-10-27T15:24:00Z"/>
          <w:rFonts w:ascii="Times New Roman" w:hAnsi="Times New Roman"/>
        </w:rPr>
      </w:pPr>
    </w:p>
    <w:p w:rsidR="007111D4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各种报警音类别见</w:t>
      </w:r>
      <w:ins w:id="710" w:author="admin" w:date="2016-10-31T15:43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_Ref465691953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711" w:author="admin" w:date="2016-10-31T15:43:00Z">
        <w:r w:rsidR="007111D4">
          <w:rPr>
            <w:rFonts w:hint="eastAsia"/>
          </w:rPr>
          <w:t>表</w:t>
        </w:r>
        <w:r w:rsidR="007111D4">
          <w:rPr>
            <w:rFonts w:hint="eastAsia"/>
          </w:rPr>
          <w:t xml:space="preserve"> </w:t>
        </w:r>
        <w:r w:rsidR="007111D4">
          <w:t>2</w:t>
        </w:r>
        <w:r w:rsidR="007111D4">
          <w:rPr>
            <w:rFonts w:ascii="Times New Roman" w:hAnsi="Times New Roman"/>
          </w:rPr>
          <w:fldChar w:fldCharType="end"/>
        </w:r>
      </w:ins>
      <w:del w:id="712" w:author="admin" w:date="2016-10-31T15:43:00Z">
        <w:r w:rsidDel="007111D4">
          <w:rPr>
            <w:rFonts w:ascii="Times New Roman" w:hAnsi="Times New Roman"/>
          </w:rPr>
          <w:delText>下表</w:delText>
        </w:r>
      </w:del>
      <w:r>
        <w:rPr>
          <w:rFonts w:ascii="Times New Roman" w:hAnsi="Times New Roman"/>
        </w:rPr>
        <w:t>。</w:t>
      </w:r>
    </w:p>
    <w:p w:rsidR="007111D4" w:rsidRDefault="00D044CA" w:rsidP="007111D4">
      <w:pPr>
        <w:pStyle w:val="af5"/>
        <w:spacing w:beforeLines="50"/>
        <w:rPr>
          <w:rPrChange w:id="713" w:author="admin" w:date="2016-10-27T16:24:00Z">
            <w:rPr>
              <w:b/>
              <w:i/>
            </w:rPr>
          </w:rPrChange>
        </w:rPr>
        <w:pPrChange w:id="714" w:author="admin" w:date="2016-10-31T15:42:00Z">
          <w:pPr>
            <w:pStyle w:val="af5"/>
          </w:pPr>
        </w:pPrChange>
      </w:pPr>
      <w:bookmarkStart w:id="715" w:name="_Ref465691953"/>
      <w:r>
        <w:rPr>
          <w:rFonts w:hint="eastAsia"/>
        </w:rPr>
        <w:t xml:space="preserve">表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表 \* ARABIC</w:instrText>
      </w:r>
      <w:r>
        <w:instrText xml:space="preserve"> </w:instrText>
      </w:r>
      <w:r w:rsidR="00D634F8">
        <w:fldChar w:fldCharType="separate"/>
      </w:r>
      <w:r w:rsidR="00415D72">
        <w:t>2</w:t>
      </w:r>
      <w:r w:rsidR="00D634F8">
        <w:fldChar w:fldCharType="end"/>
      </w:r>
      <w:bookmarkEnd w:id="715"/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/>
      </w:tblPr>
      <w:tblGrid>
        <w:gridCol w:w="3837"/>
        <w:gridCol w:w="5405"/>
      </w:tblGrid>
      <w:tr w:rsidR="00D96A3A">
        <w:trPr>
          <w:jc w:val="center"/>
        </w:trPr>
        <w:tc>
          <w:tcPr>
            <w:tcW w:w="3837" w:type="dxa"/>
          </w:tcPr>
          <w:p w:rsidR="00D96A3A" w:rsidRDefault="00D044CA">
            <w:pPr>
              <w:spacing w:before="0" w:after="0" w:line="36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消息类别</w:t>
            </w:r>
          </w:p>
        </w:tc>
        <w:tc>
          <w:tcPr>
            <w:tcW w:w="5405" w:type="dxa"/>
          </w:tcPr>
          <w:p w:rsidR="00D96A3A" w:rsidRDefault="00D044CA">
            <w:pPr>
              <w:spacing w:before="0" w:after="0" w:line="36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声音类型</w:t>
            </w:r>
          </w:p>
        </w:tc>
      </w:tr>
      <w:tr w:rsidR="00D96A3A">
        <w:trPr>
          <w:jc w:val="center"/>
        </w:trPr>
        <w:tc>
          <w:tcPr>
            <w:tcW w:w="3837" w:type="dxa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安全呼叫，接收</w:t>
            </w:r>
          </w:p>
        </w:tc>
        <w:tc>
          <w:tcPr>
            <w:tcW w:w="5405" w:type="dxa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750 Hz</w:t>
            </w:r>
            <w:r>
              <w:rPr>
                <w:rFonts w:ascii="Times New Roman" w:hAnsi="Times New Roman"/>
              </w:rPr>
              <w:t>和</w:t>
            </w:r>
            <w:r>
              <w:rPr>
                <w:rFonts w:ascii="Times New Roman" w:hAnsi="Times New Roman"/>
              </w:rPr>
              <w:t>650 Hz</w:t>
            </w:r>
            <w:r>
              <w:rPr>
                <w:rFonts w:ascii="Times New Roman" w:hAnsi="Times New Roman"/>
              </w:rPr>
              <w:t>（</w:t>
            </w:r>
            <w:r>
              <w:rPr>
                <w:rFonts w:ascii="Times New Roman" w:hAnsi="Times New Roman"/>
              </w:rPr>
              <w:t>50</w:t>
            </w:r>
            <w:r>
              <w:rPr>
                <w:rFonts w:ascii="Times New Roman" w:hAnsi="Times New Roman"/>
              </w:rPr>
              <w:t>毫秒）</w:t>
            </w:r>
          </w:p>
        </w:tc>
      </w:tr>
      <w:tr w:rsidR="00D96A3A">
        <w:trPr>
          <w:jc w:val="center"/>
        </w:trPr>
        <w:tc>
          <w:tcPr>
            <w:tcW w:w="3837" w:type="dxa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例行呼叫，接收</w:t>
            </w:r>
          </w:p>
        </w:tc>
        <w:tc>
          <w:tcPr>
            <w:tcW w:w="5405" w:type="dxa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750 Hz</w:t>
            </w:r>
            <w:r>
              <w:rPr>
                <w:rFonts w:ascii="Times New Roman" w:hAnsi="Times New Roman"/>
              </w:rPr>
              <w:t>和</w:t>
            </w:r>
            <w:r>
              <w:rPr>
                <w:rFonts w:ascii="Times New Roman" w:hAnsi="Times New Roman"/>
              </w:rPr>
              <w:t>650 Hz</w:t>
            </w:r>
            <w:r>
              <w:rPr>
                <w:rFonts w:ascii="Times New Roman" w:hAnsi="Times New Roman"/>
              </w:rPr>
              <w:t>（</w:t>
            </w:r>
            <w:r>
              <w:rPr>
                <w:rFonts w:ascii="Times New Roman" w:hAnsi="Times New Roman"/>
              </w:rPr>
              <w:t>50</w:t>
            </w:r>
            <w:r>
              <w:rPr>
                <w:rFonts w:ascii="Times New Roman" w:hAnsi="Times New Roman"/>
              </w:rPr>
              <w:t>毫秒）</w:t>
            </w:r>
          </w:p>
        </w:tc>
      </w:tr>
      <w:tr w:rsidR="00D96A3A">
        <w:trPr>
          <w:jc w:val="center"/>
        </w:trPr>
        <w:tc>
          <w:tcPr>
            <w:tcW w:w="3837" w:type="dxa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遇险发送</w:t>
            </w:r>
            <w:r>
              <w:rPr>
                <w:rFonts w:ascii="Times New Roman" w:hAnsi="Times New Roman"/>
              </w:rPr>
              <w:t>4s</w:t>
            </w:r>
            <w:r>
              <w:rPr>
                <w:rFonts w:ascii="Times New Roman" w:hAnsi="Times New Roman"/>
              </w:rPr>
              <w:t>内，发送</w:t>
            </w:r>
          </w:p>
        </w:tc>
        <w:tc>
          <w:tcPr>
            <w:tcW w:w="5405" w:type="dxa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2000 Hz</w:t>
            </w:r>
            <w:r>
              <w:rPr>
                <w:rFonts w:ascii="Times New Roman" w:hAnsi="Times New Roman"/>
              </w:rPr>
              <w:t>和</w:t>
            </w:r>
            <w:r>
              <w:rPr>
                <w:rFonts w:ascii="Times New Roman" w:hAnsi="Times New Roman"/>
              </w:rPr>
              <w:t>0 Hz</w:t>
            </w:r>
            <w:r>
              <w:rPr>
                <w:rFonts w:ascii="Times New Roman" w:hAnsi="Times New Roman"/>
              </w:rPr>
              <w:t>（</w:t>
            </w:r>
            <w:r>
              <w:rPr>
                <w:rFonts w:ascii="Times New Roman" w:hAnsi="Times New Roman"/>
              </w:rPr>
              <w:t>500</w:t>
            </w:r>
            <w:r>
              <w:rPr>
                <w:rFonts w:ascii="Times New Roman" w:hAnsi="Times New Roman"/>
              </w:rPr>
              <w:t>毫秒）</w:t>
            </w:r>
          </w:p>
        </w:tc>
      </w:tr>
      <w:tr w:rsidR="00D96A3A">
        <w:trPr>
          <w:jc w:val="center"/>
        </w:trPr>
        <w:tc>
          <w:tcPr>
            <w:tcW w:w="3837" w:type="dxa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遇险发送</w:t>
            </w:r>
            <w:r>
              <w:rPr>
                <w:rFonts w:ascii="Times New Roman" w:hAnsi="Times New Roman"/>
              </w:rPr>
              <w:t>4s</w:t>
            </w:r>
            <w:r>
              <w:rPr>
                <w:rFonts w:ascii="Times New Roman" w:hAnsi="Times New Roman"/>
              </w:rPr>
              <w:t>后，常规呼叫发送</w:t>
            </w:r>
          </w:p>
        </w:tc>
        <w:tc>
          <w:tcPr>
            <w:tcW w:w="5405" w:type="dxa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2200 Hz</w:t>
            </w:r>
            <w:r>
              <w:rPr>
                <w:rFonts w:ascii="Times New Roman" w:hAnsi="Times New Roman"/>
              </w:rPr>
              <w:t>，持续</w:t>
            </w:r>
            <w:r>
              <w:rPr>
                <w:rFonts w:ascii="Times New Roman" w:hAnsi="Times New Roman"/>
              </w:rPr>
              <w:t>2</w:t>
            </w:r>
            <w:r>
              <w:rPr>
                <w:rFonts w:ascii="Times New Roman" w:hAnsi="Times New Roman"/>
              </w:rPr>
              <w:t>秒</w:t>
            </w:r>
          </w:p>
        </w:tc>
      </w:tr>
      <w:tr w:rsidR="00D96A3A">
        <w:trPr>
          <w:jc w:val="center"/>
        </w:trPr>
        <w:tc>
          <w:tcPr>
            <w:tcW w:w="3837" w:type="dxa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船只位置未更新提醒</w:t>
            </w:r>
          </w:p>
        </w:tc>
        <w:tc>
          <w:tcPr>
            <w:tcW w:w="5405" w:type="dxa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2000 Hz</w:t>
            </w:r>
            <w:r>
              <w:rPr>
                <w:rFonts w:ascii="Times New Roman" w:hAnsi="Times New Roman"/>
              </w:rPr>
              <w:t>（</w:t>
            </w:r>
            <w:r>
              <w:rPr>
                <w:rFonts w:ascii="Times New Roman" w:hAnsi="Times New Roman"/>
              </w:rPr>
              <w:t>250</w:t>
            </w:r>
            <w:r>
              <w:rPr>
                <w:rFonts w:ascii="Times New Roman" w:hAnsi="Times New Roman"/>
              </w:rPr>
              <w:t>毫秒）和</w:t>
            </w:r>
            <w:r>
              <w:rPr>
                <w:rFonts w:ascii="Times New Roman" w:hAnsi="Times New Roman"/>
              </w:rPr>
              <w:t xml:space="preserve"> 0 Hz</w:t>
            </w:r>
            <w:r>
              <w:rPr>
                <w:rFonts w:ascii="Times New Roman" w:hAnsi="Times New Roman"/>
              </w:rPr>
              <w:t>（</w:t>
            </w:r>
            <w:r>
              <w:rPr>
                <w:rFonts w:ascii="Times New Roman" w:hAnsi="Times New Roman"/>
              </w:rPr>
              <w:t>500</w:t>
            </w:r>
            <w:r>
              <w:rPr>
                <w:rFonts w:ascii="Times New Roman" w:hAnsi="Times New Roman"/>
              </w:rPr>
              <w:t>毫秒）</w:t>
            </w:r>
          </w:p>
        </w:tc>
      </w:tr>
      <w:tr w:rsidR="00D96A3A">
        <w:trPr>
          <w:jc w:val="center"/>
        </w:trPr>
        <w:tc>
          <w:tcPr>
            <w:tcW w:w="3837" w:type="dxa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lastRenderedPageBreak/>
              <w:t>遇险呼叫，接收</w:t>
            </w:r>
          </w:p>
        </w:tc>
        <w:tc>
          <w:tcPr>
            <w:tcW w:w="5405" w:type="dxa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2200 Hz</w:t>
            </w:r>
            <w:r>
              <w:rPr>
                <w:rFonts w:ascii="Times New Roman" w:hAnsi="Times New Roman"/>
              </w:rPr>
              <w:t>和</w:t>
            </w:r>
            <w:r>
              <w:rPr>
                <w:rFonts w:ascii="Times New Roman" w:hAnsi="Times New Roman"/>
              </w:rPr>
              <w:t>1300 Hz</w:t>
            </w:r>
            <w:r>
              <w:rPr>
                <w:rFonts w:ascii="Times New Roman" w:hAnsi="Times New Roman"/>
              </w:rPr>
              <w:t>（</w:t>
            </w:r>
            <w:r>
              <w:rPr>
                <w:rFonts w:ascii="Times New Roman" w:hAnsi="Times New Roman"/>
              </w:rPr>
              <w:t>250</w:t>
            </w:r>
            <w:r>
              <w:rPr>
                <w:rFonts w:ascii="Times New Roman" w:hAnsi="Times New Roman"/>
              </w:rPr>
              <w:t>毫秒）</w:t>
            </w:r>
          </w:p>
        </w:tc>
      </w:tr>
      <w:tr w:rsidR="00D96A3A">
        <w:trPr>
          <w:jc w:val="center"/>
        </w:trPr>
        <w:tc>
          <w:tcPr>
            <w:tcW w:w="3837" w:type="dxa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遇险转发，接收</w:t>
            </w:r>
          </w:p>
        </w:tc>
        <w:tc>
          <w:tcPr>
            <w:tcW w:w="5405" w:type="dxa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2200 Hz</w:t>
            </w:r>
            <w:r>
              <w:rPr>
                <w:rFonts w:ascii="Times New Roman" w:hAnsi="Times New Roman"/>
              </w:rPr>
              <w:t>和</w:t>
            </w:r>
            <w:r>
              <w:rPr>
                <w:rFonts w:ascii="Times New Roman" w:hAnsi="Times New Roman"/>
              </w:rPr>
              <w:t>1300 Hz</w:t>
            </w:r>
            <w:r>
              <w:rPr>
                <w:rFonts w:ascii="Times New Roman" w:hAnsi="Times New Roman"/>
              </w:rPr>
              <w:t>（</w:t>
            </w:r>
            <w:r>
              <w:rPr>
                <w:rFonts w:ascii="Times New Roman" w:hAnsi="Times New Roman"/>
              </w:rPr>
              <w:t>250</w:t>
            </w:r>
            <w:r>
              <w:rPr>
                <w:rFonts w:ascii="Times New Roman" w:hAnsi="Times New Roman"/>
              </w:rPr>
              <w:t>毫秒）</w:t>
            </w:r>
          </w:p>
        </w:tc>
      </w:tr>
      <w:tr w:rsidR="00D96A3A">
        <w:trPr>
          <w:jc w:val="center"/>
        </w:trPr>
        <w:tc>
          <w:tcPr>
            <w:tcW w:w="3837" w:type="dxa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遇险转发确认，接收</w:t>
            </w:r>
          </w:p>
        </w:tc>
        <w:tc>
          <w:tcPr>
            <w:tcW w:w="5405" w:type="dxa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2200 Hz</w:t>
            </w:r>
            <w:r>
              <w:rPr>
                <w:rFonts w:ascii="Times New Roman" w:hAnsi="Times New Roman"/>
              </w:rPr>
              <w:t>（</w:t>
            </w:r>
            <w:r>
              <w:rPr>
                <w:rFonts w:ascii="Times New Roman" w:hAnsi="Times New Roman"/>
              </w:rPr>
              <w:t>500</w:t>
            </w:r>
            <w:r>
              <w:rPr>
                <w:rFonts w:ascii="Times New Roman" w:hAnsi="Times New Roman"/>
              </w:rPr>
              <w:t>毫秒）和</w:t>
            </w:r>
            <w:r>
              <w:rPr>
                <w:rFonts w:ascii="Times New Roman" w:hAnsi="Times New Roman"/>
              </w:rPr>
              <w:t>1300 Hz</w:t>
            </w:r>
            <w:r>
              <w:rPr>
                <w:rFonts w:ascii="Times New Roman" w:hAnsi="Times New Roman"/>
              </w:rPr>
              <w:t>（</w:t>
            </w:r>
            <w:r>
              <w:rPr>
                <w:rFonts w:ascii="Times New Roman" w:hAnsi="Times New Roman"/>
              </w:rPr>
              <w:t>500</w:t>
            </w:r>
            <w:r>
              <w:rPr>
                <w:rFonts w:ascii="Times New Roman" w:hAnsi="Times New Roman"/>
              </w:rPr>
              <w:t>毫秒）</w:t>
            </w:r>
          </w:p>
        </w:tc>
      </w:tr>
      <w:tr w:rsidR="00D96A3A">
        <w:trPr>
          <w:jc w:val="center"/>
        </w:trPr>
        <w:tc>
          <w:tcPr>
            <w:tcW w:w="3837" w:type="dxa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遇险呼叫确认，接收</w:t>
            </w:r>
          </w:p>
        </w:tc>
        <w:tc>
          <w:tcPr>
            <w:tcW w:w="5405" w:type="dxa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2200 Hz</w:t>
            </w:r>
            <w:r>
              <w:rPr>
                <w:rFonts w:ascii="Times New Roman" w:hAnsi="Times New Roman"/>
              </w:rPr>
              <w:t>（</w:t>
            </w:r>
            <w:r>
              <w:rPr>
                <w:rFonts w:ascii="Times New Roman" w:hAnsi="Times New Roman"/>
              </w:rPr>
              <w:t>500</w:t>
            </w:r>
            <w:r>
              <w:rPr>
                <w:rFonts w:ascii="Times New Roman" w:hAnsi="Times New Roman"/>
              </w:rPr>
              <w:t>毫秒）和</w:t>
            </w:r>
            <w:r>
              <w:rPr>
                <w:rFonts w:ascii="Times New Roman" w:hAnsi="Times New Roman"/>
              </w:rPr>
              <w:t>1300 Hz</w:t>
            </w:r>
            <w:r>
              <w:rPr>
                <w:rFonts w:ascii="Times New Roman" w:hAnsi="Times New Roman"/>
              </w:rPr>
              <w:t>（</w:t>
            </w:r>
            <w:r>
              <w:rPr>
                <w:rFonts w:ascii="Times New Roman" w:hAnsi="Times New Roman"/>
              </w:rPr>
              <w:t>500</w:t>
            </w:r>
            <w:r>
              <w:rPr>
                <w:rFonts w:ascii="Times New Roman" w:hAnsi="Times New Roman"/>
              </w:rPr>
              <w:t>毫秒）</w:t>
            </w:r>
          </w:p>
        </w:tc>
      </w:tr>
      <w:tr w:rsidR="00D96A3A">
        <w:trPr>
          <w:jc w:val="center"/>
        </w:trPr>
        <w:tc>
          <w:tcPr>
            <w:tcW w:w="3837" w:type="dxa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紧急呼叫，接收</w:t>
            </w:r>
          </w:p>
        </w:tc>
        <w:tc>
          <w:tcPr>
            <w:tcW w:w="5405" w:type="dxa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2200 Hz</w:t>
            </w:r>
            <w:r>
              <w:rPr>
                <w:rFonts w:ascii="Times New Roman" w:hAnsi="Times New Roman"/>
              </w:rPr>
              <w:t>和</w:t>
            </w:r>
            <w:r>
              <w:rPr>
                <w:rFonts w:ascii="Times New Roman" w:hAnsi="Times New Roman"/>
              </w:rPr>
              <w:t>0 Hz</w:t>
            </w:r>
            <w:r>
              <w:rPr>
                <w:rFonts w:ascii="Times New Roman" w:hAnsi="Times New Roman"/>
              </w:rPr>
              <w:t>（</w:t>
            </w:r>
            <w:r>
              <w:rPr>
                <w:rFonts w:ascii="Times New Roman" w:hAnsi="Times New Roman"/>
              </w:rPr>
              <w:t>250</w:t>
            </w:r>
            <w:r>
              <w:rPr>
                <w:rFonts w:ascii="Times New Roman" w:hAnsi="Times New Roman"/>
              </w:rPr>
              <w:t>毫秒）</w:t>
            </w:r>
          </w:p>
        </w:tc>
      </w:tr>
      <w:tr w:rsidR="00D96A3A">
        <w:trPr>
          <w:jc w:val="center"/>
        </w:trPr>
        <w:tc>
          <w:tcPr>
            <w:tcW w:w="3837" w:type="dxa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紧急呼叫确认，接收</w:t>
            </w:r>
          </w:p>
        </w:tc>
        <w:tc>
          <w:tcPr>
            <w:tcW w:w="5405" w:type="dxa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2200 Hz</w:t>
            </w:r>
            <w:r>
              <w:rPr>
                <w:rFonts w:ascii="Times New Roman" w:hAnsi="Times New Roman"/>
              </w:rPr>
              <w:t>和</w:t>
            </w:r>
            <w:r>
              <w:rPr>
                <w:rFonts w:ascii="Times New Roman" w:hAnsi="Times New Roman"/>
              </w:rPr>
              <w:t>0 Hz</w:t>
            </w:r>
            <w:r>
              <w:rPr>
                <w:rFonts w:ascii="Times New Roman" w:hAnsi="Times New Roman"/>
              </w:rPr>
              <w:t>（</w:t>
            </w:r>
            <w:r>
              <w:rPr>
                <w:rFonts w:ascii="Times New Roman" w:hAnsi="Times New Roman"/>
              </w:rPr>
              <w:t>500</w:t>
            </w:r>
            <w:r>
              <w:rPr>
                <w:rFonts w:ascii="Times New Roman" w:hAnsi="Times New Roman"/>
              </w:rPr>
              <w:t>毫秒）</w:t>
            </w:r>
          </w:p>
        </w:tc>
      </w:tr>
    </w:tbl>
    <w:p w:rsidR="007111D4" w:rsidRDefault="007111D4">
      <w:pPr>
        <w:spacing w:before="0" w:after="0" w:line="360" w:lineRule="auto"/>
        <w:ind w:firstLineChars="200" w:firstLine="420"/>
        <w:rPr>
          <w:ins w:id="716" w:author="admin" w:date="2016-10-27T15:25:00Z"/>
          <w:rPrChange w:id="717" w:author="admin" w:date="2016-10-27T15:25:00Z">
            <w:rPr>
              <w:ins w:id="718" w:author="admin" w:date="2016-10-27T15:25:00Z"/>
            </w:rPr>
          </w:rPrChange>
        </w:rPr>
        <w:pPrChange w:id="719" w:author="admin" w:date="2016-10-27T15:42:00Z">
          <w:pPr>
            <w:pStyle w:val="30"/>
            <w:numPr>
              <w:ilvl w:val="2"/>
              <w:numId w:val="4"/>
            </w:numPr>
            <w:spacing w:before="0" w:after="0" w:line="360" w:lineRule="auto"/>
            <w:ind w:left="709" w:hanging="709"/>
          </w:pPr>
        </w:pPrChange>
      </w:pPr>
    </w:p>
    <w:p w:rsidR="007111D4" w:rsidRDefault="00D044CA">
      <w:pPr>
        <w:pStyle w:val="30"/>
        <w:numPr>
          <w:ilvl w:val="2"/>
          <w:numId w:val="4"/>
        </w:numPr>
        <w:spacing w:before="0" w:after="0" w:line="360" w:lineRule="auto"/>
        <w:rPr>
          <w:rFonts w:ascii="Times New Roman" w:hAnsi="Times New Roman"/>
        </w:rPr>
      </w:pPr>
      <w:bookmarkStart w:id="720" w:name="_Toc465435289"/>
      <w:r>
        <w:rPr>
          <w:rFonts w:ascii="Times New Roman" w:hAnsi="Times New Roman"/>
        </w:rPr>
        <w:t>主界面描述</w:t>
      </w:r>
      <w:bookmarkEnd w:id="720"/>
    </w:p>
    <w:p w:rsidR="007111D4" w:rsidRDefault="0084008E" w:rsidP="007111D4">
      <w:pPr>
        <w:widowControl/>
        <w:spacing w:beforeLines="50" w:after="0" w:line="360" w:lineRule="auto"/>
        <w:jc w:val="center"/>
        <w:rPr>
          <w:rFonts w:ascii="Times New Roman" w:hAnsi="Times New Roman"/>
          <w:kern w:val="0"/>
          <w:sz w:val="24"/>
          <w:szCs w:val="24"/>
        </w:rPr>
        <w:pPrChange w:id="721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3969001" cy="2254500"/>
            <wp:effectExtent l="19050" t="0" r="0" b="0"/>
            <wp:docPr id="257" name="图片 4" descr="E:\160705Translation\二代电台UI文件\fig_emf_zhCN\fig10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160705Translation\二代电台UI文件\fig_emf_zhCN\fig10.emf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9001" cy="225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1D4" w:rsidRDefault="00D044CA" w:rsidP="007111D4">
      <w:pPr>
        <w:pStyle w:val="af5"/>
        <w:spacing w:afterLines="50"/>
        <w:rPr>
          <w:del w:id="722" w:author="admin" w:date="2016-10-27T16:33:00Z"/>
        </w:rPr>
      </w:pPr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10</w:t>
      </w:r>
      <w:r w:rsidR="00D634F8">
        <w:fldChar w:fldCharType="end"/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主界面元素介绍见</w:t>
      </w:r>
      <w:ins w:id="723" w:author="admin" w:date="2016-10-31T15:43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_Ref465691963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724" w:author="admin" w:date="2016-10-31T15:43:00Z">
        <w:r w:rsidR="007111D4">
          <w:rPr>
            <w:rFonts w:hint="eastAsia"/>
          </w:rPr>
          <w:t>表</w:t>
        </w:r>
        <w:r w:rsidR="007111D4">
          <w:rPr>
            <w:rFonts w:hint="eastAsia"/>
          </w:rPr>
          <w:t xml:space="preserve"> </w:t>
        </w:r>
        <w:r w:rsidR="007111D4">
          <w:t>3</w:t>
        </w:r>
        <w:r w:rsidR="007111D4">
          <w:rPr>
            <w:rFonts w:ascii="Times New Roman" w:hAnsi="Times New Roman"/>
          </w:rPr>
          <w:fldChar w:fldCharType="end"/>
        </w:r>
      </w:ins>
      <w:del w:id="725" w:author="admin" w:date="2016-10-31T15:43:00Z">
        <w:r w:rsidDel="007111D4">
          <w:rPr>
            <w:rFonts w:ascii="Times New Roman" w:hAnsi="Times New Roman"/>
          </w:rPr>
          <w:delText>下表</w:delText>
        </w:r>
      </w:del>
      <w:r>
        <w:rPr>
          <w:rFonts w:ascii="Times New Roman" w:hAnsi="Times New Roman"/>
        </w:rPr>
        <w:t>。</w:t>
      </w:r>
    </w:p>
    <w:p w:rsidR="007111D4" w:rsidRDefault="00D044CA" w:rsidP="007111D4">
      <w:pPr>
        <w:pStyle w:val="af5"/>
        <w:spacing w:beforeLines="50"/>
        <w:rPr>
          <w:rPrChange w:id="726" w:author="admin" w:date="2016-10-27T16:24:00Z">
            <w:rPr>
              <w:b/>
              <w:i/>
            </w:rPr>
          </w:rPrChange>
        </w:rPr>
        <w:pPrChange w:id="727" w:author="admin" w:date="2016-10-31T15:42:00Z">
          <w:pPr>
            <w:pStyle w:val="af5"/>
          </w:pPr>
        </w:pPrChange>
      </w:pPr>
      <w:bookmarkStart w:id="728" w:name="_Ref465691963"/>
      <w:r>
        <w:rPr>
          <w:rFonts w:hint="eastAsia"/>
        </w:rPr>
        <w:t xml:space="preserve">表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表 \* ARABIC</w:instrText>
      </w:r>
      <w:r>
        <w:instrText xml:space="preserve"> </w:instrText>
      </w:r>
      <w:r w:rsidR="00D634F8">
        <w:fldChar w:fldCharType="separate"/>
      </w:r>
      <w:r w:rsidR="00415D72">
        <w:t>3</w:t>
      </w:r>
      <w:r w:rsidR="00D634F8">
        <w:fldChar w:fldCharType="end"/>
      </w:r>
      <w:bookmarkEnd w:id="728"/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/>
      </w:tblPr>
      <w:tblGrid>
        <w:gridCol w:w="1261"/>
        <w:gridCol w:w="3179"/>
        <w:gridCol w:w="4802"/>
        <w:tblGridChange w:id="729">
          <w:tblGrid>
            <w:gridCol w:w="1261"/>
            <w:gridCol w:w="3179"/>
            <w:gridCol w:w="4802"/>
          </w:tblGrid>
        </w:tblGridChange>
      </w:tblGrid>
      <w:tr w:rsidR="00D96A3A">
        <w:trPr>
          <w:jc w:val="center"/>
        </w:trPr>
        <w:tc>
          <w:tcPr>
            <w:tcW w:w="1261" w:type="dxa"/>
          </w:tcPr>
          <w:p w:rsidR="00D96A3A" w:rsidRDefault="00D96A3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</w:p>
        </w:tc>
        <w:tc>
          <w:tcPr>
            <w:tcW w:w="3179" w:type="dxa"/>
          </w:tcPr>
          <w:p w:rsidR="00D96A3A" w:rsidRDefault="00D044CA">
            <w:pPr>
              <w:spacing w:before="0" w:after="0" w:line="36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图标</w:t>
            </w:r>
          </w:p>
        </w:tc>
        <w:tc>
          <w:tcPr>
            <w:tcW w:w="4802" w:type="dxa"/>
          </w:tcPr>
          <w:p w:rsidR="00D96A3A" w:rsidRDefault="00D044CA">
            <w:pPr>
              <w:spacing w:before="0" w:after="0" w:line="36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描述</w:t>
            </w:r>
          </w:p>
        </w:tc>
      </w:tr>
      <w:tr w:rsidR="00D96A3A" w:rsidTr="00EE21AD">
        <w:tblPrEx>
          <w:tblW w:w="0" w:type="auto"/>
          <w:jc w:val="center"/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ayout w:type="fixed"/>
          <w:tblLook w:val="0000"/>
          <w:tblPrExChange w:id="730" w:author="admin" w:date="2016-10-27T15:39:00Z">
            <w:tblPrEx>
              <w:tblW w:w="0" w:type="auto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/>
            </w:tblPrEx>
          </w:tblPrExChange>
        </w:tblPrEx>
        <w:trPr>
          <w:jc w:val="center"/>
          <w:trPrChange w:id="731" w:author="admin" w:date="2016-10-27T15:39:00Z">
            <w:trPr>
              <w:jc w:val="center"/>
            </w:trPr>
          </w:trPrChange>
        </w:trPr>
        <w:tc>
          <w:tcPr>
            <w:tcW w:w="1261" w:type="dxa"/>
            <w:vMerge w:val="restart"/>
            <w:vAlign w:val="center"/>
            <w:tcPrChange w:id="732" w:author="admin" w:date="2016-10-27T15:39:00Z">
              <w:tcPr>
                <w:tcW w:w="1261" w:type="dxa"/>
                <w:vMerge w:val="restart"/>
                <w:vAlign w:val="center"/>
              </w:tcPr>
            </w:tcPrChange>
          </w:tcPr>
          <w:p w:rsidR="007111D4" w:rsidRDefault="00D044CA">
            <w:pPr>
              <w:spacing w:before="0" w:after="0" w:line="360" w:lineRule="auto"/>
              <w:rPr>
                <w:rFonts w:ascii="Times New Roman" w:hAnsi="Times New Roman"/>
              </w:rPr>
              <w:pPrChange w:id="733" w:author="admin" w:date="2016-10-27T15:39:00Z">
                <w:pPr>
                  <w:spacing w:before="0" w:after="0" w:line="360" w:lineRule="auto"/>
                  <w:jc w:val="center"/>
                </w:pPr>
              </w:pPrChange>
            </w:pPr>
            <w:r>
              <w:rPr>
                <w:rFonts w:ascii="Times New Roman" w:hAnsi="Times New Roman"/>
              </w:rPr>
              <w:t>标题栏</w:t>
            </w:r>
          </w:p>
        </w:tc>
        <w:tc>
          <w:tcPr>
            <w:tcW w:w="3179" w:type="dxa"/>
            <w:vAlign w:val="center"/>
            <w:tcPrChange w:id="734" w:author="admin" w:date="2016-10-27T15:39:00Z">
              <w:tcPr>
                <w:tcW w:w="3179" w:type="dxa"/>
              </w:tcPr>
            </w:tcPrChange>
          </w:tcPr>
          <w:p w:rsidR="007111D4" w:rsidRDefault="007111D4">
            <w:pPr>
              <w:widowControl/>
              <w:spacing w:before="0" w:after="0" w:line="360" w:lineRule="auto"/>
              <w:rPr>
                <w:rFonts w:ascii="Times New Roman" w:hAnsi="Times New Roman"/>
                <w:noProof/>
                <w:kern w:val="0"/>
                <w:sz w:val="24"/>
                <w:szCs w:val="24"/>
                <w:rPrChange w:id="735" w:author="admin" w:date="2016-10-27T15:38:00Z">
                  <w:rPr>
                    <w:rFonts w:ascii="Times New Roman" w:hAnsi="Times New Roman"/>
                    <w:color w:val="FF0000"/>
                  </w:rPr>
                </w:rPrChange>
              </w:rPr>
              <w:pPrChange w:id="736" w:author="admin" w:date="2016-10-27T15:39:00Z">
                <w:pPr>
                  <w:spacing w:before="0" w:after="0" w:line="360" w:lineRule="auto"/>
                  <w:jc w:val="left"/>
                </w:pPr>
              </w:pPrChange>
            </w:pPr>
            <w:r>
              <w:rPr>
                <w:rFonts w:ascii="Times New Roman" w:hAnsi="Times New Roman"/>
                <w:noProof/>
                <w:kern w:val="0"/>
                <w:sz w:val="24"/>
                <w:szCs w:val="24"/>
                <w:rPrChange w:id="737" w:author="Unknown">
                  <w:rPr>
                    <w:rFonts w:ascii="Times New Roman" w:hAnsi="Times New Roman"/>
                    <w:b/>
                    <w:bCs/>
                    <w:i/>
                    <w:iCs/>
                    <w:noProof/>
                    <w:color w:val="FF0000"/>
                  </w:rPr>
                </w:rPrChange>
              </w:rPr>
              <w:drawing>
                <wp:inline distT="0" distB="0" distL="0" distR="0">
                  <wp:extent cx="234315" cy="226695"/>
                  <wp:effectExtent l="19050" t="0" r="0" b="0"/>
                  <wp:docPr id="10" name="图片 15" descr="E:\160705Translation\二代电台UI文件\icon_emf\icon1.em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E:\160705Translation\二代电台UI文件\icon_emf\icon1.em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315" cy="2266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2" w:type="dxa"/>
            <w:vAlign w:val="center"/>
            <w:tcPrChange w:id="738" w:author="admin" w:date="2016-10-27T15:39:00Z">
              <w:tcPr>
                <w:tcW w:w="4802" w:type="dxa"/>
                <w:vAlign w:val="center"/>
              </w:tcPr>
            </w:tcPrChange>
          </w:tcPr>
          <w:p w:rsidR="007111D4" w:rsidRDefault="00D044CA">
            <w:pPr>
              <w:spacing w:before="0" w:after="0"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扬声器开关状态。当前状态为关闭</w:t>
            </w:r>
          </w:p>
        </w:tc>
      </w:tr>
      <w:tr w:rsidR="00D96A3A" w:rsidTr="00EE21AD">
        <w:tblPrEx>
          <w:tblW w:w="0" w:type="auto"/>
          <w:jc w:val="center"/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ayout w:type="fixed"/>
          <w:tblLook w:val="0000"/>
          <w:tblPrExChange w:id="739" w:author="admin" w:date="2016-10-27T15:39:00Z">
            <w:tblPrEx>
              <w:tblW w:w="0" w:type="auto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/>
            </w:tblPrEx>
          </w:tblPrExChange>
        </w:tblPrEx>
        <w:trPr>
          <w:jc w:val="center"/>
          <w:trPrChange w:id="740" w:author="admin" w:date="2016-10-27T15:39:00Z">
            <w:trPr>
              <w:jc w:val="center"/>
            </w:trPr>
          </w:trPrChange>
        </w:trPr>
        <w:tc>
          <w:tcPr>
            <w:tcW w:w="1261" w:type="dxa"/>
            <w:vMerge/>
            <w:vAlign w:val="center"/>
            <w:tcPrChange w:id="741" w:author="admin" w:date="2016-10-27T15:39:00Z">
              <w:tcPr>
                <w:tcW w:w="1261" w:type="dxa"/>
                <w:vMerge/>
              </w:tcPr>
            </w:tcPrChange>
          </w:tcPr>
          <w:p w:rsidR="007111D4" w:rsidRDefault="007111D4">
            <w:pPr>
              <w:spacing w:before="0" w:after="0" w:line="360" w:lineRule="auto"/>
              <w:rPr>
                <w:rFonts w:ascii="Times New Roman" w:hAnsi="Times New Roman"/>
              </w:rPr>
              <w:pPrChange w:id="742" w:author="admin" w:date="2016-10-27T15:39:00Z">
                <w:pPr>
                  <w:spacing w:before="0" w:after="0" w:line="360" w:lineRule="auto"/>
                  <w:jc w:val="center"/>
                </w:pPr>
              </w:pPrChange>
            </w:pPr>
          </w:p>
        </w:tc>
        <w:tc>
          <w:tcPr>
            <w:tcW w:w="3179" w:type="dxa"/>
            <w:vAlign w:val="center"/>
            <w:tcPrChange w:id="743" w:author="admin" w:date="2016-10-27T15:39:00Z">
              <w:tcPr>
                <w:tcW w:w="3179" w:type="dxa"/>
              </w:tcPr>
            </w:tcPrChange>
          </w:tcPr>
          <w:p w:rsidR="007111D4" w:rsidRDefault="007111D4">
            <w:pPr>
              <w:widowControl/>
              <w:spacing w:before="0" w:after="0" w:line="360" w:lineRule="auto"/>
              <w:rPr>
                <w:rFonts w:ascii="Times New Roman" w:hAnsi="Times New Roman"/>
                <w:noProof/>
                <w:kern w:val="0"/>
                <w:sz w:val="24"/>
                <w:szCs w:val="24"/>
                <w:rPrChange w:id="744" w:author="admin" w:date="2016-10-27T15:38:00Z">
                  <w:rPr>
                    <w:rFonts w:ascii="Times New Roman" w:hAnsi="Times New Roman"/>
                    <w:color w:val="FF0000"/>
                  </w:rPr>
                </w:rPrChange>
              </w:rPr>
              <w:pPrChange w:id="745" w:author="admin" w:date="2016-10-27T15:39:00Z">
                <w:pPr>
                  <w:spacing w:before="0" w:after="0" w:line="360" w:lineRule="auto"/>
                  <w:jc w:val="left"/>
                </w:pPr>
              </w:pPrChange>
            </w:pPr>
            <w:r>
              <w:rPr>
                <w:rFonts w:ascii="Times New Roman" w:hAnsi="Times New Roman"/>
                <w:noProof/>
                <w:kern w:val="0"/>
                <w:sz w:val="24"/>
                <w:szCs w:val="24"/>
                <w:rPrChange w:id="746" w:author="Unknown">
                  <w:rPr>
                    <w:rFonts w:ascii="Times New Roman" w:hAnsi="Times New Roman"/>
                    <w:b/>
                    <w:bCs/>
                    <w:i/>
                    <w:iCs/>
                    <w:noProof/>
                    <w:color w:val="FF0000"/>
                  </w:rPr>
                </w:rPrChange>
              </w:rPr>
              <w:drawing>
                <wp:inline distT="0" distB="0" distL="0" distR="0">
                  <wp:extent cx="226695" cy="205105"/>
                  <wp:effectExtent l="19050" t="0" r="1905" b="0"/>
                  <wp:docPr id="238" name="图片 16" descr="E:\160705Translation\二代电台UI文件\icon_emf\icon2.em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E:\160705Translation\二代电台UI文件\icon_emf\icon2.em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" cy="2051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2" w:type="dxa"/>
            <w:vAlign w:val="center"/>
            <w:tcPrChange w:id="747" w:author="admin" w:date="2016-10-27T15:39:00Z">
              <w:tcPr>
                <w:tcW w:w="4802" w:type="dxa"/>
                <w:vAlign w:val="center"/>
              </w:tcPr>
            </w:tcPrChange>
          </w:tcPr>
          <w:p w:rsidR="007111D4" w:rsidRDefault="00D044CA">
            <w:pPr>
              <w:spacing w:before="0" w:after="0"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有未读</w:t>
            </w:r>
            <w:r>
              <w:rPr>
                <w:rFonts w:ascii="Times New Roman" w:hAnsi="Times New Roman"/>
              </w:rPr>
              <w:t>DSC</w:t>
            </w:r>
            <w:r>
              <w:rPr>
                <w:rFonts w:ascii="Times New Roman" w:hAnsi="Times New Roman"/>
              </w:rPr>
              <w:t>消息</w:t>
            </w:r>
          </w:p>
        </w:tc>
      </w:tr>
      <w:tr w:rsidR="00D96A3A" w:rsidTr="00EE21AD">
        <w:tblPrEx>
          <w:tblW w:w="0" w:type="auto"/>
          <w:jc w:val="center"/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ayout w:type="fixed"/>
          <w:tblLook w:val="0000"/>
          <w:tblPrExChange w:id="748" w:author="admin" w:date="2016-10-27T15:39:00Z">
            <w:tblPrEx>
              <w:tblW w:w="0" w:type="auto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/>
            </w:tblPrEx>
          </w:tblPrExChange>
        </w:tblPrEx>
        <w:trPr>
          <w:trHeight w:val="555"/>
          <w:jc w:val="center"/>
          <w:trPrChange w:id="749" w:author="admin" w:date="2016-10-27T15:39:00Z">
            <w:trPr>
              <w:trHeight w:val="555"/>
              <w:jc w:val="center"/>
            </w:trPr>
          </w:trPrChange>
        </w:trPr>
        <w:tc>
          <w:tcPr>
            <w:tcW w:w="1261" w:type="dxa"/>
            <w:vMerge/>
            <w:vAlign w:val="center"/>
            <w:tcPrChange w:id="750" w:author="admin" w:date="2016-10-27T15:39:00Z">
              <w:tcPr>
                <w:tcW w:w="1261" w:type="dxa"/>
                <w:vMerge/>
              </w:tcPr>
            </w:tcPrChange>
          </w:tcPr>
          <w:p w:rsidR="007111D4" w:rsidRDefault="007111D4">
            <w:pPr>
              <w:spacing w:before="0" w:after="0" w:line="360" w:lineRule="auto"/>
              <w:rPr>
                <w:rFonts w:ascii="Times New Roman" w:hAnsi="Times New Roman"/>
              </w:rPr>
              <w:pPrChange w:id="751" w:author="admin" w:date="2016-10-27T15:39:00Z">
                <w:pPr>
                  <w:spacing w:before="0" w:after="0" w:line="360" w:lineRule="auto"/>
                  <w:jc w:val="center"/>
                </w:pPr>
              </w:pPrChange>
            </w:pPr>
          </w:p>
        </w:tc>
        <w:tc>
          <w:tcPr>
            <w:tcW w:w="3179" w:type="dxa"/>
            <w:vAlign w:val="center"/>
            <w:tcPrChange w:id="752" w:author="admin" w:date="2016-10-27T15:39:00Z">
              <w:tcPr>
                <w:tcW w:w="3179" w:type="dxa"/>
              </w:tcPr>
            </w:tcPrChange>
          </w:tcPr>
          <w:p w:rsidR="007111D4" w:rsidRDefault="00C56904">
            <w:pPr>
              <w:widowControl/>
              <w:spacing w:before="0" w:after="0" w:line="360" w:lineRule="auto"/>
              <w:rPr>
                <w:rFonts w:ascii="Times New Roman" w:hAnsi="Times New Roman"/>
                <w:noProof/>
                <w:kern w:val="0"/>
                <w:sz w:val="24"/>
                <w:szCs w:val="24"/>
              </w:rPr>
              <w:pPrChange w:id="753" w:author="admin" w:date="2016-10-27T15:39:00Z">
                <w:pPr>
                  <w:widowControl/>
                  <w:spacing w:before="0" w:after="0" w:line="360" w:lineRule="auto"/>
                  <w:jc w:val="left"/>
                </w:pPr>
              </w:pPrChange>
            </w:pPr>
            <w:r>
              <w:rPr>
                <w:rFonts w:ascii="Times New Roman" w:hAnsi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410441" cy="199281"/>
                  <wp:effectExtent l="19050" t="0" r="8659" b="0"/>
                  <wp:docPr id="259" name="图片 17" descr="E:\160705Translation\二代电台UI文件\icon_emf\icon3.em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E:\160705Translation\二代电台UI文件\icon_emf\icon3.em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140" cy="19719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2" w:type="dxa"/>
            <w:vAlign w:val="center"/>
            <w:tcPrChange w:id="754" w:author="admin" w:date="2016-10-27T15:39:00Z">
              <w:tcPr>
                <w:tcW w:w="4802" w:type="dxa"/>
                <w:vAlign w:val="center"/>
              </w:tcPr>
            </w:tcPrChange>
          </w:tcPr>
          <w:p w:rsidR="007111D4" w:rsidRDefault="00D044CA">
            <w:pPr>
              <w:spacing w:before="0" w:after="0"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系统时间。用户可设</w:t>
            </w:r>
          </w:p>
        </w:tc>
      </w:tr>
      <w:tr w:rsidR="00D96A3A" w:rsidTr="00EE21AD">
        <w:tblPrEx>
          <w:tblW w:w="0" w:type="auto"/>
          <w:jc w:val="center"/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ayout w:type="fixed"/>
          <w:tblLook w:val="0000"/>
          <w:tblPrExChange w:id="755" w:author="admin" w:date="2016-10-27T15:39:00Z">
            <w:tblPrEx>
              <w:tblW w:w="0" w:type="auto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/>
            </w:tblPrEx>
          </w:tblPrExChange>
        </w:tblPrEx>
        <w:trPr>
          <w:jc w:val="center"/>
          <w:trPrChange w:id="756" w:author="admin" w:date="2016-10-27T15:39:00Z">
            <w:trPr>
              <w:jc w:val="center"/>
            </w:trPr>
          </w:trPrChange>
        </w:trPr>
        <w:tc>
          <w:tcPr>
            <w:tcW w:w="1261" w:type="dxa"/>
            <w:vMerge/>
            <w:vAlign w:val="center"/>
            <w:tcPrChange w:id="757" w:author="admin" w:date="2016-10-27T15:39:00Z">
              <w:tcPr>
                <w:tcW w:w="1261" w:type="dxa"/>
                <w:vMerge/>
              </w:tcPr>
            </w:tcPrChange>
          </w:tcPr>
          <w:p w:rsidR="007111D4" w:rsidRDefault="007111D4">
            <w:pPr>
              <w:spacing w:before="0" w:after="0" w:line="360" w:lineRule="auto"/>
              <w:rPr>
                <w:rFonts w:ascii="Times New Roman" w:hAnsi="Times New Roman"/>
              </w:rPr>
              <w:pPrChange w:id="758" w:author="admin" w:date="2016-10-27T15:39:00Z">
                <w:pPr>
                  <w:spacing w:before="0" w:after="0" w:line="360" w:lineRule="auto"/>
                  <w:jc w:val="center"/>
                </w:pPr>
              </w:pPrChange>
            </w:pPr>
          </w:p>
        </w:tc>
        <w:tc>
          <w:tcPr>
            <w:tcW w:w="3179" w:type="dxa"/>
            <w:vAlign w:val="center"/>
            <w:tcPrChange w:id="759" w:author="admin" w:date="2016-10-27T15:39:00Z">
              <w:tcPr>
                <w:tcW w:w="3179" w:type="dxa"/>
              </w:tcPr>
            </w:tcPrChange>
          </w:tcPr>
          <w:p w:rsidR="007111D4" w:rsidRDefault="00C56904">
            <w:pPr>
              <w:widowControl/>
              <w:spacing w:before="0" w:after="0" w:line="360" w:lineRule="auto"/>
              <w:rPr>
                <w:rFonts w:ascii="Times New Roman" w:hAnsi="Times New Roman"/>
                <w:noProof/>
                <w:kern w:val="0"/>
                <w:sz w:val="24"/>
                <w:szCs w:val="24"/>
              </w:rPr>
              <w:pPrChange w:id="760" w:author="admin" w:date="2016-10-27T15:39:00Z">
                <w:pPr>
                  <w:widowControl/>
                  <w:spacing w:before="0" w:after="0" w:line="360" w:lineRule="auto"/>
                  <w:jc w:val="left"/>
                </w:pPr>
              </w:pPrChange>
            </w:pPr>
            <w:r>
              <w:rPr>
                <w:rFonts w:ascii="Times New Roman" w:hAnsi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401041" cy="196796"/>
                  <wp:effectExtent l="19050" t="0" r="8659" b="0"/>
                  <wp:docPr id="262" name="图片 18" descr="E:\160705Translation\二代电台UI文件\icon_emf\icon4.em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E:\160705Translation\二代电台UI文件\icon_emf\icon4.em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438" cy="197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2" w:type="dxa"/>
            <w:vAlign w:val="center"/>
            <w:tcPrChange w:id="761" w:author="admin" w:date="2016-10-27T15:39:00Z">
              <w:tcPr>
                <w:tcW w:w="4802" w:type="dxa"/>
                <w:vAlign w:val="center"/>
              </w:tcPr>
            </w:tcPrChange>
          </w:tcPr>
          <w:p w:rsidR="007111D4" w:rsidRDefault="00D044CA">
            <w:pPr>
              <w:spacing w:before="0" w:after="0"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船只九位码。使用该设备时必须设置</w:t>
            </w:r>
            <w:r>
              <w:rPr>
                <w:rFonts w:ascii="Times New Roman" w:hAnsi="Times New Roman"/>
              </w:rPr>
              <w:t>MMSI</w:t>
            </w:r>
          </w:p>
        </w:tc>
      </w:tr>
      <w:tr w:rsidR="00D96A3A" w:rsidTr="00EE21AD">
        <w:tblPrEx>
          <w:tblW w:w="0" w:type="auto"/>
          <w:jc w:val="center"/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ayout w:type="fixed"/>
          <w:tblLook w:val="0000"/>
          <w:tblPrExChange w:id="762" w:author="admin" w:date="2016-10-27T15:39:00Z">
            <w:tblPrEx>
              <w:tblW w:w="0" w:type="auto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/>
            </w:tblPrEx>
          </w:tblPrExChange>
        </w:tblPrEx>
        <w:trPr>
          <w:jc w:val="center"/>
          <w:trPrChange w:id="763" w:author="admin" w:date="2016-10-27T15:39:00Z">
            <w:trPr>
              <w:jc w:val="center"/>
            </w:trPr>
          </w:trPrChange>
        </w:trPr>
        <w:tc>
          <w:tcPr>
            <w:tcW w:w="1261" w:type="dxa"/>
            <w:vMerge w:val="restart"/>
            <w:vAlign w:val="center"/>
            <w:tcPrChange w:id="764" w:author="admin" w:date="2016-10-27T15:39:00Z">
              <w:tcPr>
                <w:tcW w:w="1261" w:type="dxa"/>
                <w:vMerge w:val="restart"/>
                <w:vAlign w:val="center"/>
              </w:tcPr>
            </w:tcPrChange>
          </w:tcPr>
          <w:p w:rsidR="007111D4" w:rsidRDefault="00D044CA">
            <w:pPr>
              <w:spacing w:before="0" w:after="0" w:line="360" w:lineRule="auto"/>
              <w:rPr>
                <w:rFonts w:ascii="Times New Roman" w:hAnsi="Times New Roman"/>
              </w:rPr>
              <w:pPrChange w:id="765" w:author="admin" w:date="2016-10-27T15:39:00Z">
                <w:pPr>
                  <w:spacing w:before="0" w:after="0" w:line="360" w:lineRule="auto"/>
                  <w:jc w:val="center"/>
                </w:pPr>
              </w:pPrChange>
            </w:pPr>
            <w:r>
              <w:rPr>
                <w:rFonts w:ascii="Times New Roman" w:hAnsi="Times New Roman"/>
              </w:rPr>
              <w:t>状态栏</w:t>
            </w:r>
          </w:p>
        </w:tc>
        <w:tc>
          <w:tcPr>
            <w:tcW w:w="3179" w:type="dxa"/>
            <w:vAlign w:val="center"/>
            <w:tcPrChange w:id="766" w:author="admin" w:date="2016-10-27T15:39:00Z">
              <w:tcPr>
                <w:tcW w:w="3179" w:type="dxa"/>
              </w:tcPr>
            </w:tcPrChange>
          </w:tcPr>
          <w:p w:rsidR="007111D4" w:rsidRDefault="007111D4">
            <w:pPr>
              <w:widowControl/>
              <w:spacing w:before="0" w:after="0" w:line="360" w:lineRule="auto"/>
              <w:rPr>
                <w:rFonts w:ascii="Times New Roman" w:hAnsi="Times New Roman"/>
                <w:noProof/>
                <w:kern w:val="0"/>
                <w:sz w:val="24"/>
                <w:szCs w:val="24"/>
                <w:rPrChange w:id="767" w:author="admin" w:date="2016-10-27T15:38:00Z">
                  <w:rPr>
                    <w:rFonts w:ascii="Times New Roman" w:hAnsi="Times New Roman"/>
                    <w:color w:val="FF0000"/>
                  </w:rPr>
                </w:rPrChange>
              </w:rPr>
              <w:pPrChange w:id="768" w:author="admin" w:date="2016-10-27T15:39:00Z">
                <w:pPr>
                  <w:spacing w:before="0" w:after="0" w:line="360" w:lineRule="auto"/>
                  <w:jc w:val="left"/>
                </w:pPr>
              </w:pPrChange>
            </w:pPr>
            <w:r>
              <w:rPr>
                <w:rFonts w:ascii="Times New Roman" w:hAnsi="Times New Roman"/>
                <w:noProof/>
                <w:kern w:val="0"/>
                <w:sz w:val="24"/>
                <w:szCs w:val="24"/>
                <w:rPrChange w:id="769" w:author="Unknown">
                  <w:rPr>
                    <w:rFonts w:ascii="Times New Roman" w:hAnsi="Times New Roman"/>
                    <w:b/>
                    <w:bCs/>
                    <w:i/>
                    <w:iCs/>
                    <w:noProof/>
                    <w:color w:val="FF0000"/>
                  </w:rPr>
                </w:rPrChange>
              </w:rPr>
              <w:drawing>
                <wp:inline distT="0" distB="0" distL="0" distR="0">
                  <wp:extent cx="468000" cy="322201"/>
                  <wp:effectExtent l="0" t="0" r="0" b="0"/>
                  <wp:docPr id="263" name="图片 19" descr="E:\160705Translation\二代电台UI文件\icon_emf\icon5.em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E:\160705Translation\二代电台UI文件\icon_emf\icon5.em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 b="82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000" cy="3222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2" w:type="dxa"/>
            <w:vAlign w:val="center"/>
            <w:tcPrChange w:id="770" w:author="admin" w:date="2016-10-27T15:39:00Z">
              <w:tcPr>
                <w:tcW w:w="4802" w:type="dxa"/>
                <w:vAlign w:val="center"/>
              </w:tcPr>
            </w:tcPrChange>
          </w:tcPr>
          <w:p w:rsidR="007111D4" w:rsidRDefault="00D044CA">
            <w:pPr>
              <w:spacing w:before="0" w:after="0"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当前</w:t>
            </w:r>
            <w:r>
              <w:rPr>
                <w:rFonts w:ascii="Times New Roman" w:hAnsi="Times New Roman"/>
              </w:rPr>
              <w:t>DSC</w:t>
            </w:r>
            <w:r>
              <w:rPr>
                <w:rFonts w:ascii="Times New Roman" w:hAnsi="Times New Roman"/>
              </w:rPr>
              <w:t>呼叫场景数量</w:t>
            </w:r>
          </w:p>
        </w:tc>
      </w:tr>
      <w:tr w:rsidR="00D96A3A" w:rsidTr="00EE21AD">
        <w:tblPrEx>
          <w:tblW w:w="0" w:type="auto"/>
          <w:jc w:val="center"/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ayout w:type="fixed"/>
          <w:tblLook w:val="0000"/>
          <w:tblPrExChange w:id="771" w:author="admin" w:date="2016-10-27T15:39:00Z">
            <w:tblPrEx>
              <w:tblW w:w="0" w:type="auto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/>
            </w:tblPrEx>
          </w:tblPrExChange>
        </w:tblPrEx>
        <w:trPr>
          <w:jc w:val="center"/>
          <w:trPrChange w:id="772" w:author="admin" w:date="2016-10-27T15:39:00Z">
            <w:trPr>
              <w:jc w:val="center"/>
            </w:trPr>
          </w:trPrChange>
        </w:trPr>
        <w:tc>
          <w:tcPr>
            <w:tcW w:w="1261" w:type="dxa"/>
            <w:vMerge/>
            <w:vAlign w:val="center"/>
            <w:tcPrChange w:id="773" w:author="admin" w:date="2016-10-27T15:39:00Z">
              <w:tcPr>
                <w:tcW w:w="1261" w:type="dxa"/>
                <w:vMerge/>
                <w:vAlign w:val="center"/>
              </w:tcPr>
            </w:tcPrChange>
          </w:tcPr>
          <w:p w:rsidR="007111D4" w:rsidRDefault="007111D4">
            <w:pPr>
              <w:spacing w:before="0" w:after="0" w:line="360" w:lineRule="auto"/>
              <w:rPr>
                <w:rFonts w:ascii="Times New Roman" w:hAnsi="Times New Roman"/>
              </w:rPr>
              <w:pPrChange w:id="774" w:author="admin" w:date="2016-10-27T15:39:00Z">
                <w:pPr>
                  <w:spacing w:before="0" w:after="0" w:line="360" w:lineRule="auto"/>
                  <w:jc w:val="center"/>
                </w:pPr>
              </w:pPrChange>
            </w:pPr>
          </w:p>
        </w:tc>
        <w:tc>
          <w:tcPr>
            <w:tcW w:w="3179" w:type="dxa"/>
            <w:vAlign w:val="center"/>
            <w:tcPrChange w:id="775" w:author="admin" w:date="2016-10-27T15:39:00Z">
              <w:tcPr>
                <w:tcW w:w="3179" w:type="dxa"/>
              </w:tcPr>
            </w:tcPrChange>
          </w:tcPr>
          <w:p w:rsidR="007111D4" w:rsidRDefault="00C56904">
            <w:pPr>
              <w:widowControl/>
              <w:spacing w:before="0" w:after="0" w:line="360" w:lineRule="auto"/>
              <w:rPr>
                <w:rFonts w:ascii="Times New Roman" w:hAnsi="Times New Roman"/>
                <w:noProof/>
                <w:kern w:val="0"/>
                <w:sz w:val="24"/>
                <w:szCs w:val="24"/>
              </w:rPr>
              <w:pPrChange w:id="776" w:author="admin" w:date="2016-10-27T15:39:00Z">
                <w:pPr>
                  <w:widowControl/>
                  <w:spacing w:before="0" w:after="0" w:line="360" w:lineRule="auto"/>
                  <w:jc w:val="left"/>
                </w:pPr>
              </w:pPrChange>
            </w:pPr>
            <w:r>
              <w:rPr>
                <w:rFonts w:ascii="Times New Roman" w:hAnsi="Times New Roman" w:hint="eastAsia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459000" cy="241201"/>
                  <wp:effectExtent l="19050" t="0" r="0" b="0"/>
                  <wp:docPr id="282" name="图片 20" descr="E:\160705Translation\二代电台UI文件\icon_emf\icon6.em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E:\160705Translation\二代电台UI文件\icon_emf\icon6.em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 b="417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9000" cy="2412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2" w:type="dxa"/>
            <w:vAlign w:val="center"/>
            <w:tcPrChange w:id="777" w:author="admin" w:date="2016-10-27T15:39:00Z">
              <w:tcPr>
                <w:tcW w:w="4802" w:type="dxa"/>
                <w:vAlign w:val="center"/>
              </w:tcPr>
            </w:tcPrChange>
          </w:tcPr>
          <w:p w:rsidR="007111D4" w:rsidRDefault="00D044CA">
            <w:pPr>
              <w:spacing w:before="0" w:after="0"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系统工作模式。包括</w:t>
            </w:r>
            <w:r>
              <w:rPr>
                <w:rFonts w:ascii="Times New Roman" w:hAnsi="Times New Roman"/>
              </w:rPr>
              <w:t>SSB</w:t>
            </w:r>
            <w:r>
              <w:rPr>
                <w:rFonts w:ascii="Times New Roman" w:hAnsi="Times New Roman"/>
              </w:rPr>
              <w:t>、</w:t>
            </w:r>
            <w:r>
              <w:rPr>
                <w:rFonts w:ascii="Times New Roman" w:hAnsi="Times New Roman"/>
              </w:rPr>
              <w:t>DSC</w:t>
            </w:r>
            <w:r>
              <w:rPr>
                <w:rFonts w:ascii="Times New Roman" w:hAnsi="Times New Roman"/>
              </w:rPr>
              <w:t>、</w:t>
            </w:r>
            <w:r>
              <w:rPr>
                <w:rFonts w:ascii="Times New Roman" w:hAnsi="Times New Roman"/>
              </w:rPr>
              <w:t>AM</w:t>
            </w:r>
            <w:r>
              <w:rPr>
                <w:rFonts w:ascii="Times New Roman" w:hAnsi="Times New Roman"/>
              </w:rPr>
              <w:t>和</w:t>
            </w:r>
            <w:r>
              <w:rPr>
                <w:rFonts w:ascii="Times New Roman" w:hAnsi="Times New Roman"/>
              </w:rPr>
              <w:t>NBDP</w:t>
            </w:r>
            <w:r>
              <w:rPr>
                <w:rFonts w:ascii="Times New Roman" w:hAnsi="Times New Roman"/>
              </w:rPr>
              <w:t>四种类型</w:t>
            </w:r>
          </w:p>
        </w:tc>
      </w:tr>
      <w:tr w:rsidR="00D96A3A" w:rsidTr="00EE21AD">
        <w:tblPrEx>
          <w:tblW w:w="0" w:type="auto"/>
          <w:jc w:val="center"/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ayout w:type="fixed"/>
          <w:tblLook w:val="0000"/>
          <w:tblPrExChange w:id="778" w:author="admin" w:date="2016-10-27T15:39:00Z">
            <w:tblPrEx>
              <w:tblW w:w="0" w:type="auto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/>
            </w:tblPrEx>
          </w:tblPrExChange>
        </w:tblPrEx>
        <w:trPr>
          <w:jc w:val="center"/>
          <w:trPrChange w:id="779" w:author="admin" w:date="2016-10-27T15:39:00Z">
            <w:trPr>
              <w:jc w:val="center"/>
            </w:trPr>
          </w:trPrChange>
        </w:trPr>
        <w:tc>
          <w:tcPr>
            <w:tcW w:w="1261" w:type="dxa"/>
            <w:vMerge/>
            <w:vAlign w:val="center"/>
            <w:tcPrChange w:id="780" w:author="admin" w:date="2016-10-27T15:39:00Z">
              <w:tcPr>
                <w:tcW w:w="1261" w:type="dxa"/>
                <w:vMerge/>
                <w:vAlign w:val="center"/>
              </w:tcPr>
            </w:tcPrChange>
          </w:tcPr>
          <w:p w:rsidR="007111D4" w:rsidRDefault="007111D4">
            <w:pPr>
              <w:spacing w:before="0" w:after="0" w:line="360" w:lineRule="auto"/>
              <w:rPr>
                <w:rFonts w:ascii="Times New Roman" w:hAnsi="Times New Roman"/>
              </w:rPr>
              <w:pPrChange w:id="781" w:author="admin" w:date="2016-10-27T15:39:00Z">
                <w:pPr>
                  <w:spacing w:before="0" w:after="0" w:line="360" w:lineRule="auto"/>
                  <w:jc w:val="center"/>
                </w:pPr>
              </w:pPrChange>
            </w:pPr>
          </w:p>
        </w:tc>
        <w:tc>
          <w:tcPr>
            <w:tcW w:w="3179" w:type="dxa"/>
            <w:vAlign w:val="center"/>
            <w:tcPrChange w:id="782" w:author="admin" w:date="2016-10-27T15:39:00Z">
              <w:tcPr>
                <w:tcW w:w="3179" w:type="dxa"/>
              </w:tcPr>
            </w:tcPrChange>
          </w:tcPr>
          <w:p w:rsidR="007111D4" w:rsidRDefault="00C56904">
            <w:pPr>
              <w:widowControl/>
              <w:spacing w:before="0" w:after="0" w:line="360" w:lineRule="auto"/>
              <w:rPr>
                <w:rFonts w:ascii="Times New Roman" w:hAnsi="Times New Roman"/>
                <w:noProof/>
                <w:kern w:val="0"/>
                <w:sz w:val="24"/>
                <w:szCs w:val="24"/>
              </w:rPr>
              <w:pPrChange w:id="783" w:author="admin" w:date="2016-10-27T15:39:00Z">
                <w:pPr>
                  <w:widowControl/>
                  <w:spacing w:before="0" w:after="0" w:line="360" w:lineRule="auto"/>
                  <w:jc w:val="left"/>
                </w:pPr>
              </w:pPrChange>
            </w:pPr>
            <w:r>
              <w:rPr>
                <w:rFonts w:ascii="Times New Roman" w:hAnsi="Times New Roman" w:hint="eastAsia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922433" cy="180109"/>
                  <wp:effectExtent l="19050" t="0" r="0" b="0"/>
                  <wp:docPr id="283" name="图片 21" descr="E:\160705Translation\二代电台UI文件\icon_emf\icon7.em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E:\160705Translation\二代电台UI文件\icon_emf\icon7.em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6625" cy="1828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2" w:type="dxa"/>
            <w:vAlign w:val="center"/>
            <w:tcPrChange w:id="784" w:author="admin" w:date="2016-10-27T15:39:00Z">
              <w:tcPr>
                <w:tcW w:w="4802" w:type="dxa"/>
                <w:vAlign w:val="center"/>
              </w:tcPr>
            </w:tcPrChange>
          </w:tcPr>
          <w:p w:rsidR="007111D4" w:rsidRDefault="00D044CA">
            <w:pPr>
              <w:spacing w:before="0" w:after="0"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增益控制。分为自动增益控制（</w:t>
            </w:r>
            <w:r>
              <w:rPr>
                <w:rFonts w:ascii="Times New Roman" w:hAnsi="Times New Roman"/>
              </w:rPr>
              <w:t>AGC</w:t>
            </w:r>
            <w:r>
              <w:rPr>
                <w:rFonts w:ascii="Times New Roman" w:hAnsi="Times New Roman"/>
              </w:rPr>
              <w:t>）和手动增益控制（</w:t>
            </w:r>
            <w:r>
              <w:rPr>
                <w:rFonts w:ascii="Times New Roman" w:hAnsi="Times New Roman"/>
              </w:rPr>
              <w:t>MGC</w:t>
            </w:r>
            <w:r>
              <w:rPr>
                <w:rFonts w:ascii="Times New Roman" w:hAnsi="Times New Roman"/>
              </w:rPr>
              <w:t>）；</w:t>
            </w:r>
            <w:r>
              <w:rPr>
                <w:rFonts w:ascii="Times New Roman" w:hAnsi="Times New Roman"/>
              </w:rPr>
              <w:t>AGC</w:t>
            </w:r>
            <w:r>
              <w:rPr>
                <w:rFonts w:ascii="Times New Roman" w:hAnsi="Times New Roman"/>
              </w:rPr>
              <w:t>包括快（</w:t>
            </w:r>
            <w:r>
              <w:rPr>
                <w:rFonts w:ascii="Times New Roman" w:hAnsi="Times New Roman"/>
              </w:rPr>
              <w:t>FAST</w:t>
            </w:r>
            <w:r>
              <w:rPr>
                <w:rFonts w:ascii="Times New Roman" w:hAnsi="Times New Roman"/>
              </w:rPr>
              <w:t>）和慢（</w:t>
            </w:r>
            <w:r>
              <w:rPr>
                <w:rFonts w:ascii="Times New Roman" w:hAnsi="Times New Roman"/>
              </w:rPr>
              <w:t>SLOW</w:t>
            </w:r>
            <w:r>
              <w:rPr>
                <w:rFonts w:ascii="Times New Roman" w:hAnsi="Times New Roman"/>
              </w:rPr>
              <w:t>）两档；</w:t>
            </w:r>
            <w:r>
              <w:rPr>
                <w:rFonts w:ascii="Times New Roman" w:hAnsi="Times New Roman"/>
              </w:rPr>
              <w:t>MGC</w:t>
            </w:r>
            <w:r>
              <w:rPr>
                <w:rFonts w:ascii="Times New Roman" w:hAnsi="Times New Roman"/>
              </w:rPr>
              <w:t>值域为</w:t>
            </w:r>
            <w:r>
              <w:rPr>
                <w:rFonts w:ascii="Times New Roman" w:hAnsi="Times New Roman"/>
              </w:rPr>
              <w:t>1~99</w:t>
            </w:r>
          </w:p>
        </w:tc>
      </w:tr>
      <w:tr w:rsidR="00D96A3A" w:rsidTr="00EE21AD">
        <w:tblPrEx>
          <w:tblW w:w="0" w:type="auto"/>
          <w:jc w:val="center"/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ayout w:type="fixed"/>
          <w:tblLook w:val="0000"/>
          <w:tblPrExChange w:id="785" w:author="admin" w:date="2016-10-27T15:39:00Z">
            <w:tblPrEx>
              <w:tblW w:w="0" w:type="auto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/>
            </w:tblPrEx>
          </w:tblPrExChange>
        </w:tblPrEx>
        <w:trPr>
          <w:jc w:val="center"/>
          <w:trPrChange w:id="786" w:author="admin" w:date="2016-10-27T15:39:00Z">
            <w:trPr>
              <w:jc w:val="center"/>
            </w:trPr>
          </w:trPrChange>
        </w:trPr>
        <w:tc>
          <w:tcPr>
            <w:tcW w:w="1261" w:type="dxa"/>
            <w:vMerge/>
            <w:vAlign w:val="center"/>
            <w:tcPrChange w:id="787" w:author="admin" w:date="2016-10-27T15:39:00Z">
              <w:tcPr>
                <w:tcW w:w="1261" w:type="dxa"/>
                <w:vMerge/>
                <w:vAlign w:val="center"/>
              </w:tcPr>
            </w:tcPrChange>
          </w:tcPr>
          <w:p w:rsidR="007111D4" w:rsidRDefault="007111D4">
            <w:pPr>
              <w:spacing w:before="0" w:after="0" w:line="360" w:lineRule="auto"/>
              <w:rPr>
                <w:rFonts w:ascii="Times New Roman" w:hAnsi="Times New Roman"/>
              </w:rPr>
              <w:pPrChange w:id="788" w:author="admin" w:date="2016-10-27T15:39:00Z">
                <w:pPr>
                  <w:spacing w:before="0" w:after="0" w:line="360" w:lineRule="auto"/>
                  <w:jc w:val="center"/>
                </w:pPr>
              </w:pPrChange>
            </w:pPr>
          </w:p>
        </w:tc>
        <w:tc>
          <w:tcPr>
            <w:tcW w:w="3179" w:type="dxa"/>
            <w:vAlign w:val="center"/>
            <w:tcPrChange w:id="789" w:author="admin" w:date="2016-10-27T15:39:00Z">
              <w:tcPr>
                <w:tcW w:w="3179" w:type="dxa"/>
              </w:tcPr>
            </w:tcPrChange>
          </w:tcPr>
          <w:p w:rsidR="007111D4" w:rsidRDefault="00C56904">
            <w:pPr>
              <w:widowControl/>
              <w:spacing w:before="0" w:after="0" w:line="360" w:lineRule="auto"/>
              <w:rPr>
                <w:rFonts w:ascii="Times New Roman" w:hAnsi="Times New Roman"/>
                <w:noProof/>
                <w:kern w:val="0"/>
                <w:sz w:val="24"/>
                <w:szCs w:val="24"/>
              </w:rPr>
              <w:pPrChange w:id="790" w:author="admin" w:date="2016-10-27T15:39:00Z">
                <w:pPr>
                  <w:widowControl/>
                  <w:spacing w:before="0" w:after="0" w:line="360" w:lineRule="auto"/>
                  <w:jc w:val="left"/>
                </w:pPr>
              </w:pPrChange>
            </w:pPr>
            <w:r>
              <w:rPr>
                <w:rFonts w:ascii="Times New Roman" w:hAnsi="Times New Roman" w:hint="eastAsia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629285" cy="190500"/>
                  <wp:effectExtent l="19050" t="0" r="0" b="0"/>
                  <wp:docPr id="285" name="图片 22" descr="E:\160705Translation\二代电台UI文件\icon_emf\icon8.em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E:\160705Translation\二代电台UI文件\icon_emf\icon8.em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9285" cy="190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2" w:type="dxa"/>
            <w:vAlign w:val="center"/>
            <w:tcPrChange w:id="791" w:author="admin" w:date="2016-10-27T15:39:00Z">
              <w:tcPr>
                <w:tcW w:w="4802" w:type="dxa"/>
                <w:vAlign w:val="center"/>
              </w:tcPr>
            </w:tcPrChange>
          </w:tcPr>
          <w:p w:rsidR="007111D4" w:rsidRDefault="00D044CA">
            <w:pPr>
              <w:spacing w:before="0" w:after="0"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接收衰减。包括直通（</w:t>
            </w:r>
            <w:r>
              <w:rPr>
                <w:rFonts w:ascii="Times New Roman" w:hAnsi="Times New Roman"/>
              </w:rPr>
              <w:t>S</w:t>
            </w:r>
            <w:r>
              <w:rPr>
                <w:rFonts w:ascii="Times New Roman" w:hAnsi="Times New Roman"/>
              </w:rPr>
              <w:t>）、放大（</w:t>
            </w:r>
            <w:r>
              <w:rPr>
                <w:rFonts w:ascii="Times New Roman" w:hAnsi="Times New Roman"/>
              </w:rPr>
              <w:t>PRE</w:t>
            </w:r>
            <w:r>
              <w:rPr>
                <w:rFonts w:ascii="Times New Roman" w:hAnsi="Times New Roman"/>
              </w:rPr>
              <w:t>）和衰减（</w:t>
            </w:r>
            <w:r>
              <w:rPr>
                <w:rFonts w:ascii="Times New Roman" w:hAnsi="Times New Roman"/>
              </w:rPr>
              <w:t>L</w:t>
            </w:r>
            <w:r>
              <w:rPr>
                <w:rFonts w:ascii="Times New Roman" w:hAnsi="Times New Roman"/>
              </w:rPr>
              <w:t>）三档</w:t>
            </w:r>
          </w:p>
        </w:tc>
      </w:tr>
      <w:tr w:rsidR="00D96A3A" w:rsidTr="00EE21AD">
        <w:tblPrEx>
          <w:tblW w:w="0" w:type="auto"/>
          <w:jc w:val="center"/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ayout w:type="fixed"/>
          <w:tblLook w:val="0000"/>
          <w:tblPrExChange w:id="792" w:author="admin" w:date="2016-10-27T15:39:00Z">
            <w:tblPrEx>
              <w:tblW w:w="0" w:type="auto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/>
            </w:tblPrEx>
          </w:tblPrExChange>
        </w:tblPrEx>
        <w:trPr>
          <w:jc w:val="center"/>
          <w:trPrChange w:id="793" w:author="admin" w:date="2016-10-27T15:39:00Z">
            <w:trPr>
              <w:jc w:val="center"/>
            </w:trPr>
          </w:trPrChange>
        </w:trPr>
        <w:tc>
          <w:tcPr>
            <w:tcW w:w="1261" w:type="dxa"/>
            <w:vMerge/>
            <w:vAlign w:val="center"/>
            <w:tcPrChange w:id="794" w:author="admin" w:date="2016-10-27T15:39:00Z">
              <w:tcPr>
                <w:tcW w:w="1261" w:type="dxa"/>
                <w:vMerge/>
                <w:vAlign w:val="center"/>
              </w:tcPr>
            </w:tcPrChange>
          </w:tcPr>
          <w:p w:rsidR="007111D4" w:rsidRDefault="007111D4">
            <w:pPr>
              <w:spacing w:before="0" w:after="0" w:line="360" w:lineRule="auto"/>
              <w:rPr>
                <w:rFonts w:ascii="Times New Roman" w:hAnsi="Times New Roman"/>
              </w:rPr>
              <w:pPrChange w:id="795" w:author="admin" w:date="2016-10-27T15:39:00Z">
                <w:pPr>
                  <w:spacing w:before="0" w:after="0" w:line="360" w:lineRule="auto"/>
                  <w:jc w:val="center"/>
                </w:pPr>
              </w:pPrChange>
            </w:pPr>
          </w:p>
        </w:tc>
        <w:tc>
          <w:tcPr>
            <w:tcW w:w="3179" w:type="dxa"/>
            <w:vAlign w:val="center"/>
            <w:tcPrChange w:id="796" w:author="admin" w:date="2016-10-27T15:39:00Z">
              <w:tcPr>
                <w:tcW w:w="3179" w:type="dxa"/>
              </w:tcPr>
            </w:tcPrChange>
          </w:tcPr>
          <w:p w:rsidR="007111D4" w:rsidRDefault="00C56904">
            <w:pPr>
              <w:widowControl/>
              <w:spacing w:before="0" w:after="0" w:line="360" w:lineRule="auto"/>
              <w:rPr>
                <w:rFonts w:ascii="Times New Roman" w:hAnsi="Times New Roman"/>
                <w:noProof/>
                <w:kern w:val="0"/>
                <w:sz w:val="24"/>
                <w:szCs w:val="24"/>
              </w:rPr>
              <w:pPrChange w:id="797" w:author="admin" w:date="2016-10-27T15:39:00Z">
                <w:pPr>
                  <w:widowControl/>
                  <w:spacing w:before="0" w:after="0" w:line="360" w:lineRule="auto"/>
                  <w:jc w:val="left"/>
                </w:pPr>
              </w:pPrChange>
            </w:pPr>
            <w:r>
              <w:rPr>
                <w:rFonts w:ascii="Times New Roman" w:hAnsi="Times New Roman" w:hint="eastAsia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753745" cy="182880"/>
                  <wp:effectExtent l="19050" t="0" r="8255" b="0"/>
                  <wp:docPr id="156" name="图片 23" descr="E:\160705Translation\二代电台UI文件\icon_emf\icon9.em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E:\160705Translation\二代电台UI文件\icon_emf\icon9.em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3745" cy="1828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2" w:type="dxa"/>
            <w:vAlign w:val="center"/>
            <w:tcPrChange w:id="798" w:author="admin" w:date="2016-10-27T15:39:00Z">
              <w:tcPr>
                <w:tcW w:w="4802" w:type="dxa"/>
                <w:vAlign w:val="center"/>
              </w:tcPr>
            </w:tcPrChange>
          </w:tcPr>
          <w:p w:rsidR="007111D4" w:rsidRDefault="00D044CA">
            <w:pPr>
              <w:spacing w:before="0" w:after="0"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静噪状态。包括开（</w:t>
            </w:r>
            <w:r>
              <w:rPr>
                <w:rFonts w:ascii="Times New Roman" w:hAnsi="Times New Roman"/>
              </w:rPr>
              <w:t>ON</w:t>
            </w:r>
            <w:r>
              <w:rPr>
                <w:rFonts w:ascii="Times New Roman" w:hAnsi="Times New Roman"/>
              </w:rPr>
              <w:t>）和关（</w:t>
            </w:r>
            <w:r>
              <w:rPr>
                <w:rFonts w:ascii="Times New Roman" w:hAnsi="Times New Roman"/>
              </w:rPr>
              <w:t>OFF</w:t>
            </w:r>
            <w:r>
              <w:rPr>
                <w:rFonts w:ascii="Times New Roman" w:hAnsi="Times New Roman"/>
              </w:rPr>
              <w:t>）两种状态以及静噪值</w:t>
            </w:r>
          </w:p>
        </w:tc>
      </w:tr>
      <w:tr w:rsidR="00D96A3A" w:rsidTr="00EE21AD">
        <w:tblPrEx>
          <w:tblW w:w="0" w:type="auto"/>
          <w:jc w:val="center"/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ayout w:type="fixed"/>
          <w:tblLook w:val="0000"/>
          <w:tblPrExChange w:id="799" w:author="admin" w:date="2016-10-27T15:39:00Z">
            <w:tblPrEx>
              <w:tblW w:w="0" w:type="auto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/>
            </w:tblPrEx>
          </w:tblPrExChange>
        </w:tblPrEx>
        <w:trPr>
          <w:jc w:val="center"/>
          <w:trPrChange w:id="800" w:author="admin" w:date="2016-10-27T15:39:00Z">
            <w:trPr>
              <w:jc w:val="center"/>
            </w:trPr>
          </w:trPrChange>
        </w:trPr>
        <w:tc>
          <w:tcPr>
            <w:tcW w:w="1261" w:type="dxa"/>
            <w:vMerge/>
            <w:vAlign w:val="center"/>
            <w:tcPrChange w:id="801" w:author="admin" w:date="2016-10-27T15:39:00Z">
              <w:tcPr>
                <w:tcW w:w="1261" w:type="dxa"/>
                <w:vMerge/>
                <w:vAlign w:val="center"/>
              </w:tcPr>
            </w:tcPrChange>
          </w:tcPr>
          <w:p w:rsidR="007111D4" w:rsidRDefault="007111D4">
            <w:pPr>
              <w:spacing w:before="0" w:after="0" w:line="360" w:lineRule="auto"/>
              <w:rPr>
                <w:rFonts w:ascii="Times New Roman" w:hAnsi="Times New Roman"/>
              </w:rPr>
              <w:pPrChange w:id="802" w:author="admin" w:date="2016-10-27T15:39:00Z">
                <w:pPr>
                  <w:spacing w:before="0" w:after="0" w:line="360" w:lineRule="auto"/>
                  <w:jc w:val="center"/>
                </w:pPr>
              </w:pPrChange>
            </w:pPr>
          </w:p>
        </w:tc>
        <w:tc>
          <w:tcPr>
            <w:tcW w:w="3179" w:type="dxa"/>
            <w:vAlign w:val="center"/>
            <w:tcPrChange w:id="803" w:author="admin" w:date="2016-10-27T15:39:00Z">
              <w:tcPr>
                <w:tcW w:w="3179" w:type="dxa"/>
              </w:tcPr>
            </w:tcPrChange>
          </w:tcPr>
          <w:p w:rsidR="007111D4" w:rsidRDefault="00C56904">
            <w:pPr>
              <w:widowControl/>
              <w:spacing w:before="0" w:after="0" w:line="360" w:lineRule="auto"/>
              <w:rPr>
                <w:rFonts w:ascii="Times New Roman" w:hAnsi="Times New Roman"/>
                <w:noProof/>
                <w:kern w:val="0"/>
                <w:sz w:val="24"/>
                <w:szCs w:val="24"/>
              </w:rPr>
              <w:pPrChange w:id="804" w:author="admin" w:date="2016-10-27T15:39:00Z">
                <w:pPr>
                  <w:widowControl/>
                  <w:spacing w:before="0" w:after="0" w:line="360" w:lineRule="auto"/>
                  <w:jc w:val="left"/>
                </w:pPr>
              </w:pPrChange>
            </w:pPr>
            <w:r>
              <w:rPr>
                <w:rFonts w:ascii="Times New Roman" w:hAnsi="Times New Roman" w:hint="eastAsia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583623" cy="160385"/>
                  <wp:effectExtent l="19050" t="0" r="6927" b="0"/>
                  <wp:docPr id="287" name="图片 24" descr="E:\160705Translation\二代电台UI文件\icon_emf\icon10.em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E:\160705Translation\二代电台UI文件\icon_emf\icon10.em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602" cy="1628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2" w:type="dxa"/>
            <w:vAlign w:val="center"/>
            <w:tcPrChange w:id="805" w:author="admin" w:date="2016-10-27T15:39:00Z">
              <w:tcPr>
                <w:tcW w:w="4802" w:type="dxa"/>
                <w:vAlign w:val="center"/>
              </w:tcPr>
            </w:tcPrChange>
          </w:tcPr>
          <w:p w:rsidR="007111D4" w:rsidRDefault="00D044CA">
            <w:pPr>
              <w:spacing w:before="0" w:after="0"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功率，包括高（</w:t>
            </w:r>
            <w:r>
              <w:rPr>
                <w:rFonts w:ascii="Times New Roman" w:hAnsi="Times New Roman"/>
              </w:rPr>
              <w:t>H</w:t>
            </w:r>
            <w:r>
              <w:rPr>
                <w:rFonts w:ascii="Times New Roman" w:hAnsi="Times New Roman"/>
              </w:rPr>
              <w:t>）、中（</w:t>
            </w:r>
            <w:r>
              <w:rPr>
                <w:rFonts w:ascii="Times New Roman" w:hAnsi="Times New Roman"/>
              </w:rPr>
              <w:t>M</w:t>
            </w:r>
            <w:r>
              <w:rPr>
                <w:rFonts w:ascii="Times New Roman" w:hAnsi="Times New Roman"/>
              </w:rPr>
              <w:t>）和低（</w:t>
            </w:r>
            <w:r>
              <w:rPr>
                <w:rFonts w:ascii="Times New Roman" w:hAnsi="Times New Roman"/>
              </w:rPr>
              <w:t>L</w:t>
            </w:r>
            <w:r>
              <w:rPr>
                <w:rFonts w:ascii="Times New Roman" w:hAnsi="Times New Roman"/>
              </w:rPr>
              <w:t>）三挡</w:t>
            </w:r>
          </w:p>
        </w:tc>
      </w:tr>
      <w:tr w:rsidR="00D96A3A" w:rsidTr="00EE21AD">
        <w:tblPrEx>
          <w:tblW w:w="0" w:type="auto"/>
          <w:jc w:val="center"/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ayout w:type="fixed"/>
          <w:tblLook w:val="0000"/>
          <w:tblPrExChange w:id="806" w:author="admin" w:date="2016-10-27T15:39:00Z">
            <w:tblPrEx>
              <w:tblW w:w="0" w:type="auto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/>
            </w:tblPrEx>
          </w:tblPrExChange>
        </w:tblPrEx>
        <w:trPr>
          <w:jc w:val="center"/>
          <w:trPrChange w:id="807" w:author="admin" w:date="2016-10-27T15:39:00Z">
            <w:trPr>
              <w:jc w:val="center"/>
            </w:trPr>
          </w:trPrChange>
        </w:trPr>
        <w:tc>
          <w:tcPr>
            <w:tcW w:w="1261" w:type="dxa"/>
            <w:vMerge/>
            <w:vAlign w:val="center"/>
            <w:tcPrChange w:id="808" w:author="admin" w:date="2016-10-27T15:39:00Z">
              <w:tcPr>
                <w:tcW w:w="1261" w:type="dxa"/>
                <w:vMerge/>
                <w:vAlign w:val="center"/>
              </w:tcPr>
            </w:tcPrChange>
          </w:tcPr>
          <w:p w:rsidR="007111D4" w:rsidRDefault="007111D4">
            <w:pPr>
              <w:spacing w:before="0" w:after="0" w:line="360" w:lineRule="auto"/>
              <w:rPr>
                <w:rFonts w:ascii="Times New Roman" w:hAnsi="Times New Roman"/>
              </w:rPr>
              <w:pPrChange w:id="809" w:author="admin" w:date="2016-10-27T15:39:00Z">
                <w:pPr>
                  <w:spacing w:before="0" w:after="0" w:line="360" w:lineRule="auto"/>
                  <w:jc w:val="center"/>
                </w:pPr>
              </w:pPrChange>
            </w:pPr>
          </w:p>
        </w:tc>
        <w:tc>
          <w:tcPr>
            <w:tcW w:w="3179" w:type="dxa"/>
            <w:vAlign w:val="center"/>
            <w:tcPrChange w:id="810" w:author="admin" w:date="2016-10-27T15:39:00Z">
              <w:tcPr>
                <w:tcW w:w="3179" w:type="dxa"/>
              </w:tcPr>
            </w:tcPrChange>
          </w:tcPr>
          <w:p w:rsidR="007111D4" w:rsidRDefault="00C56904">
            <w:pPr>
              <w:widowControl/>
              <w:spacing w:before="0" w:after="0" w:line="360" w:lineRule="auto"/>
              <w:rPr>
                <w:rFonts w:ascii="Times New Roman" w:hAnsi="Times New Roman"/>
                <w:noProof/>
                <w:kern w:val="0"/>
                <w:sz w:val="24"/>
                <w:szCs w:val="24"/>
              </w:rPr>
              <w:pPrChange w:id="811" w:author="admin" w:date="2016-10-27T15:39:00Z">
                <w:pPr>
                  <w:widowControl/>
                  <w:spacing w:before="0" w:after="0" w:line="360" w:lineRule="auto"/>
                  <w:jc w:val="left"/>
                </w:pPr>
              </w:pPrChange>
            </w:pPr>
            <w:r>
              <w:rPr>
                <w:rFonts w:ascii="Times New Roman" w:hAnsi="Times New Roman" w:hint="eastAsia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705841" cy="338749"/>
                  <wp:effectExtent l="19050" t="0" r="0" b="0"/>
                  <wp:docPr id="68" name="图片 25" descr="E:\160705Translation\二代电台UI文件\icon_emf\icon11.em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E:\160705Translation\二代电台UI文件\icon_emf\icon11.em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5841" cy="3387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2" w:type="dxa"/>
            <w:vAlign w:val="center"/>
            <w:tcPrChange w:id="812" w:author="admin" w:date="2016-10-27T15:39:00Z">
              <w:tcPr>
                <w:tcW w:w="4802" w:type="dxa"/>
                <w:vAlign w:val="center"/>
              </w:tcPr>
            </w:tcPrChange>
          </w:tcPr>
          <w:p w:rsidR="007111D4" w:rsidRDefault="00D044CA">
            <w:pPr>
              <w:spacing w:before="0" w:after="0"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来源包括</w:t>
            </w:r>
            <w:r>
              <w:rPr>
                <w:rFonts w:ascii="Times New Roman" w:hAnsi="Times New Roman"/>
              </w:rPr>
              <w:t>GPS</w:t>
            </w:r>
            <w:r>
              <w:rPr>
                <w:rFonts w:ascii="Times New Roman" w:hAnsi="Times New Roman"/>
              </w:rPr>
              <w:t>、手动（</w:t>
            </w:r>
            <w:r>
              <w:rPr>
                <w:rFonts w:ascii="Times New Roman" w:hAnsi="Times New Roman"/>
              </w:rPr>
              <w:t>MANUAL</w:t>
            </w:r>
            <w:r>
              <w:rPr>
                <w:rFonts w:ascii="Times New Roman" w:hAnsi="Times New Roman"/>
              </w:rPr>
              <w:t>）和无信息（</w:t>
            </w:r>
            <w:r>
              <w:rPr>
                <w:rFonts w:ascii="Times New Roman" w:hAnsi="Times New Roman"/>
              </w:rPr>
              <w:t>NO INFO</w:t>
            </w:r>
            <w:r>
              <w:rPr>
                <w:rFonts w:ascii="Times New Roman" w:hAnsi="Times New Roman"/>
              </w:rPr>
              <w:t>）；由经纬度和</w:t>
            </w:r>
            <w:r>
              <w:rPr>
                <w:rFonts w:ascii="Times New Roman" w:hAnsi="Times New Roman"/>
              </w:rPr>
              <w:t>UTC</w:t>
            </w:r>
            <w:r>
              <w:rPr>
                <w:rFonts w:ascii="Times New Roman" w:hAnsi="Times New Roman"/>
              </w:rPr>
              <w:t>时间构成</w:t>
            </w:r>
          </w:p>
        </w:tc>
      </w:tr>
      <w:tr w:rsidR="00D96A3A" w:rsidTr="00EE21AD">
        <w:tblPrEx>
          <w:tblW w:w="0" w:type="auto"/>
          <w:jc w:val="center"/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ayout w:type="fixed"/>
          <w:tblLook w:val="0000"/>
          <w:tblPrExChange w:id="813" w:author="admin" w:date="2016-10-27T15:39:00Z">
            <w:tblPrEx>
              <w:tblW w:w="0" w:type="auto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/>
            </w:tblPrEx>
          </w:tblPrExChange>
        </w:tblPrEx>
        <w:trPr>
          <w:trHeight w:val="2351"/>
          <w:jc w:val="center"/>
          <w:trPrChange w:id="814" w:author="admin" w:date="2016-10-27T15:39:00Z">
            <w:trPr>
              <w:trHeight w:val="2351"/>
              <w:jc w:val="center"/>
            </w:trPr>
          </w:trPrChange>
        </w:trPr>
        <w:tc>
          <w:tcPr>
            <w:tcW w:w="1261" w:type="dxa"/>
            <w:vAlign w:val="center"/>
            <w:tcPrChange w:id="815" w:author="admin" w:date="2016-10-27T15:39:00Z">
              <w:tcPr>
                <w:tcW w:w="1261" w:type="dxa"/>
                <w:vAlign w:val="center"/>
              </w:tcPr>
            </w:tcPrChange>
          </w:tcPr>
          <w:p w:rsidR="007111D4" w:rsidRDefault="00D044CA">
            <w:pPr>
              <w:spacing w:before="0" w:after="0" w:line="360" w:lineRule="auto"/>
              <w:rPr>
                <w:rFonts w:ascii="Times New Roman" w:hAnsi="Times New Roman"/>
              </w:rPr>
              <w:pPrChange w:id="816" w:author="admin" w:date="2016-10-27T15:39:00Z">
                <w:pPr>
                  <w:spacing w:before="0" w:after="0" w:line="360" w:lineRule="auto"/>
                  <w:jc w:val="center"/>
                </w:pPr>
              </w:pPrChange>
            </w:pPr>
            <w:r>
              <w:rPr>
                <w:rFonts w:ascii="Times New Roman" w:hAnsi="Times New Roman"/>
              </w:rPr>
              <w:t>右侧边栏</w:t>
            </w:r>
          </w:p>
        </w:tc>
        <w:tc>
          <w:tcPr>
            <w:tcW w:w="3179" w:type="dxa"/>
            <w:vAlign w:val="center"/>
            <w:tcPrChange w:id="817" w:author="admin" w:date="2016-10-27T15:39:00Z">
              <w:tcPr>
                <w:tcW w:w="3179" w:type="dxa"/>
              </w:tcPr>
            </w:tcPrChange>
          </w:tcPr>
          <w:p w:rsidR="007111D4" w:rsidRDefault="007111D4">
            <w:pPr>
              <w:widowControl/>
              <w:spacing w:before="0" w:after="0" w:line="360" w:lineRule="auto"/>
              <w:rPr>
                <w:rFonts w:ascii="Times New Roman" w:hAnsi="Times New Roman"/>
                <w:noProof/>
                <w:kern w:val="0"/>
                <w:sz w:val="24"/>
                <w:szCs w:val="24"/>
                <w:rPrChange w:id="818" w:author="admin" w:date="2016-10-27T15:38:00Z">
                  <w:rPr>
                    <w:rFonts w:ascii="Times New Roman" w:hAnsi="Times New Roman"/>
                  </w:rPr>
                </w:rPrChange>
              </w:rPr>
              <w:pPrChange w:id="819" w:author="admin" w:date="2016-10-27T15:39:00Z">
                <w:pPr>
                  <w:widowControl/>
                  <w:spacing w:before="0" w:after="0" w:line="360" w:lineRule="auto"/>
                  <w:jc w:val="left"/>
                </w:pPr>
              </w:pPrChange>
            </w:pPr>
            <w:r>
              <w:rPr>
                <w:rFonts w:ascii="Times New Roman" w:hAnsi="Times New Roman"/>
                <w:noProof/>
                <w:kern w:val="0"/>
                <w:sz w:val="24"/>
                <w:szCs w:val="24"/>
                <w:rPrChange w:id="820" w:author="Unknown">
                  <w:rPr>
                    <w:rFonts w:ascii="Times New Roman" w:hAnsi="Times New Roman"/>
                    <w:b/>
                    <w:bCs/>
                    <w:i/>
                    <w:iCs/>
                    <w:noProof/>
                    <w:color w:val="4F81BD"/>
                  </w:rPr>
                </w:rPrChange>
              </w:rPr>
              <w:drawing>
                <wp:inline distT="0" distB="0" distL="0" distR="0">
                  <wp:extent cx="263250" cy="1221750"/>
                  <wp:effectExtent l="19050" t="0" r="3450" b="0"/>
                  <wp:docPr id="69" name="图片 26" descr="E:\160705Translation\二代电台UI文件\icon_emf\icon12.em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E:\160705Translation\二代电台UI文件\icon_emf\icon12.em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250" cy="1221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2" w:type="dxa"/>
            <w:vAlign w:val="center"/>
            <w:tcPrChange w:id="821" w:author="admin" w:date="2016-10-27T15:39:00Z">
              <w:tcPr>
                <w:tcW w:w="4802" w:type="dxa"/>
                <w:vAlign w:val="center"/>
              </w:tcPr>
            </w:tcPrChange>
          </w:tcPr>
          <w:p w:rsidR="007111D4" w:rsidRDefault="00D044CA">
            <w:pPr>
              <w:spacing w:before="0" w:after="0"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软功能区。消息，</w:t>
            </w:r>
            <w:r>
              <w:rPr>
                <w:rFonts w:ascii="Times New Roman" w:hAnsi="Times New Roman"/>
              </w:rPr>
              <w:t>DSC</w:t>
            </w:r>
            <w:r>
              <w:rPr>
                <w:rFonts w:ascii="Times New Roman" w:hAnsi="Times New Roman"/>
              </w:rPr>
              <w:t>呼叫列表，用于发起呼叫；日志，用于记录发送和收到的呼叫；功能，包括</w:t>
            </w:r>
            <w:r>
              <w:rPr>
                <w:rFonts w:ascii="Times New Roman" w:hAnsi="Times New Roman"/>
              </w:rPr>
              <w:t>SSB</w:t>
            </w:r>
            <w:r>
              <w:rPr>
                <w:rFonts w:ascii="Times New Roman" w:hAnsi="Times New Roman"/>
              </w:rPr>
              <w:t>扫描、短消息等；设置，包括地址簿、</w:t>
            </w:r>
            <w:r>
              <w:rPr>
                <w:rFonts w:ascii="Times New Roman" w:hAnsi="Times New Roman"/>
              </w:rPr>
              <w:t>SSB</w:t>
            </w:r>
            <w:r>
              <w:rPr>
                <w:rFonts w:ascii="Times New Roman" w:hAnsi="Times New Roman"/>
              </w:rPr>
              <w:t>扫描设置、</w:t>
            </w:r>
            <w:r>
              <w:rPr>
                <w:rFonts w:ascii="Times New Roman" w:hAnsi="Times New Roman"/>
              </w:rPr>
              <w:t>DSC</w:t>
            </w:r>
            <w:r>
              <w:rPr>
                <w:rFonts w:ascii="Times New Roman" w:hAnsi="Times New Roman"/>
              </w:rPr>
              <w:t>设置、系统设置及</w:t>
            </w:r>
            <w:r>
              <w:rPr>
                <w:rFonts w:ascii="Times New Roman" w:hAnsi="Times New Roman"/>
              </w:rPr>
              <w:t>DSC</w:t>
            </w:r>
            <w:r>
              <w:rPr>
                <w:rFonts w:ascii="Times New Roman" w:hAnsi="Times New Roman"/>
              </w:rPr>
              <w:t>测试等</w:t>
            </w:r>
          </w:p>
        </w:tc>
      </w:tr>
      <w:tr w:rsidR="00D96A3A" w:rsidTr="00EE21AD">
        <w:tblPrEx>
          <w:tblW w:w="0" w:type="auto"/>
          <w:jc w:val="center"/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ayout w:type="fixed"/>
          <w:tblLook w:val="0000"/>
          <w:tblPrExChange w:id="822" w:author="admin" w:date="2016-10-27T15:39:00Z">
            <w:tblPrEx>
              <w:tblW w:w="0" w:type="auto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/>
            </w:tblPrEx>
          </w:tblPrExChange>
        </w:tblPrEx>
        <w:trPr>
          <w:jc w:val="center"/>
          <w:trPrChange w:id="823" w:author="admin" w:date="2016-10-27T15:39:00Z">
            <w:trPr>
              <w:jc w:val="center"/>
            </w:trPr>
          </w:trPrChange>
        </w:trPr>
        <w:tc>
          <w:tcPr>
            <w:tcW w:w="1261" w:type="dxa"/>
            <w:vMerge w:val="restart"/>
            <w:vAlign w:val="center"/>
            <w:tcPrChange w:id="824" w:author="admin" w:date="2016-10-27T15:39:00Z">
              <w:tcPr>
                <w:tcW w:w="1261" w:type="dxa"/>
                <w:vMerge w:val="restart"/>
                <w:vAlign w:val="center"/>
              </w:tcPr>
            </w:tcPrChange>
          </w:tcPr>
          <w:p w:rsidR="007111D4" w:rsidRDefault="00D044CA">
            <w:pPr>
              <w:spacing w:before="0" w:after="0" w:line="360" w:lineRule="auto"/>
              <w:rPr>
                <w:rFonts w:ascii="Times New Roman" w:hAnsi="Times New Roman"/>
              </w:rPr>
              <w:pPrChange w:id="825" w:author="admin" w:date="2016-10-27T15:39:00Z">
                <w:pPr>
                  <w:spacing w:before="0" w:after="0" w:line="360" w:lineRule="auto"/>
                  <w:jc w:val="center"/>
                </w:pPr>
              </w:pPrChange>
            </w:pPr>
            <w:r>
              <w:rPr>
                <w:rFonts w:ascii="Times New Roman" w:hAnsi="Times New Roman"/>
              </w:rPr>
              <w:t>左侧边栏</w:t>
            </w:r>
          </w:p>
        </w:tc>
        <w:tc>
          <w:tcPr>
            <w:tcW w:w="3179" w:type="dxa"/>
            <w:vAlign w:val="center"/>
            <w:tcPrChange w:id="826" w:author="admin" w:date="2016-10-27T15:39:00Z">
              <w:tcPr>
                <w:tcW w:w="3179" w:type="dxa"/>
              </w:tcPr>
            </w:tcPrChange>
          </w:tcPr>
          <w:p w:rsidR="007111D4" w:rsidRDefault="00C56904">
            <w:pPr>
              <w:widowControl/>
              <w:spacing w:before="0" w:after="0" w:line="360" w:lineRule="auto"/>
              <w:rPr>
                <w:rFonts w:ascii="Times New Roman" w:hAnsi="Times New Roman"/>
                <w:noProof/>
                <w:kern w:val="0"/>
                <w:sz w:val="24"/>
                <w:szCs w:val="24"/>
              </w:rPr>
              <w:pPrChange w:id="827" w:author="admin" w:date="2016-10-27T15:39:00Z">
                <w:pPr>
                  <w:widowControl/>
                  <w:spacing w:before="0" w:after="0" w:line="360" w:lineRule="auto"/>
                  <w:jc w:val="left"/>
                </w:pPr>
              </w:pPrChange>
            </w:pPr>
            <w:r>
              <w:rPr>
                <w:rFonts w:ascii="Times New Roman" w:hAnsi="Times New Roman" w:hint="eastAsia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458932" cy="311141"/>
                  <wp:effectExtent l="19050" t="0" r="0" b="0"/>
                  <wp:docPr id="70" name="图片 27" descr="E:\160705Translation\二代电台UI文件\icon_emf\icon13.em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E:\160705Translation\二代电台UI文件\icon_emf\icon13.em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932" cy="3111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2" w:type="dxa"/>
            <w:vAlign w:val="center"/>
            <w:tcPrChange w:id="828" w:author="admin" w:date="2016-10-27T15:39:00Z">
              <w:tcPr>
                <w:tcW w:w="4802" w:type="dxa"/>
                <w:vAlign w:val="center"/>
              </w:tcPr>
            </w:tcPrChange>
          </w:tcPr>
          <w:p w:rsidR="007111D4" w:rsidRDefault="00D044CA">
            <w:pPr>
              <w:spacing w:before="0" w:after="0"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当前遇险值守为</w:t>
            </w:r>
            <w:r>
              <w:rPr>
                <w:rFonts w:ascii="Times New Roman" w:hAnsi="Times New Roman"/>
              </w:rPr>
              <w:t>6</w:t>
            </w:r>
            <w:r>
              <w:rPr>
                <w:rFonts w:ascii="Times New Roman" w:hAnsi="Times New Roman"/>
              </w:rPr>
              <w:t>路并行值守</w:t>
            </w:r>
          </w:p>
        </w:tc>
      </w:tr>
      <w:tr w:rsidR="00D96A3A" w:rsidTr="00EE21AD">
        <w:tblPrEx>
          <w:tblW w:w="0" w:type="auto"/>
          <w:jc w:val="center"/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ayout w:type="fixed"/>
          <w:tblLook w:val="0000"/>
          <w:tblPrExChange w:id="829" w:author="admin" w:date="2016-10-27T15:39:00Z">
            <w:tblPrEx>
              <w:tblW w:w="0" w:type="auto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/>
            </w:tblPrEx>
          </w:tblPrExChange>
        </w:tblPrEx>
        <w:trPr>
          <w:jc w:val="center"/>
          <w:trPrChange w:id="830" w:author="admin" w:date="2016-10-27T15:39:00Z">
            <w:trPr>
              <w:jc w:val="center"/>
            </w:trPr>
          </w:trPrChange>
        </w:trPr>
        <w:tc>
          <w:tcPr>
            <w:tcW w:w="1261" w:type="dxa"/>
            <w:vMerge/>
            <w:vAlign w:val="center"/>
            <w:tcPrChange w:id="831" w:author="admin" w:date="2016-10-27T15:39:00Z">
              <w:tcPr>
                <w:tcW w:w="1261" w:type="dxa"/>
                <w:vMerge/>
                <w:vAlign w:val="center"/>
              </w:tcPr>
            </w:tcPrChange>
          </w:tcPr>
          <w:p w:rsidR="007111D4" w:rsidRDefault="007111D4">
            <w:pPr>
              <w:spacing w:before="0" w:after="0" w:line="360" w:lineRule="auto"/>
              <w:rPr>
                <w:rFonts w:ascii="Times New Roman" w:hAnsi="Times New Roman"/>
              </w:rPr>
              <w:pPrChange w:id="832" w:author="admin" w:date="2016-10-27T15:39:00Z">
                <w:pPr>
                  <w:spacing w:before="0" w:after="0" w:line="360" w:lineRule="auto"/>
                  <w:jc w:val="center"/>
                </w:pPr>
              </w:pPrChange>
            </w:pPr>
          </w:p>
        </w:tc>
        <w:tc>
          <w:tcPr>
            <w:tcW w:w="3179" w:type="dxa"/>
            <w:vAlign w:val="center"/>
            <w:tcPrChange w:id="833" w:author="admin" w:date="2016-10-27T15:39:00Z">
              <w:tcPr>
                <w:tcW w:w="3179" w:type="dxa"/>
              </w:tcPr>
            </w:tcPrChange>
          </w:tcPr>
          <w:p w:rsidR="007111D4" w:rsidRDefault="00C56904">
            <w:pPr>
              <w:widowControl/>
              <w:spacing w:before="0" w:after="0" w:line="360" w:lineRule="auto"/>
              <w:rPr>
                <w:rFonts w:ascii="Times New Roman" w:hAnsi="Times New Roman"/>
                <w:noProof/>
                <w:kern w:val="0"/>
                <w:sz w:val="24"/>
                <w:szCs w:val="24"/>
              </w:rPr>
              <w:pPrChange w:id="834" w:author="admin" w:date="2016-10-27T15:39:00Z">
                <w:pPr>
                  <w:widowControl/>
                  <w:spacing w:before="0" w:after="0" w:line="360" w:lineRule="auto"/>
                  <w:jc w:val="left"/>
                </w:pPr>
              </w:pPrChange>
            </w:pPr>
            <w:r>
              <w:rPr>
                <w:rFonts w:ascii="Times New Roman" w:hAnsi="Times New Roman" w:hint="eastAsia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452005" cy="306444"/>
                  <wp:effectExtent l="19050" t="0" r="5195" b="0"/>
                  <wp:docPr id="71" name="图片 28" descr="E:\160705Translation\二代电台UI文件\icon_emf\icon14.em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E:\160705Translation\二代电台UI文件\icon_emf\icon14.em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731" cy="3062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2" w:type="dxa"/>
            <w:vAlign w:val="center"/>
            <w:tcPrChange w:id="835" w:author="admin" w:date="2016-10-27T15:39:00Z">
              <w:tcPr>
                <w:tcW w:w="4802" w:type="dxa"/>
                <w:vAlign w:val="center"/>
              </w:tcPr>
            </w:tcPrChange>
          </w:tcPr>
          <w:p w:rsidR="007111D4" w:rsidRDefault="00D044CA">
            <w:pPr>
              <w:spacing w:before="0" w:after="0"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当前例行值守频率为</w:t>
            </w:r>
            <w:r>
              <w:rPr>
                <w:rFonts w:ascii="Times New Roman" w:hAnsi="Times New Roman"/>
              </w:rPr>
              <w:t>2177.0 KHz</w:t>
            </w:r>
          </w:p>
        </w:tc>
      </w:tr>
      <w:tr w:rsidR="00D96A3A" w:rsidTr="00EE21AD">
        <w:tblPrEx>
          <w:tblW w:w="0" w:type="auto"/>
          <w:jc w:val="center"/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ayout w:type="fixed"/>
          <w:tblLook w:val="0000"/>
          <w:tblPrExChange w:id="836" w:author="admin" w:date="2016-10-27T15:39:00Z">
            <w:tblPrEx>
              <w:tblW w:w="0" w:type="auto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/>
            </w:tblPrEx>
          </w:tblPrExChange>
        </w:tblPrEx>
        <w:trPr>
          <w:jc w:val="center"/>
          <w:trPrChange w:id="837" w:author="admin" w:date="2016-10-27T15:39:00Z">
            <w:trPr>
              <w:jc w:val="center"/>
            </w:trPr>
          </w:trPrChange>
        </w:trPr>
        <w:tc>
          <w:tcPr>
            <w:tcW w:w="1261" w:type="dxa"/>
            <w:vMerge/>
            <w:vAlign w:val="center"/>
            <w:tcPrChange w:id="838" w:author="admin" w:date="2016-10-27T15:39:00Z">
              <w:tcPr>
                <w:tcW w:w="1261" w:type="dxa"/>
                <w:vMerge/>
                <w:vAlign w:val="center"/>
              </w:tcPr>
            </w:tcPrChange>
          </w:tcPr>
          <w:p w:rsidR="007111D4" w:rsidRDefault="007111D4">
            <w:pPr>
              <w:spacing w:before="0" w:after="0" w:line="360" w:lineRule="auto"/>
              <w:rPr>
                <w:rFonts w:ascii="Times New Roman" w:hAnsi="Times New Roman"/>
              </w:rPr>
              <w:pPrChange w:id="839" w:author="admin" w:date="2016-10-27T15:39:00Z">
                <w:pPr>
                  <w:spacing w:before="0" w:after="0" w:line="360" w:lineRule="auto"/>
                  <w:jc w:val="center"/>
                </w:pPr>
              </w:pPrChange>
            </w:pPr>
          </w:p>
        </w:tc>
        <w:tc>
          <w:tcPr>
            <w:tcW w:w="3179" w:type="dxa"/>
            <w:vAlign w:val="center"/>
            <w:tcPrChange w:id="840" w:author="admin" w:date="2016-10-27T15:39:00Z">
              <w:tcPr>
                <w:tcW w:w="3179" w:type="dxa"/>
              </w:tcPr>
            </w:tcPrChange>
          </w:tcPr>
          <w:p w:rsidR="007111D4" w:rsidRDefault="000A28D5">
            <w:pPr>
              <w:widowControl/>
              <w:spacing w:before="0" w:after="0" w:line="360" w:lineRule="auto"/>
              <w:rPr>
                <w:rFonts w:ascii="Times New Roman" w:hAnsi="Times New Roman"/>
                <w:noProof/>
                <w:kern w:val="0"/>
                <w:sz w:val="24"/>
                <w:szCs w:val="24"/>
              </w:rPr>
              <w:pPrChange w:id="841" w:author="admin" w:date="2016-10-27T15:39:00Z">
                <w:pPr>
                  <w:widowControl/>
                  <w:spacing w:before="0" w:after="0" w:line="360" w:lineRule="auto"/>
                  <w:jc w:val="left"/>
                </w:pPr>
              </w:pPrChange>
            </w:pPr>
            <w:r>
              <w:rPr>
                <w:rFonts w:ascii="Times New Roman" w:hAnsi="Times New Roman" w:hint="eastAsia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632114" cy="154242"/>
                  <wp:effectExtent l="19050" t="0" r="0" b="0"/>
                  <wp:docPr id="36" name="图片 9" descr="E:\160705Translation\二代电台UI文件\icon_emf\icon15.em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E:\160705Translation\二代电台UI文件\icon_emf\icon15.em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5155" cy="1598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2" w:type="dxa"/>
            <w:vAlign w:val="center"/>
            <w:tcPrChange w:id="842" w:author="admin" w:date="2016-10-27T15:39:00Z">
              <w:tcPr>
                <w:tcW w:w="4802" w:type="dxa"/>
                <w:vAlign w:val="center"/>
              </w:tcPr>
            </w:tcPrChange>
          </w:tcPr>
          <w:p w:rsidR="007111D4" w:rsidRDefault="00D044CA">
            <w:pPr>
              <w:spacing w:before="0" w:after="0"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当前驻波比</w:t>
            </w:r>
            <w:r>
              <w:rPr>
                <w:rFonts w:ascii="Times New Roman" w:hAnsi="Times New Roman"/>
              </w:rPr>
              <w:t>1.5</w:t>
            </w:r>
          </w:p>
        </w:tc>
      </w:tr>
      <w:tr w:rsidR="00D96A3A" w:rsidTr="00EE21AD">
        <w:tblPrEx>
          <w:tblW w:w="0" w:type="auto"/>
          <w:jc w:val="center"/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ayout w:type="fixed"/>
          <w:tblLook w:val="0000"/>
          <w:tblPrExChange w:id="843" w:author="admin" w:date="2016-10-27T15:39:00Z">
            <w:tblPrEx>
              <w:tblW w:w="0" w:type="auto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/>
            </w:tblPrEx>
          </w:tblPrExChange>
        </w:tblPrEx>
        <w:trPr>
          <w:jc w:val="center"/>
          <w:trPrChange w:id="844" w:author="admin" w:date="2016-10-27T15:39:00Z">
            <w:trPr>
              <w:jc w:val="center"/>
            </w:trPr>
          </w:trPrChange>
        </w:trPr>
        <w:tc>
          <w:tcPr>
            <w:tcW w:w="1261" w:type="dxa"/>
            <w:vMerge/>
            <w:vAlign w:val="center"/>
            <w:tcPrChange w:id="845" w:author="admin" w:date="2016-10-27T15:39:00Z">
              <w:tcPr>
                <w:tcW w:w="1261" w:type="dxa"/>
                <w:vMerge/>
                <w:vAlign w:val="center"/>
              </w:tcPr>
            </w:tcPrChange>
          </w:tcPr>
          <w:p w:rsidR="007111D4" w:rsidRDefault="007111D4">
            <w:pPr>
              <w:spacing w:before="0" w:after="0" w:line="360" w:lineRule="auto"/>
              <w:rPr>
                <w:rFonts w:ascii="Times New Roman" w:hAnsi="Times New Roman"/>
              </w:rPr>
              <w:pPrChange w:id="846" w:author="admin" w:date="2016-10-27T15:39:00Z">
                <w:pPr>
                  <w:spacing w:before="0" w:after="0" w:line="360" w:lineRule="auto"/>
                  <w:jc w:val="center"/>
                </w:pPr>
              </w:pPrChange>
            </w:pPr>
          </w:p>
        </w:tc>
        <w:tc>
          <w:tcPr>
            <w:tcW w:w="3179" w:type="dxa"/>
            <w:vAlign w:val="center"/>
            <w:tcPrChange w:id="847" w:author="admin" w:date="2016-10-27T15:39:00Z">
              <w:tcPr>
                <w:tcW w:w="3179" w:type="dxa"/>
              </w:tcPr>
            </w:tcPrChange>
          </w:tcPr>
          <w:p w:rsidR="007111D4" w:rsidRDefault="00C56904">
            <w:pPr>
              <w:widowControl/>
              <w:spacing w:before="0" w:after="0" w:line="360" w:lineRule="auto"/>
              <w:rPr>
                <w:rFonts w:ascii="Times New Roman" w:hAnsi="Times New Roman"/>
                <w:noProof/>
                <w:kern w:val="0"/>
                <w:sz w:val="24"/>
                <w:szCs w:val="24"/>
              </w:rPr>
              <w:pPrChange w:id="848" w:author="admin" w:date="2016-10-27T15:39:00Z">
                <w:pPr>
                  <w:widowControl/>
                  <w:spacing w:before="0" w:after="0" w:line="360" w:lineRule="auto"/>
                  <w:jc w:val="left"/>
                </w:pPr>
              </w:pPrChange>
            </w:pPr>
            <w:r>
              <w:rPr>
                <w:rFonts w:ascii="Times New Roman" w:hAnsi="Times New Roman" w:hint="eastAsia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458932" cy="128695"/>
                  <wp:effectExtent l="19050" t="0" r="0" b="0"/>
                  <wp:docPr id="94" name="图片 30" descr="E:\160705Translation\二代电台UI文件\icon_emf\icon16.em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E:\160705Translation\二代电台UI文件\icon_emf\icon16.em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8977" cy="139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2" w:type="dxa"/>
            <w:vAlign w:val="center"/>
            <w:tcPrChange w:id="849" w:author="admin" w:date="2016-10-27T15:39:00Z">
              <w:tcPr>
                <w:tcW w:w="4802" w:type="dxa"/>
                <w:vAlign w:val="center"/>
              </w:tcPr>
            </w:tcPrChange>
          </w:tcPr>
          <w:p w:rsidR="007111D4" w:rsidRDefault="00D044CA">
            <w:pPr>
              <w:spacing w:before="0" w:after="0"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当前发射频率调谐成功</w:t>
            </w:r>
          </w:p>
        </w:tc>
      </w:tr>
      <w:tr w:rsidR="00D96A3A" w:rsidTr="00EE21AD">
        <w:tblPrEx>
          <w:tblW w:w="0" w:type="auto"/>
          <w:jc w:val="center"/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ayout w:type="fixed"/>
          <w:tblLook w:val="0000"/>
          <w:tblPrExChange w:id="850" w:author="admin" w:date="2016-10-27T15:39:00Z">
            <w:tblPrEx>
              <w:tblW w:w="0" w:type="auto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/>
            </w:tblPrEx>
          </w:tblPrExChange>
        </w:tblPrEx>
        <w:trPr>
          <w:jc w:val="center"/>
          <w:trPrChange w:id="851" w:author="admin" w:date="2016-10-27T15:39:00Z">
            <w:trPr>
              <w:jc w:val="center"/>
            </w:trPr>
          </w:trPrChange>
        </w:trPr>
        <w:tc>
          <w:tcPr>
            <w:tcW w:w="1261" w:type="dxa"/>
            <w:vMerge w:val="restart"/>
            <w:vAlign w:val="center"/>
            <w:tcPrChange w:id="852" w:author="admin" w:date="2016-10-27T15:39:00Z">
              <w:tcPr>
                <w:tcW w:w="1261" w:type="dxa"/>
                <w:vMerge w:val="restart"/>
                <w:vAlign w:val="center"/>
              </w:tcPr>
            </w:tcPrChange>
          </w:tcPr>
          <w:p w:rsidR="007111D4" w:rsidRDefault="00D044CA">
            <w:pPr>
              <w:spacing w:before="0" w:after="0" w:line="360" w:lineRule="auto"/>
              <w:rPr>
                <w:rFonts w:ascii="Times New Roman" w:hAnsi="Times New Roman"/>
              </w:rPr>
              <w:pPrChange w:id="853" w:author="admin" w:date="2016-10-27T15:39:00Z">
                <w:pPr>
                  <w:spacing w:before="0" w:after="0" w:line="360" w:lineRule="auto"/>
                  <w:jc w:val="center"/>
                </w:pPr>
              </w:pPrChange>
            </w:pPr>
            <w:r>
              <w:rPr>
                <w:rFonts w:ascii="Times New Roman" w:hAnsi="Times New Roman"/>
              </w:rPr>
              <w:t>主显示区</w:t>
            </w:r>
          </w:p>
        </w:tc>
        <w:tc>
          <w:tcPr>
            <w:tcW w:w="3179" w:type="dxa"/>
            <w:vAlign w:val="center"/>
            <w:tcPrChange w:id="854" w:author="admin" w:date="2016-10-27T15:39:00Z">
              <w:tcPr>
                <w:tcW w:w="3179" w:type="dxa"/>
              </w:tcPr>
            </w:tcPrChange>
          </w:tcPr>
          <w:p w:rsidR="007111D4" w:rsidRDefault="00C56904">
            <w:pPr>
              <w:widowControl/>
              <w:spacing w:before="0" w:after="0" w:line="360" w:lineRule="auto"/>
              <w:rPr>
                <w:rFonts w:ascii="Times New Roman" w:hAnsi="Times New Roman"/>
                <w:noProof/>
                <w:kern w:val="0"/>
                <w:sz w:val="24"/>
                <w:szCs w:val="24"/>
              </w:rPr>
              <w:pPrChange w:id="855" w:author="admin" w:date="2016-10-27T15:39:00Z">
                <w:pPr>
                  <w:widowControl/>
                  <w:spacing w:before="0" w:after="0" w:line="360" w:lineRule="auto"/>
                  <w:jc w:val="left"/>
                </w:pPr>
              </w:pPrChange>
            </w:pPr>
            <w:r>
              <w:rPr>
                <w:rFonts w:ascii="Times New Roman" w:hAnsi="Times New Roman" w:hint="eastAsia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535625" cy="334126"/>
                  <wp:effectExtent l="19050" t="0" r="0" b="0"/>
                  <wp:docPr id="98" name="图片 31" descr="E:\160705Translation\二代电台UI文件\icon_emf\icon17.em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E:\160705Translation\二代电台UI文件\icon_emf\icon17.em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/>
                          <a:srcRect b="411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5625" cy="3341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2" w:type="dxa"/>
            <w:vAlign w:val="center"/>
            <w:tcPrChange w:id="856" w:author="admin" w:date="2016-10-27T15:39:00Z">
              <w:tcPr>
                <w:tcW w:w="4802" w:type="dxa"/>
                <w:vAlign w:val="center"/>
              </w:tcPr>
            </w:tcPrChange>
          </w:tcPr>
          <w:p w:rsidR="007111D4" w:rsidRDefault="00D044CA">
            <w:pPr>
              <w:spacing w:before="0" w:after="0"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当前工作信道为</w:t>
            </w:r>
            <w:r>
              <w:rPr>
                <w:rFonts w:ascii="Times New Roman" w:hAnsi="Times New Roman"/>
              </w:rPr>
              <w:t>0200</w:t>
            </w:r>
          </w:p>
        </w:tc>
      </w:tr>
      <w:tr w:rsidR="00D96A3A" w:rsidTr="00EE21AD">
        <w:tblPrEx>
          <w:tblW w:w="0" w:type="auto"/>
          <w:jc w:val="center"/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ayout w:type="fixed"/>
          <w:tblLook w:val="0000"/>
          <w:tblPrExChange w:id="857" w:author="admin" w:date="2016-10-27T15:39:00Z">
            <w:tblPrEx>
              <w:tblW w:w="0" w:type="auto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/>
            </w:tblPrEx>
          </w:tblPrExChange>
        </w:tblPrEx>
        <w:trPr>
          <w:jc w:val="center"/>
          <w:trPrChange w:id="858" w:author="admin" w:date="2016-10-27T15:39:00Z">
            <w:trPr>
              <w:jc w:val="center"/>
            </w:trPr>
          </w:trPrChange>
        </w:trPr>
        <w:tc>
          <w:tcPr>
            <w:tcW w:w="1261" w:type="dxa"/>
            <w:vMerge/>
            <w:vAlign w:val="center"/>
            <w:tcPrChange w:id="859" w:author="admin" w:date="2016-10-27T15:39:00Z">
              <w:tcPr>
                <w:tcW w:w="1261" w:type="dxa"/>
                <w:vMerge/>
              </w:tcPr>
            </w:tcPrChange>
          </w:tcPr>
          <w:p w:rsidR="007111D4" w:rsidRDefault="007111D4">
            <w:pPr>
              <w:spacing w:before="0" w:after="0" w:line="360" w:lineRule="auto"/>
              <w:rPr>
                <w:rFonts w:ascii="Times New Roman" w:hAnsi="Times New Roman"/>
              </w:rPr>
              <w:pPrChange w:id="860" w:author="admin" w:date="2016-10-27T15:39:00Z">
                <w:pPr>
                  <w:spacing w:before="0" w:after="0" w:line="360" w:lineRule="auto"/>
                  <w:jc w:val="center"/>
                </w:pPr>
              </w:pPrChange>
            </w:pPr>
          </w:p>
        </w:tc>
        <w:tc>
          <w:tcPr>
            <w:tcW w:w="3179" w:type="dxa"/>
            <w:vAlign w:val="center"/>
            <w:tcPrChange w:id="861" w:author="admin" w:date="2016-10-27T15:39:00Z">
              <w:tcPr>
                <w:tcW w:w="3179" w:type="dxa"/>
              </w:tcPr>
            </w:tcPrChange>
          </w:tcPr>
          <w:p w:rsidR="007111D4" w:rsidRDefault="00C56904">
            <w:pPr>
              <w:widowControl/>
              <w:spacing w:before="0" w:after="0" w:line="360" w:lineRule="auto"/>
              <w:rPr>
                <w:rFonts w:ascii="Times New Roman" w:hAnsi="Times New Roman"/>
                <w:noProof/>
                <w:kern w:val="0"/>
                <w:sz w:val="24"/>
                <w:szCs w:val="24"/>
              </w:rPr>
              <w:pPrChange w:id="862" w:author="admin" w:date="2016-10-27T15:39:00Z">
                <w:pPr>
                  <w:widowControl/>
                  <w:spacing w:before="0" w:after="0" w:line="360" w:lineRule="auto"/>
                  <w:jc w:val="left"/>
                </w:pPr>
              </w:pPrChange>
            </w:pPr>
            <w:r>
              <w:rPr>
                <w:rFonts w:ascii="Times New Roman" w:hAnsi="Times New Roman" w:hint="eastAsia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575000" cy="258750"/>
                  <wp:effectExtent l="19050" t="0" r="0" b="0"/>
                  <wp:docPr id="111" name="图片 32" descr="E:\160705Translation\二代电台UI文件\icon_emf\icon18.em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E:\160705Translation\二代电台UI文件\icon_emf\icon18.em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5000" cy="258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2" w:type="dxa"/>
            <w:vAlign w:val="center"/>
            <w:tcPrChange w:id="863" w:author="admin" w:date="2016-10-27T15:39:00Z">
              <w:tcPr>
                <w:tcW w:w="4802" w:type="dxa"/>
                <w:vAlign w:val="center"/>
              </w:tcPr>
            </w:tcPrChange>
          </w:tcPr>
          <w:p w:rsidR="007111D4" w:rsidRDefault="00D044CA">
            <w:pPr>
              <w:spacing w:before="0" w:after="0"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当前发射频率为</w:t>
            </w:r>
            <w:r>
              <w:rPr>
                <w:rFonts w:ascii="Times New Roman" w:hAnsi="Times New Roman"/>
              </w:rPr>
              <w:t>2182.00 KHz</w:t>
            </w:r>
          </w:p>
        </w:tc>
      </w:tr>
      <w:tr w:rsidR="00D96A3A" w:rsidTr="00EE21AD">
        <w:tblPrEx>
          <w:tblW w:w="0" w:type="auto"/>
          <w:jc w:val="center"/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ayout w:type="fixed"/>
          <w:tblLook w:val="0000"/>
          <w:tblPrExChange w:id="864" w:author="admin" w:date="2016-10-27T15:39:00Z">
            <w:tblPrEx>
              <w:tblW w:w="0" w:type="auto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/>
            </w:tblPrEx>
          </w:tblPrExChange>
        </w:tblPrEx>
        <w:trPr>
          <w:jc w:val="center"/>
          <w:trPrChange w:id="865" w:author="admin" w:date="2016-10-27T15:39:00Z">
            <w:trPr>
              <w:jc w:val="center"/>
            </w:trPr>
          </w:trPrChange>
        </w:trPr>
        <w:tc>
          <w:tcPr>
            <w:tcW w:w="1261" w:type="dxa"/>
            <w:vMerge/>
            <w:vAlign w:val="center"/>
            <w:tcPrChange w:id="866" w:author="admin" w:date="2016-10-27T15:39:00Z">
              <w:tcPr>
                <w:tcW w:w="1261" w:type="dxa"/>
                <w:vMerge/>
              </w:tcPr>
            </w:tcPrChange>
          </w:tcPr>
          <w:p w:rsidR="007111D4" w:rsidRDefault="007111D4">
            <w:pPr>
              <w:spacing w:before="0" w:after="0" w:line="360" w:lineRule="auto"/>
              <w:rPr>
                <w:rFonts w:ascii="Times New Roman" w:hAnsi="Times New Roman"/>
              </w:rPr>
              <w:pPrChange w:id="867" w:author="admin" w:date="2016-10-27T15:39:00Z">
                <w:pPr>
                  <w:spacing w:before="0" w:after="0" w:line="360" w:lineRule="auto"/>
                  <w:jc w:val="center"/>
                </w:pPr>
              </w:pPrChange>
            </w:pPr>
          </w:p>
        </w:tc>
        <w:tc>
          <w:tcPr>
            <w:tcW w:w="3179" w:type="dxa"/>
            <w:vAlign w:val="center"/>
            <w:tcPrChange w:id="868" w:author="admin" w:date="2016-10-27T15:39:00Z">
              <w:tcPr>
                <w:tcW w:w="3179" w:type="dxa"/>
              </w:tcPr>
            </w:tcPrChange>
          </w:tcPr>
          <w:p w:rsidR="007111D4" w:rsidRDefault="00C56904">
            <w:pPr>
              <w:widowControl/>
              <w:spacing w:before="0" w:after="0" w:line="360" w:lineRule="auto"/>
              <w:rPr>
                <w:rFonts w:ascii="Times New Roman" w:hAnsi="Times New Roman"/>
                <w:noProof/>
                <w:kern w:val="0"/>
                <w:sz w:val="24"/>
                <w:szCs w:val="24"/>
              </w:rPr>
              <w:pPrChange w:id="869" w:author="admin" w:date="2016-10-27T15:39:00Z">
                <w:pPr>
                  <w:widowControl/>
                  <w:spacing w:before="0" w:after="0" w:line="360" w:lineRule="auto"/>
                  <w:jc w:val="left"/>
                </w:pPr>
              </w:pPrChange>
            </w:pPr>
            <w:r>
              <w:rPr>
                <w:rFonts w:ascii="Times New Roman" w:hAnsi="Times New Roman" w:hint="eastAsia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575000" cy="258750"/>
                  <wp:effectExtent l="19050" t="0" r="0" b="0"/>
                  <wp:docPr id="170" name="图片 43" descr="E:\160705Translation\二代电台UI文件\icon_emf\icon19.em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E:\160705Translation\二代电台UI文件\icon_emf\icon19.em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5000" cy="258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2" w:type="dxa"/>
            <w:vAlign w:val="center"/>
            <w:tcPrChange w:id="870" w:author="admin" w:date="2016-10-27T15:39:00Z">
              <w:tcPr>
                <w:tcW w:w="4802" w:type="dxa"/>
                <w:vAlign w:val="center"/>
              </w:tcPr>
            </w:tcPrChange>
          </w:tcPr>
          <w:p w:rsidR="007111D4" w:rsidRDefault="00D044CA">
            <w:pPr>
              <w:spacing w:before="0" w:after="0"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当前接收频率为</w:t>
            </w:r>
            <w:r>
              <w:rPr>
                <w:rFonts w:ascii="Times New Roman" w:hAnsi="Times New Roman"/>
              </w:rPr>
              <w:t>2182.00 KHz</w:t>
            </w:r>
          </w:p>
        </w:tc>
      </w:tr>
      <w:tr w:rsidR="00D96A3A" w:rsidTr="00EE21AD">
        <w:tblPrEx>
          <w:tblW w:w="0" w:type="auto"/>
          <w:jc w:val="center"/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ayout w:type="fixed"/>
          <w:tblLook w:val="0000"/>
          <w:tblPrExChange w:id="871" w:author="admin" w:date="2016-10-27T15:39:00Z">
            <w:tblPrEx>
              <w:tblW w:w="0" w:type="auto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/>
            </w:tblPrEx>
          </w:tblPrExChange>
        </w:tblPrEx>
        <w:trPr>
          <w:jc w:val="center"/>
          <w:trPrChange w:id="872" w:author="admin" w:date="2016-10-27T15:39:00Z">
            <w:trPr>
              <w:jc w:val="center"/>
            </w:trPr>
          </w:trPrChange>
        </w:trPr>
        <w:tc>
          <w:tcPr>
            <w:tcW w:w="1261" w:type="dxa"/>
            <w:vMerge/>
            <w:vAlign w:val="center"/>
            <w:tcPrChange w:id="873" w:author="admin" w:date="2016-10-27T15:39:00Z">
              <w:tcPr>
                <w:tcW w:w="1261" w:type="dxa"/>
                <w:vMerge/>
              </w:tcPr>
            </w:tcPrChange>
          </w:tcPr>
          <w:p w:rsidR="007111D4" w:rsidRDefault="007111D4">
            <w:pPr>
              <w:spacing w:before="0" w:after="0" w:line="360" w:lineRule="auto"/>
              <w:rPr>
                <w:rFonts w:ascii="Times New Roman" w:hAnsi="Times New Roman"/>
              </w:rPr>
              <w:pPrChange w:id="874" w:author="admin" w:date="2016-10-27T15:39:00Z">
                <w:pPr>
                  <w:spacing w:before="0" w:after="0" w:line="360" w:lineRule="auto"/>
                  <w:jc w:val="center"/>
                </w:pPr>
              </w:pPrChange>
            </w:pPr>
          </w:p>
        </w:tc>
        <w:tc>
          <w:tcPr>
            <w:tcW w:w="3179" w:type="dxa"/>
            <w:vAlign w:val="center"/>
            <w:tcPrChange w:id="875" w:author="admin" w:date="2016-10-27T15:39:00Z">
              <w:tcPr>
                <w:tcW w:w="3179" w:type="dxa"/>
              </w:tcPr>
            </w:tcPrChange>
          </w:tcPr>
          <w:p w:rsidR="007111D4" w:rsidRDefault="0084008E">
            <w:pPr>
              <w:widowControl/>
              <w:spacing w:before="0" w:after="0" w:line="360" w:lineRule="auto"/>
              <w:rPr>
                <w:rFonts w:ascii="Times New Roman" w:hAnsi="Times New Roman"/>
                <w:noProof/>
                <w:kern w:val="0"/>
                <w:sz w:val="24"/>
                <w:szCs w:val="24"/>
              </w:rPr>
              <w:pPrChange w:id="876" w:author="admin" w:date="2016-10-27T15:39:00Z">
                <w:pPr>
                  <w:widowControl/>
                  <w:spacing w:before="0" w:after="0" w:line="360" w:lineRule="auto"/>
                  <w:jc w:val="left"/>
                </w:pPr>
              </w:pPrChange>
            </w:pPr>
            <w:r>
              <w:rPr>
                <w:rFonts w:ascii="Times New Roman" w:hAnsi="Times New Roman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384935" cy="109220"/>
                  <wp:effectExtent l="19050" t="0" r="5715" b="0"/>
                  <wp:docPr id="256" name="图片 3" descr="E:\160705Translation\二代电台UI文件\icon_emf\icon20.em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:\160705Translation\二代电台UI文件\icon_emf\icon20.em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4935" cy="1092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2" w:type="dxa"/>
            <w:vAlign w:val="center"/>
            <w:tcPrChange w:id="877" w:author="admin" w:date="2016-10-27T15:39:00Z">
              <w:tcPr>
                <w:tcW w:w="4802" w:type="dxa"/>
                <w:vAlign w:val="center"/>
              </w:tcPr>
            </w:tcPrChange>
          </w:tcPr>
          <w:p w:rsidR="007111D4" w:rsidRDefault="000A28D5">
            <w:pPr>
              <w:spacing w:before="0" w:after="0"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RX</w:t>
            </w:r>
            <w:r w:rsidR="00E97ED5">
              <w:rPr>
                <w:rFonts w:ascii="Times New Roman" w:hAnsi="Times New Roman" w:hint="eastAsia"/>
              </w:rPr>
              <w:t>频率</w:t>
            </w:r>
            <w:ins w:id="878" w:author="admin" w:date="2016-10-28T09:34:00Z">
              <w:r w:rsidR="00B651A6">
                <w:rPr>
                  <w:rFonts w:ascii="Times New Roman" w:hAnsi="Times New Roman" w:hint="eastAsia"/>
                </w:rPr>
                <w:t>微</w:t>
              </w:r>
            </w:ins>
            <w:r w:rsidR="00F42865">
              <w:rPr>
                <w:rFonts w:ascii="Times New Roman" w:hAnsi="Times New Roman" w:hint="eastAsia"/>
              </w:rPr>
              <w:t>调</w:t>
            </w:r>
            <w:del w:id="879" w:author="admin" w:date="2016-10-28T09:34:00Z">
              <w:r w:rsidR="00F42865" w:rsidDel="00B651A6">
                <w:rPr>
                  <w:rFonts w:ascii="Times New Roman" w:hAnsi="Times New Roman" w:hint="eastAsia"/>
                </w:rPr>
                <w:delText>整</w:delText>
              </w:r>
            </w:del>
            <w:r w:rsidR="00BF0BD9">
              <w:rPr>
                <w:rFonts w:ascii="Times New Roman" w:hAnsi="Times New Roman"/>
              </w:rPr>
              <w:t>。</w:t>
            </w:r>
            <w:r w:rsidR="00BF0BD9">
              <w:rPr>
                <w:rFonts w:ascii="Times New Roman" w:hAnsi="Times New Roman"/>
                <w:noProof/>
              </w:rPr>
              <w:drawing>
                <wp:inline distT="0" distB="0" distL="0" distR="0">
                  <wp:extent cx="172720" cy="112395"/>
                  <wp:effectExtent l="19050" t="0" r="0" b="0"/>
                  <wp:docPr id="33" name="图片 6" descr="E:\160705Translation\二代电台UI文件\icon_emf\icon20-1.em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E:\160705Translation\二代电台UI文件\icon_emf\icon20-1.em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720" cy="1123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E97ED5" w:rsidRPr="00E97ED5">
              <w:rPr>
                <w:rFonts w:ascii="Times New Roman" w:hAnsi="Times New Roman" w:hint="eastAsia"/>
              </w:rPr>
              <w:t>：</w:t>
            </w:r>
            <w:del w:id="880" w:author="admin" w:date="2016-10-28T09:34:00Z">
              <w:r w:rsidR="00BF0BD9" w:rsidDel="00B651A6">
                <w:rPr>
                  <w:rFonts w:ascii="Times New Roman" w:hAnsi="Times New Roman" w:hint="eastAsia"/>
                </w:rPr>
                <w:delText xml:space="preserve"> </w:delText>
              </w:r>
              <w:r w:rsidR="00E97ED5" w:rsidRPr="00E97ED5" w:rsidDel="00B651A6">
                <w:rPr>
                  <w:rFonts w:ascii="Times New Roman" w:hAnsi="Times New Roman" w:hint="eastAsia"/>
                </w:rPr>
                <w:delText>最小</w:delText>
              </w:r>
            </w:del>
            <w:r w:rsidR="00E97ED5" w:rsidRPr="00E97ED5">
              <w:rPr>
                <w:rFonts w:ascii="Times New Roman" w:hAnsi="Times New Roman" w:hint="eastAsia"/>
              </w:rPr>
              <w:t>调</w:t>
            </w:r>
            <w:ins w:id="881" w:author="admin" w:date="2016-10-28T09:34:00Z">
              <w:r w:rsidR="00B651A6">
                <w:rPr>
                  <w:rFonts w:ascii="Times New Roman" w:hAnsi="Times New Roman" w:hint="eastAsia"/>
                </w:rPr>
                <w:t>节</w:t>
              </w:r>
            </w:ins>
            <w:del w:id="882" w:author="admin" w:date="2016-10-28T09:34:00Z">
              <w:r w:rsidR="00E97ED5" w:rsidRPr="00E97ED5" w:rsidDel="00B651A6">
                <w:rPr>
                  <w:rFonts w:ascii="Times New Roman" w:hAnsi="Times New Roman" w:hint="eastAsia"/>
                </w:rPr>
                <w:delText>整</w:delText>
              </w:r>
            </w:del>
            <w:r w:rsidR="00E97ED5" w:rsidRPr="00E97ED5">
              <w:rPr>
                <w:rFonts w:ascii="Times New Roman" w:hAnsi="Times New Roman" w:hint="eastAsia"/>
              </w:rPr>
              <w:t>单</w:t>
            </w:r>
            <w:ins w:id="883" w:author="admin" w:date="2016-10-28T09:34:00Z">
              <w:r w:rsidR="00B651A6">
                <w:rPr>
                  <w:rFonts w:ascii="Times New Roman" w:hAnsi="Times New Roman" w:hint="eastAsia"/>
                </w:rPr>
                <w:t>元</w:t>
              </w:r>
            </w:ins>
            <w:del w:id="884" w:author="admin" w:date="2016-10-28T09:34:00Z">
              <w:r w:rsidR="00E97ED5" w:rsidRPr="00E97ED5" w:rsidDel="00B651A6">
                <w:rPr>
                  <w:rFonts w:ascii="Times New Roman" w:hAnsi="Times New Roman" w:hint="eastAsia"/>
                </w:rPr>
                <w:delText>位</w:delText>
              </w:r>
            </w:del>
            <w:r w:rsidR="00E97ED5" w:rsidRPr="00E97ED5">
              <w:rPr>
                <w:rFonts w:ascii="Times New Roman" w:hAnsi="Times New Roman" w:hint="eastAsia"/>
              </w:rPr>
              <w:t>10</w:t>
            </w:r>
            <w:ins w:id="885" w:author="admin" w:date="2016-10-28T09:35:00Z">
              <w:r w:rsidR="0008542A">
                <w:rPr>
                  <w:rFonts w:ascii="Times New Roman" w:hAnsi="Times New Roman" w:hint="eastAsia"/>
                </w:rPr>
                <w:t xml:space="preserve"> </w:t>
              </w:r>
            </w:ins>
            <w:r w:rsidR="00E97ED5" w:rsidRPr="00E97ED5">
              <w:rPr>
                <w:rFonts w:ascii="Times New Roman" w:hAnsi="Times New Roman" w:hint="eastAsia"/>
              </w:rPr>
              <w:t>KHz</w:t>
            </w:r>
            <w:r w:rsidR="00E97ED5" w:rsidRPr="00E97ED5">
              <w:rPr>
                <w:rFonts w:ascii="Times New Roman" w:hAnsi="Times New Roman" w:hint="eastAsia"/>
              </w:rPr>
              <w:t>；</w:t>
            </w:r>
            <w:r w:rsidR="00BF0BD9">
              <w:rPr>
                <w:rFonts w:ascii="Times New Roman" w:hAnsi="Times New Roman" w:hint="eastAsia"/>
                <w:noProof/>
              </w:rPr>
              <w:drawing>
                <wp:inline distT="0" distB="0" distL="0" distR="0">
                  <wp:extent cx="112395" cy="112395"/>
                  <wp:effectExtent l="19050" t="0" r="1905" b="0"/>
                  <wp:docPr id="34" name="图片 7" descr="E:\160705Translation\二代电台UI文件\icon_emf\icon20-2.em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:\160705Translation\二代电台UI文件\icon_emf\icon20-2.em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395" cy="1123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E97ED5" w:rsidRPr="00E97ED5">
              <w:rPr>
                <w:rFonts w:ascii="Times New Roman" w:hAnsi="Times New Roman" w:hint="eastAsia"/>
              </w:rPr>
              <w:t>：</w:t>
            </w:r>
            <w:del w:id="886" w:author="admin" w:date="2016-10-28T09:34:00Z">
              <w:r w:rsidR="00E97ED5" w:rsidRPr="00E97ED5" w:rsidDel="00B651A6">
                <w:rPr>
                  <w:rFonts w:ascii="Times New Roman" w:hAnsi="Times New Roman" w:hint="eastAsia"/>
                </w:rPr>
                <w:delText>最小</w:delText>
              </w:r>
            </w:del>
            <w:r w:rsidR="00E97ED5" w:rsidRPr="00E97ED5">
              <w:rPr>
                <w:rFonts w:ascii="Times New Roman" w:hAnsi="Times New Roman" w:hint="eastAsia"/>
              </w:rPr>
              <w:t>调</w:t>
            </w:r>
            <w:ins w:id="887" w:author="admin" w:date="2016-10-28T09:34:00Z">
              <w:r w:rsidR="00B651A6">
                <w:rPr>
                  <w:rFonts w:ascii="Times New Roman" w:hAnsi="Times New Roman" w:hint="eastAsia"/>
                </w:rPr>
                <w:t>节</w:t>
              </w:r>
            </w:ins>
            <w:del w:id="888" w:author="admin" w:date="2016-10-28T09:34:00Z">
              <w:r w:rsidR="00E97ED5" w:rsidRPr="00E97ED5" w:rsidDel="00B651A6">
                <w:rPr>
                  <w:rFonts w:ascii="Times New Roman" w:hAnsi="Times New Roman" w:hint="eastAsia"/>
                </w:rPr>
                <w:delText>整</w:delText>
              </w:r>
            </w:del>
            <w:r w:rsidR="00E97ED5" w:rsidRPr="00E97ED5">
              <w:rPr>
                <w:rFonts w:ascii="Times New Roman" w:hAnsi="Times New Roman" w:hint="eastAsia"/>
              </w:rPr>
              <w:t>单</w:t>
            </w:r>
            <w:ins w:id="889" w:author="admin" w:date="2016-10-28T09:34:00Z">
              <w:r w:rsidR="00B651A6">
                <w:rPr>
                  <w:rFonts w:ascii="Times New Roman" w:hAnsi="Times New Roman" w:hint="eastAsia"/>
                </w:rPr>
                <w:t>元</w:t>
              </w:r>
            </w:ins>
            <w:del w:id="890" w:author="admin" w:date="2016-10-28T09:34:00Z">
              <w:r w:rsidR="00E97ED5" w:rsidRPr="00E97ED5" w:rsidDel="00B651A6">
                <w:rPr>
                  <w:rFonts w:ascii="Times New Roman" w:hAnsi="Times New Roman" w:hint="eastAsia"/>
                </w:rPr>
                <w:delText>位</w:delText>
              </w:r>
            </w:del>
            <w:r w:rsidR="00E97ED5" w:rsidRPr="00E97ED5">
              <w:rPr>
                <w:rFonts w:ascii="Times New Roman" w:hAnsi="Times New Roman" w:hint="eastAsia"/>
              </w:rPr>
              <w:t>1</w:t>
            </w:r>
            <w:ins w:id="891" w:author="admin" w:date="2016-10-28T09:35:00Z">
              <w:r w:rsidR="0008542A">
                <w:rPr>
                  <w:rFonts w:ascii="Times New Roman" w:hAnsi="Times New Roman" w:hint="eastAsia"/>
                </w:rPr>
                <w:t xml:space="preserve"> </w:t>
              </w:r>
            </w:ins>
            <w:r w:rsidR="00E97ED5" w:rsidRPr="00E97ED5">
              <w:rPr>
                <w:rFonts w:ascii="Times New Roman" w:hAnsi="Times New Roman" w:hint="eastAsia"/>
              </w:rPr>
              <w:t>KHz</w:t>
            </w:r>
            <w:r w:rsidR="00E97ED5" w:rsidRPr="00E97ED5">
              <w:rPr>
                <w:rFonts w:ascii="Times New Roman" w:hAnsi="Times New Roman" w:hint="eastAsia"/>
              </w:rPr>
              <w:t>；</w:t>
            </w:r>
            <w:r w:rsidR="00BF0BD9">
              <w:rPr>
                <w:rFonts w:ascii="Times New Roman" w:hAnsi="Times New Roman" w:hint="eastAsia"/>
                <w:noProof/>
              </w:rPr>
              <w:drawing>
                <wp:inline distT="0" distB="0" distL="0" distR="0">
                  <wp:extent cx="43180" cy="112395"/>
                  <wp:effectExtent l="19050" t="0" r="0" b="0"/>
                  <wp:docPr id="35" name="图片 8" descr="E:\160705Translation\二代电台UI文件\icon_emf\icon20-3.em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E:\160705Translation\二代电台UI文件\icon_emf\icon20-3.em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80" cy="1123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E97ED5" w:rsidRPr="00E97ED5">
              <w:rPr>
                <w:rFonts w:ascii="Times New Roman" w:hAnsi="Times New Roman" w:hint="eastAsia"/>
              </w:rPr>
              <w:t>：</w:t>
            </w:r>
            <w:del w:id="892" w:author="admin" w:date="2016-10-28T09:35:00Z">
              <w:r w:rsidR="00E97ED5" w:rsidRPr="00E97ED5" w:rsidDel="00B651A6">
                <w:rPr>
                  <w:rFonts w:ascii="Times New Roman" w:hAnsi="Times New Roman" w:hint="eastAsia"/>
                </w:rPr>
                <w:delText>最小</w:delText>
              </w:r>
            </w:del>
            <w:r w:rsidR="00E97ED5" w:rsidRPr="00E97ED5">
              <w:rPr>
                <w:rFonts w:ascii="Times New Roman" w:hAnsi="Times New Roman" w:hint="eastAsia"/>
              </w:rPr>
              <w:t>调整单</w:t>
            </w:r>
            <w:ins w:id="893" w:author="admin" w:date="2016-10-28T09:35:00Z">
              <w:r w:rsidR="00B651A6">
                <w:rPr>
                  <w:rFonts w:ascii="Times New Roman" w:hAnsi="Times New Roman" w:hint="eastAsia"/>
                </w:rPr>
                <w:t>元</w:t>
              </w:r>
            </w:ins>
            <w:del w:id="894" w:author="admin" w:date="2016-10-28T09:35:00Z">
              <w:r w:rsidR="00E97ED5" w:rsidRPr="00E97ED5" w:rsidDel="00B651A6">
                <w:rPr>
                  <w:rFonts w:ascii="Times New Roman" w:hAnsi="Times New Roman" w:hint="eastAsia"/>
                </w:rPr>
                <w:delText>位</w:delText>
              </w:r>
            </w:del>
            <w:r w:rsidR="00E97ED5" w:rsidRPr="00E97ED5">
              <w:rPr>
                <w:rFonts w:ascii="Times New Roman" w:hAnsi="Times New Roman" w:hint="eastAsia"/>
              </w:rPr>
              <w:t>10</w:t>
            </w:r>
            <w:ins w:id="895" w:author="admin" w:date="2016-10-28T09:35:00Z">
              <w:r w:rsidR="0008542A">
                <w:rPr>
                  <w:rFonts w:ascii="Times New Roman" w:hAnsi="Times New Roman" w:hint="eastAsia"/>
                </w:rPr>
                <w:t xml:space="preserve"> </w:t>
              </w:r>
            </w:ins>
            <w:r w:rsidR="00E97ED5" w:rsidRPr="00E97ED5">
              <w:rPr>
                <w:rFonts w:ascii="Times New Roman" w:hAnsi="Times New Roman" w:hint="eastAsia"/>
              </w:rPr>
              <w:t>Hz</w:t>
            </w:r>
          </w:p>
        </w:tc>
      </w:tr>
      <w:tr w:rsidR="00D96A3A" w:rsidTr="00EE21AD">
        <w:tblPrEx>
          <w:tblW w:w="0" w:type="auto"/>
          <w:jc w:val="center"/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ayout w:type="fixed"/>
          <w:tblLook w:val="0000"/>
          <w:tblPrExChange w:id="896" w:author="admin" w:date="2016-10-27T15:39:00Z">
            <w:tblPrEx>
              <w:tblW w:w="0" w:type="auto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/>
            </w:tblPrEx>
          </w:tblPrExChange>
        </w:tblPrEx>
        <w:trPr>
          <w:jc w:val="center"/>
          <w:trPrChange w:id="897" w:author="admin" w:date="2016-10-27T15:39:00Z">
            <w:trPr>
              <w:jc w:val="center"/>
            </w:trPr>
          </w:trPrChange>
        </w:trPr>
        <w:tc>
          <w:tcPr>
            <w:tcW w:w="1261" w:type="dxa"/>
            <w:vMerge/>
            <w:vAlign w:val="center"/>
            <w:tcPrChange w:id="898" w:author="admin" w:date="2016-10-27T15:39:00Z">
              <w:tcPr>
                <w:tcW w:w="1261" w:type="dxa"/>
                <w:vMerge/>
              </w:tcPr>
            </w:tcPrChange>
          </w:tcPr>
          <w:p w:rsidR="007111D4" w:rsidRDefault="007111D4">
            <w:pPr>
              <w:spacing w:before="0" w:after="0" w:line="360" w:lineRule="auto"/>
              <w:rPr>
                <w:rFonts w:ascii="Times New Roman" w:hAnsi="Times New Roman"/>
              </w:rPr>
              <w:pPrChange w:id="899" w:author="admin" w:date="2016-10-27T15:39:00Z">
                <w:pPr>
                  <w:spacing w:before="0" w:after="0" w:line="360" w:lineRule="auto"/>
                  <w:jc w:val="center"/>
                </w:pPr>
              </w:pPrChange>
            </w:pPr>
          </w:p>
        </w:tc>
        <w:tc>
          <w:tcPr>
            <w:tcW w:w="3179" w:type="dxa"/>
            <w:vAlign w:val="center"/>
            <w:tcPrChange w:id="900" w:author="admin" w:date="2016-10-27T15:39:00Z">
              <w:tcPr>
                <w:tcW w:w="3179" w:type="dxa"/>
              </w:tcPr>
            </w:tcPrChange>
          </w:tcPr>
          <w:p w:rsidR="007111D4" w:rsidRDefault="00C56904">
            <w:pPr>
              <w:widowControl/>
              <w:spacing w:before="0" w:after="0" w:line="360" w:lineRule="auto"/>
              <w:rPr>
                <w:rFonts w:ascii="Times New Roman" w:hAnsi="Times New Roman"/>
                <w:noProof/>
                <w:kern w:val="0"/>
                <w:sz w:val="24"/>
                <w:szCs w:val="24"/>
              </w:rPr>
              <w:pPrChange w:id="901" w:author="admin" w:date="2016-10-27T15:39:00Z">
                <w:pPr>
                  <w:widowControl/>
                  <w:spacing w:before="0" w:after="0" w:line="360" w:lineRule="auto"/>
                  <w:jc w:val="left"/>
                </w:pPr>
              </w:pPrChange>
            </w:pPr>
            <w:r>
              <w:rPr>
                <w:rFonts w:ascii="Times New Roman" w:hAnsi="Times New Roman" w:hint="eastAsia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880235" cy="153670"/>
                  <wp:effectExtent l="19050" t="0" r="5715" b="0"/>
                  <wp:docPr id="140" name="图片 39" descr="E:\160705Translation\二代电台UI文件\icon_emf\icon21.em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E:\160705Translation\二代电台UI文件\icon_emf\icon21.em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0235" cy="1536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2" w:type="dxa"/>
            <w:vAlign w:val="center"/>
            <w:tcPrChange w:id="902" w:author="admin" w:date="2016-10-27T15:39:00Z">
              <w:tcPr>
                <w:tcW w:w="4802" w:type="dxa"/>
                <w:vAlign w:val="center"/>
              </w:tcPr>
            </w:tcPrChange>
          </w:tcPr>
          <w:p w:rsidR="007111D4" w:rsidRDefault="00D044CA">
            <w:pPr>
              <w:spacing w:before="0" w:after="0"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当前接收信号强度为</w:t>
            </w:r>
            <w:r>
              <w:rPr>
                <w:rFonts w:ascii="Times New Roman" w:hAnsi="Times New Roman"/>
              </w:rPr>
              <w:t>15 dB</w:t>
            </w:r>
          </w:p>
        </w:tc>
      </w:tr>
      <w:tr w:rsidR="00D96A3A" w:rsidTr="00EE21AD">
        <w:tblPrEx>
          <w:tblW w:w="0" w:type="auto"/>
          <w:jc w:val="center"/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ayout w:type="fixed"/>
          <w:tblLook w:val="0000"/>
          <w:tblPrExChange w:id="903" w:author="admin" w:date="2016-10-27T15:39:00Z">
            <w:tblPrEx>
              <w:tblW w:w="0" w:type="auto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/>
            </w:tblPrEx>
          </w:tblPrExChange>
        </w:tblPrEx>
        <w:trPr>
          <w:jc w:val="center"/>
          <w:trPrChange w:id="904" w:author="admin" w:date="2016-10-27T15:39:00Z">
            <w:trPr>
              <w:jc w:val="center"/>
            </w:trPr>
          </w:trPrChange>
        </w:trPr>
        <w:tc>
          <w:tcPr>
            <w:tcW w:w="1261" w:type="dxa"/>
            <w:vMerge/>
            <w:vAlign w:val="center"/>
            <w:tcPrChange w:id="905" w:author="admin" w:date="2016-10-27T15:39:00Z">
              <w:tcPr>
                <w:tcW w:w="1261" w:type="dxa"/>
                <w:vMerge/>
              </w:tcPr>
            </w:tcPrChange>
          </w:tcPr>
          <w:p w:rsidR="007111D4" w:rsidRDefault="007111D4">
            <w:pPr>
              <w:spacing w:before="0" w:after="0" w:line="360" w:lineRule="auto"/>
              <w:rPr>
                <w:rFonts w:ascii="Times New Roman" w:hAnsi="Times New Roman"/>
              </w:rPr>
              <w:pPrChange w:id="906" w:author="admin" w:date="2016-10-27T15:39:00Z">
                <w:pPr>
                  <w:spacing w:before="0" w:after="0" w:line="360" w:lineRule="auto"/>
                  <w:jc w:val="center"/>
                </w:pPr>
              </w:pPrChange>
            </w:pPr>
          </w:p>
        </w:tc>
        <w:tc>
          <w:tcPr>
            <w:tcW w:w="3179" w:type="dxa"/>
            <w:vAlign w:val="center"/>
            <w:tcPrChange w:id="907" w:author="admin" w:date="2016-10-27T15:39:00Z">
              <w:tcPr>
                <w:tcW w:w="3179" w:type="dxa"/>
              </w:tcPr>
            </w:tcPrChange>
          </w:tcPr>
          <w:p w:rsidR="007111D4" w:rsidRDefault="00C56904">
            <w:pPr>
              <w:widowControl/>
              <w:spacing w:before="0" w:after="0" w:line="360" w:lineRule="auto"/>
              <w:rPr>
                <w:rFonts w:ascii="Times New Roman" w:hAnsi="Times New Roman"/>
                <w:noProof/>
                <w:kern w:val="0"/>
                <w:sz w:val="24"/>
                <w:szCs w:val="24"/>
              </w:rPr>
              <w:pPrChange w:id="908" w:author="admin" w:date="2016-10-27T15:39:00Z">
                <w:pPr>
                  <w:widowControl/>
                  <w:spacing w:before="0" w:after="0" w:line="360" w:lineRule="auto"/>
                  <w:jc w:val="left"/>
                </w:pPr>
              </w:pPrChange>
            </w:pPr>
            <w:r>
              <w:rPr>
                <w:rFonts w:ascii="Times New Roman" w:hAnsi="Times New Roman" w:hint="eastAsia"/>
                <w:noProof/>
                <w:kern w:val="0"/>
                <w:sz w:val="24"/>
                <w:szCs w:val="24"/>
              </w:rPr>
              <w:drawing>
                <wp:inline distT="0" distB="0" distL="0" distR="0">
                  <wp:extent cx="1880235" cy="153670"/>
                  <wp:effectExtent l="19050" t="0" r="0" b="0"/>
                  <wp:docPr id="149" name="图片 41" descr="E:\160705Translation\二代电台UI文件\icon_emf\icon22.em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E:\160705Translation\二代电台UI文件\icon_emf\icon22.em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0235" cy="1536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2" w:type="dxa"/>
            <w:vAlign w:val="center"/>
            <w:tcPrChange w:id="909" w:author="admin" w:date="2016-10-27T15:39:00Z">
              <w:tcPr>
                <w:tcW w:w="4802" w:type="dxa"/>
                <w:vAlign w:val="center"/>
              </w:tcPr>
            </w:tcPrChange>
          </w:tcPr>
          <w:p w:rsidR="007111D4" w:rsidRDefault="00D044CA">
            <w:pPr>
              <w:spacing w:before="0" w:after="0" w:line="360" w:lineRule="auto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当前工作电流为</w:t>
            </w:r>
            <w:r>
              <w:rPr>
                <w:rFonts w:ascii="Times New Roman" w:hAnsi="Times New Roman"/>
              </w:rPr>
              <w:t xml:space="preserve"> 0.0 A</w:t>
            </w:r>
          </w:p>
        </w:tc>
      </w:tr>
    </w:tbl>
    <w:p w:rsidR="007111D4" w:rsidRDefault="007111D4">
      <w:pPr>
        <w:rPr>
          <w:ins w:id="910" w:author="admin" w:date="2016-10-27T16:49:00Z"/>
          <w:rPrChange w:id="911" w:author="admin" w:date="2016-10-27T16:49:00Z">
            <w:rPr>
              <w:ins w:id="912" w:author="admin" w:date="2016-10-27T16:49:00Z"/>
              <w:rFonts w:ascii="Times New Roman" w:hAnsi="Times New Roman"/>
            </w:rPr>
          </w:rPrChange>
        </w:rPr>
        <w:pPrChange w:id="913" w:author="admin" w:date="2016-10-27T16:49:00Z">
          <w:pPr>
            <w:pStyle w:val="20"/>
            <w:numPr>
              <w:ilvl w:val="1"/>
              <w:numId w:val="4"/>
            </w:numPr>
            <w:spacing w:before="0" w:after="0" w:line="360" w:lineRule="auto"/>
            <w:ind w:left="567" w:hanging="567"/>
          </w:pPr>
        </w:pPrChange>
      </w:pPr>
    </w:p>
    <w:p w:rsidR="00D96A3A" w:rsidRDefault="00D044CA">
      <w:pPr>
        <w:pStyle w:val="20"/>
        <w:numPr>
          <w:ilvl w:val="1"/>
          <w:numId w:val="4"/>
        </w:numPr>
        <w:spacing w:before="0" w:after="0" w:line="360" w:lineRule="auto"/>
        <w:rPr>
          <w:rFonts w:ascii="Times New Roman" w:hAnsi="Times New Roman"/>
        </w:rPr>
      </w:pPr>
      <w:bookmarkStart w:id="914" w:name="_Toc465435290"/>
      <w:r>
        <w:rPr>
          <w:rFonts w:ascii="Times New Roman" w:hAnsi="Times New Roman"/>
        </w:rPr>
        <w:t>SSB</w:t>
      </w:r>
      <w:r>
        <w:rPr>
          <w:rFonts w:ascii="Times New Roman" w:hAnsi="Times New Roman"/>
        </w:rPr>
        <w:t>功能</w:t>
      </w:r>
      <w:bookmarkEnd w:id="914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SSB</w:t>
      </w:r>
      <w:r>
        <w:rPr>
          <w:rFonts w:ascii="Times New Roman" w:hAnsi="Times New Roman"/>
        </w:rPr>
        <w:t>用于话音通信</w:t>
      </w:r>
      <w:ins w:id="915" w:author="admin" w:date="2016-10-28T09:13:00Z">
        <w:r w:rsidR="00966F18">
          <w:rPr>
            <w:rFonts w:ascii="Times New Roman" w:hAnsi="Times New Roman" w:hint="eastAsia"/>
          </w:rPr>
          <w:t>。</w:t>
        </w:r>
      </w:ins>
      <w:del w:id="916" w:author="admin" w:date="2016-10-28T09:13:00Z">
        <w:r w:rsidDel="00966F18">
          <w:rPr>
            <w:rFonts w:ascii="Times New Roman" w:hAnsi="Times New Roman"/>
          </w:rPr>
          <w:delText>。</w:delText>
        </w:r>
      </w:del>
      <w:r>
        <w:rPr>
          <w:rFonts w:ascii="Times New Roman" w:hAnsi="Times New Roman"/>
        </w:rPr>
        <w:t>选择</w:t>
      </w:r>
      <w:r>
        <w:rPr>
          <w:rFonts w:ascii="Times New Roman" w:hAnsi="Times New Roman"/>
        </w:rPr>
        <w:t>SSB</w:t>
      </w:r>
      <w:r>
        <w:rPr>
          <w:rFonts w:ascii="Times New Roman" w:hAnsi="Times New Roman"/>
        </w:rPr>
        <w:t>模式，</w:t>
      </w:r>
      <w:ins w:id="917" w:author="admin" w:date="2016-10-28T09:14:00Z">
        <w:r w:rsidR="00966F18">
          <w:rPr>
            <w:rFonts w:ascii="Times New Roman" w:hAnsi="Times New Roman" w:hint="eastAsia"/>
          </w:rPr>
          <w:t>设置</w:t>
        </w:r>
      </w:ins>
      <w:ins w:id="918" w:author="admin" w:date="2016-10-28T09:12:00Z">
        <w:r w:rsidR="00966F18">
          <w:rPr>
            <w:rFonts w:ascii="Times New Roman" w:hAnsi="Times New Roman" w:hint="eastAsia"/>
          </w:rPr>
          <w:t>通话</w:t>
        </w:r>
      </w:ins>
      <w:del w:id="919" w:author="admin" w:date="2016-10-28T09:12:00Z">
        <w:r w:rsidDel="00966F18">
          <w:rPr>
            <w:rFonts w:ascii="Times New Roman" w:hAnsi="Times New Roman"/>
          </w:rPr>
          <w:delText>设置</w:delText>
        </w:r>
      </w:del>
      <w:r>
        <w:rPr>
          <w:rFonts w:ascii="Times New Roman" w:hAnsi="Times New Roman"/>
        </w:rPr>
        <w:t>信道或收发频率</w:t>
      </w:r>
      <w:ins w:id="920" w:author="admin" w:date="2016-10-28T09:12:00Z">
        <w:r w:rsidR="00966F18">
          <w:rPr>
            <w:rFonts w:ascii="Times New Roman" w:hAnsi="Times New Roman" w:hint="eastAsia"/>
          </w:rPr>
          <w:t>。</w:t>
        </w:r>
      </w:ins>
      <w:del w:id="921" w:author="admin" w:date="2016-10-28T09:12:00Z">
        <w:r w:rsidDel="00966F18">
          <w:rPr>
            <w:rFonts w:ascii="Times New Roman" w:hAnsi="Times New Roman"/>
          </w:rPr>
          <w:delText>；</w:delText>
        </w:r>
      </w:del>
      <w:ins w:id="922" w:author="admin" w:date="2016-10-28T09:12:00Z">
        <w:r w:rsidR="00966F18">
          <w:rPr>
            <w:rFonts w:ascii="Times New Roman" w:hAnsi="Times New Roman" w:hint="eastAsia"/>
          </w:rPr>
          <w:t>通话过程中，</w:t>
        </w:r>
      </w:ins>
      <w:ins w:id="923" w:author="admin" w:date="2016-10-28T09:13:00Z">
        <w:r w:rsidR="00966F18">
          <w:rPr>
            <w:rFonts w:ascii="Times New Roman" w:hAnsi="Times New Roman" w:hint="eastAsia"/>
          </w:rPr>
          <w:t>呼叫</w:t>
        </w:r>
      </w:ins>
      <w:del w:id="924" w:author="admin" w:date="2016-10-28T09:13:00Z">
        <w:r w:rsidDel="00966F18">
          <w:rPr>
            <w:rFonts w:ascii="Times New Roman" w:hAnsi="Times New Roman"/>
          </w:rPr>
          <w:delText>喊话</w:delText>
        </w:r>
      </w:del>
      <w:r>
        <w:rPr>
          <w:rFonts w:ascii="Times New Roman" w:hAnsi="Times New Roman"/>
        </w:rPr>
        <w:t>时按住手持</w:t>
      </w:r>
      <w:r>
        <w:rPr>
          <w:rFonts w:ascii="Times New Roman" w:hAnsi="Times New Roman"/>
        </w:rPr>
        <w:t>PTT</w:t>
      </w:r>
      <w:r>
        <w:rPr>
          <w:rFonts w:ascii="Times New Roman" w:hAnsi="Times New Roman"/>
        </w:rPr>
        <w:t>，</w:t>
      </w:r>
      <w:ins w:id="925" w:author="admin" w:date="2016-10-28T09:12:00Z">
        <w:r w:rsidR="00966F18">
          <w:rPr>
            <w:rFonts w:ascii="Times New Roman" w:hAnsi="Times New Roman" w:hint="eastAsia"/>
          </w:rPr>
          <w:t>接</w:t>
        </w:r>
      </w:ins>
      <w:del w:id="926" w:author="admin" w:date="2016-10-28T09:12:00Z">
        <w:r w:rsidDel="00966F18">
          <w:rPr>
            <w:rFonts w:ascii="Times New Roman" w:hAnsi="Times New Roman"/>
          </w:rPr>
          <w:delText>收</w:delText>
        </w:r>
      </w:del>
      <w:r>
        <w:rPr>
          <w:rFonts w:ascii="Times New Roman" w:hAnsi="Times New Roman"/>
        </w:rPr>
        <w:t>听时松开</w:t>
      </w:r>
      <w:r>
        <w:rPr>
          <w:rFonts w:ascii="Times New Roman" w:hAnsi="Times New Roman"/>
        </w:rPr>
        <w:t>PTT</w:t>
      </w:r>
      <w:r>
        <w:rPr>
          <w:rFonts w:ascii="Times New Roman" w:hAnsi="Times New Roman"/>
        </w:rPr>
        <w:t>。</w:t>
      </w:r>
    </w:p>
    <w:p w:rsidR="00D96A3A" w:rsidRDefault="00D044CA">
      <w:pPr>
        <w:pStyle w:val="30"/>
        <w:numPr>
          <w:ilvl w:val="2"/>
          <w:numId w:val="4"/>
        </w:numPr>
        <w:spacing w:before="0" w:after="0" w:line="360" w:lineRule="auto"/>
        <w:rPr>
          <w:rFonts w:ascii="Times New Roman" w:hAnsi="Times New Roman"/>
        </w:rPr>
      </w:pPr>
      <w:bookmarkStart w:id="927" w:name="_Toc465435291"/>
      <w:r>
        <w:rPr>
          <w:rFonts w:ascii="Times New Roman" w:hAnsi="Times New Roman"/>
        </w:rPr>
        <w:t>模式选择</w:t>
      </w:r>
      <w:bookmarkEnd w:id="927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主界面下</w:t>
      </w:r>
      <w:ins w:id="928" w:author="admin" w:date="2016-10-28T09:15:00Z">
        <w:r w:rsidR="00A225B7">
          <w:rPr>
            <w:rFonts w:ascii="Times New Roman" w:hAnsi="Times New Roman" w:hint="eastAsia"/>
          </w:rPr>
          <w:t>，通过</w:t>
        </w:r>
      </w:ins>
      <w:ins w:id="929" w:author="admin" w:date="2016-10-28T09:16:00Z">
        <w:r w:rsidR="00A225B7">
          <w:rPr>
            <w:rFonts w:ascii="Times New Roman" w:hAnsi="Times New Roman" w:hint="eastAsia"/>
          </w:rPr>
          <w:t>功能</w:t>
        </w:r>
      </w:ins>
      <w:ins w:id="930" w:author="admin" w:date="2016-10-28T09:15:00Z">
        <w:r w:rsidR="00A225B7">
          <w:rPr>
            <w:rFonts w:ascii="Times New Roman" w:hAnsi="Times New Roman" w:hint="eastAsia"/>
          </w:rPr>
          <w:t>旋钮</w:t>
        </w:r>
      </w:ins>
      <w:r>
        <w:rPr>
          <w:rFonts w:ascii="Times New Roman" w:hAnsi="Times New Roman"/>
        </w:rPr>
        <w:t>选</w:t>
      </w:r>
      <w:ins w:id="931" w:author="admin" w:date="2016-10-28T09:16:00Z">
        <w:r w:rsidR="00A225B7">
          <w:rPr>
            <w:rFonts w:ascii="Times New Roman" w:hAnsi="Times New Roman" w:hint="eastAsia"/>
          </w:rPr>
          <w:t>中</w:t>
        </w:r>
      </w:ins>
      <w:del w:id="932" w:author="admin" w:date="2016-10-28T09:15:00Z">
        <w:r w:rsidDel="00A225B7">
          <w:rPr>
            <w:rFonts w:ascii="Times New Roman" w:hAnsi="Times New Roman"/>
          </w:rPr>
          <w:delText>中</w:delText>
        </w:r>
      </w:del>
      <w:r>
        <w:rPr>
          <w:rFonts w:ascii="Times New Roman" w:hAnsi="Times New Roman"/>
        </w:rPr>
        <w:t>模式</w:t>
      </w:r>
      <w:ins w:id="933" w:author="admin" w:date="2016-10-28T09:16:00Z">
        <w:r w:rsidR="00A225B7">
          <w:rPr>
            <w:rFonts w:ascii="Times New Roman" w:hAnsi="Times New Roman" w:hint="eastAsia"/>
          </w:rPr>
          <w:t>选项</w:t>
        </w:r>
      </w:ins>
      <w:r>
        <w:rPr>
          <w:rFonts w:ascii="Times New Roman" w:hAnsi="Times New Roman"/>
        </w:rPr>
        <w:t>（</w:t>
      </w:r>
      <w:r>
        <w:rPr>
          <w:rFonts w:ascii="Times New Roman" w:hAnsi="Times New Roman"/>
        </w:rPr>
        <w:t>SSB/DSC/AM/NBDP</w:t>
      </w:r>
      <w:r>
        <w:rPr>
          <w:rFonts w:ascii="Times New Roman" w:hAnsi="Times New Roman"/>
        </w:rPr>
        <w:t>），按【</w:t>
      </w:r>
      <w:r>
        <w:rPr>
          <w:rFonts w:ascii="Times New Roman" w:hAnsi="Times New Roman"/>
        </w:rPr>
        <w:t>ENTER</w:t>
      </w:r>
      <w:r>
        <w:rPr>
          <w:rFonts w:ascii="Times New Roman" w:hAnsi="Times New Roman"/>
        </w:rPr>
        <w:t>】弹出选择框，</w:t>
      </w:r>
      <w:del w:id="934" w:author="admin" w:date="2016-10-28T09:36:00Z">
        <w:r w:rsidDel="0008542A">
          <w:rPr>
            <w:rFonts w:ascii="Times New Roman" w:hAnsi="Times New Roman"/>
          </w:rPr>
          <w:delText>选择</w:delText>
        </w:r>
        <w:r w:rsidDel="0008542A">
          <w:rPr>
            <w:rFonts w:ascii="Times New Roman" w:hAnsi="Times New Roman"/>
          </w:rPr>
          <w:delText>SSB</w:delText>
        </w:r>
        <w:r w:rsidDel="0008542A">
          <w:rPr>
            <w:rFonts w:ascii="Times New Roman" w:hAnsi="Times New Roman"/>
          </w:rPr>
          <w:delText>，</w:delText>
        </w:r>
      </w:del>
      <w:r>
        <w:rPr>
          <w:rFonts w:ascii="Times New Roman" w:hAnsi="Times New Roman"/>
        </w:rPr>
        <w:t>如</w:t>
      </w:r>
      <w:r w:rsidR="00D634F8"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_Ref445880916 \h </w:instrText>
      </w:r>
      <w:r w:rsidR="00D634F8">
        <w:rPr>
          <w:rFonts w:ascii="Times New Roman" w:hAnsi="Times New Roman"/>
        </w:rPr>
      </w:r>
      <w:r w:rsidR="00D634F8">
        <w:rPr>
          <w:rFonts w:ascii="Times New Roman" w:hAnsi="Times New Roman"/>
        </w:rPr>
        <w:fldChar w:fldCharType="separate"/>
      </w:r>
      <w:ins w:id="935" w:author="admin" w:date="2016-10-27T15:32:00Z">
        <w:r w:rsidR="00415D72">
          <w:rPr>
            <w:rFonts w:hint="eastAsia"/>
          </w:rPr>
          <w:t>图</w:t>
        </w:r>
        <w:r w:rsidR="00415D72">
          <w:rPr>
            <w:rFonts w:hint="eastAsia"/>
          </w:rPr>
          <w:t xml:space="preserve"> </w:t>
        </w:r>
        <w:r w:rsidR="00415D72">
          <w:rPr>
            <w:noProof/>
          </w:rPr>
          <w:t>11</w:t>
        </w:r>
      </w:ins>
      <w:del w:id="936" w:author="admin" w:date="2016-10-25T15:07:00Z">
        <w:r w:rsidR="00E64420" w:rsidDel="002B3801">
          <w:rPr>
            <w:rFonts w:hint="eastAsia"/>
          </w:rPr>
          <w:delText>图</w:delText>
        </w:r>
        <w:r w:rsidR="00E64420" w:rsidDel="002B3801">
          <w:rPr>
            <w:rFonts w:hint="eastAsia"/>
          </w:rPr>
          <w:delText xml:space="preserve"> </w:delText>
        </w:r>
        <w:r w:rsidR="00E64420" w:rsidDel="002B3801">
          <w:rPr>
            <w:noProof/>
          </w:rPr>
          <w:delText>11</w:delText>
        </w:r>
      </w:del>
      <w:r w:rsidR="00D634F8"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>。</w:t>
      </w:r>
      <w:ins w:id="937" w:author="admin" w:date="2016-10-28T09:36:00Z">
        <w:r w:rsidR="0008542A">
          <w:rPr>
            <w:rFonts w:ascii="Times New Roman" w:hAnsi="Times New Roman" w:hint="eastAsia"/>
          </w:rPr>
          <w:t>通过旋钮</w:t>
        </w:r>
        <w:r w:rsidR="0008542A">
          <w:rPr>
            <w:rFonts w:ascii="Times New Roman" w:hAnsi="Times New Roman"/>
          </w:rPr>
          <w:t>选择</w:t>
        </w:r>
        <w:r w:rsidR="0008542A">
          <w:rPr>
            <w:rFonts w:ascii="Times New Roman" w:hAnsi="Times New Roman"/>
          </w:rPr>
          <w:t>SSB</w:t>
        </w:r>
        <w:r w:rsidR="0008542A">
          <w:rPr>
            <w:rFonts w:ascii="Times New Roman" w:hAnsi="Times New Roman"/>
          </w:rPr>
          <w:t>，</w:t>
        </w:r>
        <w:r w:rsidR="0008542A">
          <w:rPr>
            <w:rFonts w:ascii="Times New Roman" w:hAnsi="Times New Roman" w:hint="eastAsia"/>
          </w:rPr>
          <w:t>按【</w:t>
        </w:r>
        <w:r w:rsidR="0008542A">
          <w:rPr>
            <w:rFonts w:ascii="Times New Roman" w:hAnsi="Times New Roman" w:hint="eastAsia"/>
          </w:rPr>
          <w:t>ENTER</w:t>
        </w:r>
        <w:r w:rsidR="0008542A">
          <w:rPr>
            <w:rFonts w:ascii="Times New Roman" w:hAnsi="Times New Roman" w:hint="eastAsia"/>
          </w:rPr>
          <w:t>】完成设置。</w:t>
        </w:r>
      </w:ins>
    </w:p>
    <w:p w:rsidR="007111D4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kern w:val="0"/>
          <w:sz w:val="24"/>
          <w:szCs w:val="24"/>
        </w:rPr>
        <w:pPrChange w:id="938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567690" cy="708660"/>
            <wp:effectExtent l="19050" t="0" r="3810" b="0"/>
            <wp:docPr id="55" name="图片 268" descr="fig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8" descr="fig11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l="10843" b="60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" cy="708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1D4" w:rsidRDefault="00D044CA" w:rsidP="007111D4">
      <w:pPr>
        <w:pStyle w:val="af5"/>
        <w:spacing w:afterLines="50"/>
      </w:pPr>
      <w:bookmarkStart w:id="939" w:name="_Ref445880916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11</w:t>
      </w:r>
      <w:r w:rsidR="00D634F8">
        <w:fldChar w:fldCharType="end"/>
      </w:r>
      <w:bookmarkEnd w:id="939"/>
    </w:p>
    <w:p w:rsidR="00D96A3A" w:rsidRDefault="00D044CA">
      <w:pPr>
        <w:pStyle w:val="30"/>
        <w:numPr>
          <w:ilvl w:val="2"/>
          <w:numId w:val="4"/>
        </w:numPr>
        <w:spacing w:before="0" w:after="0" w:line="360" w:lineRule="auto"/>
        <w:rPr>
          <w:rFonts w:ascii="Times New Roman" w:hAnsi="Times New Roman"/>
        </w:rPr>
      </w:pPr>
      <w:bookmarkStart w:id="940" w:name="_Toc465435292"/>
      <w:r>
        <w:rPr>
          <w:rFonts w:ascii="Times New Roman" w:hAnsi="Times New Roman"/>
        </w:rPr>
        <w:t>信道与频率设置</w:t>
      </w:r>
      <w:bookmarkEnd w:id="940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信道</w:t>
      </w:r>
      <w:r>
        <w:rPr>
          <w:rFonts w:ascii="Times New Roman" w:hAnsi="Times New Roman"/>
        </w:rPr>
        <w:t>CH</w:t>
      </w:r>
      <w:r>
        <w:rPr>
          <w:rFonts w:ascii="Times New Roman" w:hAnsi="Times New Roman"/>
        </w:rPr>
        <w:t>设置：</w:t>
      </w:r>
      <w:ins w:id="941" w:author="admin" w:date="2016-10-28T10:23:00Z">
        <w:r w:rsidR="007105E7">
          <w:rPr>
            <w:rFonts w:ascii="Times New Roman" w:hAnsi="Times New Roman" w:hint="eastAsia"/>
          </w:rPr>
          <w:t>旋钮</w:t>
        </w:r>
      </w:ins>
      <w:r>
        <w:rPr>
          <w:rFonts w:ascii="Times New Roman" w:hAnsi="Times New Roman"/>
        </w:rPr>
        <w:t>选中</w:t>
      </w:r>
      <w:r>
        <w:rPr>
          <w:rFonts w:ascii="Times New Roman" w:hAnsi="Times New Roman"/>
        </w:rPr>
        <w:t>CH</w:t>
      </w:r>
      <w:r>
        <w:rPr>
          <w:rFonts w:ascii="Times New Roman" w:hAnsi="Times New Roman"/>
        </w:rPr>
        <w:t>，按【</w:t>
      </w:r>
      <w:r>
        <w:rPr>
          <w:rFonts w:ascii="Times New Roman" w:hAnsi="Times New Roman"/>
        </w:rPr>
        <w:t>ENTER</w:t>
      </w:r>
      <w:r>
        <w:rPr>
          <w:rFonts w:ascii="Times New Roman" w:hAnsi="Times New Roman"/>
        </w:rPr>
        <w:t>】弹出信道编辑框，</w:t>
      </w:r>
      <w:ins w:id="942" w:author="admin" w:date="2016-10-28T09:37:00Z">
        <w:r w:rsidR="0008542A">
          <w:rPr>
            <w:rFonts w:ascii="Times New Roman" w:hAnsi="Times New Roman" w:hint="eastAsia"/>
          </w:rPr>
          <w:t>通过数字键与旋钮</w:t>
        </w:r>
      </w:ins>
      <w:r>
        <w:rPr>
          <w:rFonts w:ascii="Times New Roman" w:hAnsi="Times New Roman"/>
        </w:rPr>
        <w:t>输入信道号，如</w:t>
      </w:r>
      <w:r w:rsidR="00D634F8"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_Ref445880922 \h </w:instrText>
      </w:r>
      <w:r w:rsidR="00D634F8">
        <w:rPr>
          <w:rFonts w:ascii="Times New Roman" w:hAnsi="Times New Roman"/>
        </w:rPr>
      </w:r>
      <w:r w:rsidR="00D634F8">
        <w:rPr>
          <w:rFonts w:ascii="Times New Roman" w:hAnsi="Times New Roman"/>
        </w:rPr>
        <w:fldChar w:fldCharType="separate"/>
      </w:r>
      <w:ins w:id="943" w:author="admin" w:date="2016-10-27T15:32:00Z">
        <w:r w:rsidR="00415D72">
          <w:rPr>
            <w:rFonts w:hint="eastAsia"/>
          </w:rPr>
          <w:t>图</w:t>
        </w:r>
        <w:r w:rsidR="00415D72">
          <w:rPr>
            <w:rFonts w:hint="eastAsia"/>
          </w:rPr>
          <w:t xml:space="preserve"> </w:t>
        </w:r>
        <w:r w:rsidR="00415D72">
          <w:rPr>
            <w:noProof/>
          </w:rPr>
          <w:t>12</w:t>
        </w:r>
      </w:ins>
      <w:del w:id="944" w:author="admin" w:date="2016-10-25T15:07:00Z">
        <w:r w:rsidR="00E64420" w:rsidDel="002B3801">
          <w:rPr>
            <w:rFonts w:hint="eastAsia"/>
          </w:rPr>
          <w:delText>图</w:delText>
        </w:r>
        <w:r w:rsidR="00E64420" w:rsidDel="002B3801">
          <w:rPr>
            <w:rFonts w:hint="eastAsia"/>
          </w:rPr>
          <w:delText xml:space="preserve"> </w:delText>
        </w:r>
        <w:r w:rsidR="00E64420" w:rsidDel="002B3801">
          <w:rPr>
            <w:noProof/>
          </w:rPr>
          <w:delText>12</w:delText>
        </w:r>
      </w:del>
      <w:r w:rsidR="00D634F8"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>。提示：主界面下按数字键</w:t>
      </w:r>
      <w:r>
        <w:rPr>
          <w:rFonts w:ascii="Times New Roman" w:hAnsi="Times New Roman"/>
        </w:rPr>
        <w:t>1~9</w:t>
      </w:r>
      <w:r>
        <w:rPr>
          <w:rFonts w:ascii="Times New Roman" w:hAnsi="Times New Roman"/>
        </w:rPr>
        <w:t>可快捷进入</w:t>
      </w:r>
      <w:r>
        <w:rPr>
          <w:rFonts w:ascii="Times New Roman" w:hAnsi="Times New Roman"/>
        </w:rPr>
        <w:t>SSB</w:t>
      </w:r>
      <w:r>
        <w:rPr>
          <w:rFonts w:ascii="Times New Roman" w:hAnsi="Times New Roman"/>
        </w:rPr>
        <w:t>模式</w:t>
      </w:r>
      <w:ins w:id="945" w:author="admin" w:date="2016-10-28T09:38:00Z">
        <w:r w:rsidR="0008542A">
          <w:rPr>
            <w:rFonts w:ascii="Times New Roman" w:hAnsi="Times New Roman" w:hint="eastAsia"/>
          </w:rPr>
          <w:t>下</w:t>
        </w:r>
      </w:ins>
      <w:r>
        <w:rPr>
          <w:rFonts w:ascii="Times New Roman" w:hAnsi="Times New Roman"/>
        </w:rPr>
        <w:t>1~9</w:t>
      </w:r>
      <w:r>
        <w:rPr>
          <w:rFonts w:ascii="Times New Roman" w:hAnsi="Times New Roman"/>
        </w:rPr>
        <w:t>信道。</w:t>
      </w:r>
    </w:p>
    <w:p w:rsidR="007111D4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946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1436370" cy="411480"/>
            <wp:effectExtent l="19050" t="0" r="0" b="0"/>
            <wp:docPr id="56" name="图片 271" descr="fig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1" descr="fig12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 b="39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6370" cy="41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7111D4" w:rsidRDefault="00D044CA" w:rsidP="007111D4">
      <w:pPr>
        <w:pStyle w:val="af5"/>
        <w:spacing w:afterLines="50"/>
      </w:pPr>
      <w:bookmarkStart w:id="947" w:name="_Ref445880922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12</w:t>
      </w:r>
      <w:r w:rsidR="00D634F8">
        <w:fldChar w:fldCharType="end"/>
      </w:r>
      <w:bookmarkEnd w:id="947"/>
    </w:p>
    <w:p w:rsidR="00415D72" w:rsidRPr="00415D72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del w:id="948" w:author="admin" w:date="2016-10-28T09:39:00Z">
        <w:r w:rsidDel="0008542A">
          <w:rPr>
            <w:rFonts w:ascii="Times New Roman" w:hAnsi="Times New Roman"/>
          </w:rPr>
          <w:delText>发射频率</w:delText>
        </w:r>
      </w:del>
      <w:r>
        <w:rPr>
          <w:rFonts w:ascii="Times New Roman" w:hAnsi="Times New Roman"/>
        </w:rPr>
        <w:t>TX</w:t>
      </w:r>
      <w:r>
        <w:rPr>
          <w:rFonts w:ascii="Times New Roman" w:hAnsi="Times New Roman"/>
        </w:rPr>
        <w:t>设置：</w:t>
      </w:r>
      <w:ins w:id="949" w:author="admin" w:date="2016-10-28T10:24:00Z">
        <w:r w:rsidR="007105E7">
          <w:rPr>
            <w:rFonts w:ascii="Times New Roman" w:hAnsi="Times New Roman" w:hint="eastAsia"/>
          </w:rPr>
          <w:t>旋钮</w:t>
        </w:r>
      </w:ins>
      <w:r>
        <w:rPr>
          <w:rFonts w:ascii="Times New Roman" w:hAnsi="Times New Roman"/>
        </w:rPr>
        <w:t>选中</w:t>
      </w:r>
      <w:r>
        <w:rPr>
          <w:rFonts w:ascii="Times New Roman" w:hAnsi="Times New Roman"/>
        </w:rPr>
        <w:t>TX</w:t>
      </w:r>
      <w:r>
        <w:rPr>
          <w:rFonts w:ascii="Times New Roman" w:hAnsi="Times New Roman"/>
        </w:rPr>
        <w:t>，按【</w:t>
      </w:r>
      <w:r>
        <w:rPr>
          <w:rFonts w:ascii="Times New Roman" w:hAnsi="Times New Roman"/>
        </w:rPr>
        <w:t>ENTER</w:t>
      </w:r>
      <w:r>
        <w:rPr>
          <w:rFonts w:ascii="Times New Roman" w:hAnsi="Times New Roman"/>
        </w:rPr>
        <w:t>】弹出频率编辑框，</w:t>
      </w:r>
      <w:ins w:id="950" w:author="admin" w:date="2016-10-28T09:39:00Z">
        <w:r w:rsidR="0008542A">
          <w:rPr>
            <w:rFonts w:ascii="Times New Roman" w:hAnsi="Times New Roman" w:hint="eastAsia"/>
          </w:rPr>
          <w:t>通过数字键与旋钮</w:t>
        </w:r>
      </w:ins>
      <w:r>
        <w:rPr>
          <w:rFonts w:ascii="Times New Roman" w:hAnsi="Times New Roman"/>
        </w:rPr>
        <w:t>输入频率值，如</w:t>
      </w:r>
      <w:r w:rsidR="00D634F8"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_Ref445880929 \h </w:instrText>
      </w:r>
      <w:r w:rsidR="00D634F8">
        <w:rPr>
          <w:rFonts w:ascii="Times New Roman" w:hAnsi="Times New Roman"/>
        </w:rPr>
      </w:r>
      <w:r w:rsidR="00D634F8">
        <w:rPr>
          <w:rFonts w:ascii="Times New Roman" w:hAnsi="Times New Roman"/>
        </w:rPr>
        <w:fldChar w:fldCharType="separate"/>
      </w:r>
      <w:ins w:id="951" w:author="admin" w:date="2016-10-27T15:32:00Z">
        <w:r w:rsidR="00415D72">
          <w:rPr>
            <w:rFonts w:hint="eastAsia"/>
          </w:rPr>
          <w:t>图</w:t>
        </w:r>
        <w:r w:rsidR="00415D72">
          <w:rPr>
            <w:rFonts w:hint="eastAsia"/>
          </w:rPr>
          <w:t xml:space="preserve"> </w:t>
        </w:r>
        <w:r w:rsidR="00415D72">
          <w:rPr>
            <w:noProof/>
          </w:rPr>
          <w:t>13</w:t>
        </w:r>
      </w:ins>
      <w:del w:id="952" w:author="admin" w:date="2016-10-25T15:07:00Z">
        <w:r w:rsidR="00E64420" w:rsidDel="002B3801">
          <w:rPr>
            <w:rFonts w:hint="eastAsia"/>
          </w:rPr>
          <w:delText>图</w:delText>
        </w:r>
        <w:r w:rsidR="00E64420" w:rsidDel="002B3801">
          <w:rPr>
            <w:rFonts w:hint="eastAsia"/>
          </w:rPr>
          <w:delText xml:space="preserve"> </w:delText>
        </w:r>
        <w:r w:rsidR="00E64420" w:rsidDel="002B3801">
          <w:rPr>
            <w:noProof/>
          </w:rPr>
          <w:delText>13</w:delText>
        </w:r>
      </w:del>
      <w:r w:rsidR="00D634F8"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>。</w:t>
      </w:r>
    </w:p>
    <w:p w:rsidR="007111D4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953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lastRenderedPageBreak/>
        <w:drawing>
          <wp:inline distT="0" distB="0" distL="0" distR="0">
            <wp:extent cx="1802765" cy="354428"/>
            <wp:effectExtent l="19050" t="0" r="6985" b="0"/>
            <wp:docPr id="57" name="图片 270" descr="fig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0" descr="fig13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 b="-136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765" cy="354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1D4" w:rsidRDefault="00D044CA" w:rsidP="007111D4">
      <w:pPr>
        <w:pStyle w:val="af5"/>
        <w:spacing w:afterLines="50"/>
      </w:pPr>
      <w:bookmarkStart w:id="954" w:name="_Ref445880929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13</w:t>
      </w:r>
      <w:r w:rsidR="00D634F8">
        <w:fldChar w:fldCharType="end"/>
      </w:r>
      <w:bookmarkEnd w:id="954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del w:id="955" w:author="admin" w:date="2016-10-28T09:39:00Z">
        <w:r w:rsidDel="0008542A">
          <w:rPr>
            <w:rFonts w:ascii="Times New Roman" w:hAnsi="Times New Roman"/>
          </w:rPr>
          <w:delText>接收频率</w:delText>
        </w:r>
      </w:del>
      <w:r>
        <w:rPr>
          <w:rFonts w:ascii="Times New Roman" w:hAnsi="Times New Roman"/>
        </w:rPr>
        <w:t>RX</w:t>
      </w:r>
      <w:r>
        <w:rPr>
          <w:rFonts w:ascii="Times New Roman" w:hAnsi="Times New Roman"/>
        </w:rPr>
        <w:t>设置：</w:t>
      </w:r>
      <w:ins w:id="956" w:author="admin" w:date="2016-10-28T10:24:00Z">
        <w:r w:rsidR="007105E7">
          <w:rPr>
            <w:rFonts w:ascii="Times New Roman" w:hAnsi="Times New Roman" w:hint="eastAsia"/>
          </w:rPr>
          <w:t>旋钮</w:t>
        </w:r>
      </w:ins>
      <w:r>
        <w:rPr>
          <w:rFonts w:ascii="Times New Roman" w:hAnsi="Times New Roman"/>
        </w:rPr>
        <w:t>选中</w:t>
      </w:r>
      <w:r>
        <w:rPr>
          <w:rFonts w:ascii="Times New Roman" w:hAnsi="Times New Roman"/>
        </w:rPr>
        <w:t>RX</w:t>
      </w:r>
      <w:r>
        <w:rPr>
          <w:rFonts w:ascii="Times New Roman" w:hAnsi="Times New Roman"/>
        </w:rPr>
        <w:t>，</w:t>
      </w:r>
      <w:ins w:id="957" w:author="admin" w:date="2016-10-28T09:39:00Z">
        <w:r w:rsidR="0008542A">
          <w:rPr>
            <w:rFonts w:ascii="Times New Roman" w:hAnsi="Times New Roman" w:hint="eastAsia"/>
          </w:rPr>
          <w:t>其他</w:t>
        </w:r>
      </w:ins>
      <w:r>
        <w:rPr>
          <w:rFonts w:ascii="Times New Roman" w:hAnsi="Times New Roman"/>
        </w:rPr>
        <w:t>可参考</w:t>
      </w:r>
      <w:del w:id="958" w:author="admin" w:date="2016-10-28T09:39:00Z">
        <w:r w:rsidDel="0008542A">
          <w:rPr>
            <w:rFonts w:ascii="Times New Roman" w:hAnsi="Times New Roman"/>
          </w:rPr>
          <w:delText>发射频率</w:delText>
        </w:r>
      </w:del>
      <w:r>
        <w:rPr>
          <w:rFonts w:ascii="Times New Roman" w:hAnsi="Times New Roman"/>
        </w:rPr>
        <w:t>TX</w:t>
      </w:r>
      <w:r>
        <w:rPr>
          <w:rFonts w:ascii="Times New Roman" w:hAnsi="Times New Roman"/>
        </w:rPr>
        <w:t>设置。</w:t>
      </w:r>
    </w:p>
    <w:p w:rsidR="00D96A3A" w:rsidRDefault="00D044CA">
      <w:pPr>
        <w:pStyle w:val="30"/>
        <w:numPr>
          <w:ilvl w:val="2"/>
          <w:numId w:val="4"/>
        </w:numPr>
        <w:spacing w:before="0" w:after="0" w:line="360" w:lineRule="auto"/>
        <w:rPr>
          <w:rFonts w:ascii="Times New Roman" w:hAnsi="Times New Roman"/>
        </w:rPr>
      </w:pPr>
      <w:bookmarkStart w:id="959" w:name="_Toc465435293"/>
      <w:r>
        <w:rPr>
          <w:rFonts w:ascii="Times New Roman" w:hAnsi="Times New Roman"/>
        </w:rPr>
        <w:t>影响发射性能参数</w:t>
      </w:r>
      <w:bookmarkEnd w:id="959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功率（</w:t>
      </w:r>
      <w:r>
        <w:rPr>
          <w:rFonts w:ascii="Times New Roman" w:hAnsi="Times New Roman"/>
        </w:rPr>
        <w:t>POW</w:t>
      </w:r>
      <w:r>
        <w:rPr>
          <w:rFonts w:ascii="Times New Roman" w:hAnsi="Times New Roman"/>
        </w:rPr>
        <w:t>）：</w:t>
      </w:r>
      <w:ins w:id="960" w:author="admin" w:date="2016-10-28T10:24:00Z">
        <w:r w:rsidR="007105E7">
          <w:rPr>
            <w:rFonts w:ascii="Times New Roman" w:hAnsi="Times New Roman" w:hint="eastAsia"/>
          </w:rPr>
          <w:t>旋钮</w:t>
        </w:r>
      </w:ins>
      <w:r>
        <w:rPr>
          <w:rFonts w:ascii="Times New Roman" w:hAnsi="Times New Roman"/>
        </w:rPr>
        <w:t>选中</w:t>
      </w:r>
      <w:r>
        <w:rPr>
          <w:rFonts w:ascii="Times New Roman" w:hAnsi="Times New Roman"/>
        </w:rPr>
        <w:t>POW</w:t>
      </w:r>
      <w:r>
        <w:rPr>
          <w:rFonts w:ascii="Times New Roman" w:hAnsi="Times New Roman"/>
        </w:rPr>
        <w:t>，按【</w:t>
      </w:r>
      <w:r>
        <w:rPr>
          <w:rFonts w:ascii="Times New Roman" w:hAnsi="Times New Roman"/>
        </w:rPr>
        <w:t>ENTER</w:t>
      </w:r>
      <w:r>
        <w:rPr>
          <w:rFonts w:ascii="Times New Roman" w:hAnsi="Times New Roman"/>
        </w:rPr>
        <w:t>】弹出功率选择框，如</w:t>
      </w:r>
      <w:r w:rsidR="00D634F8"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_Ref445880938 \h </w:instrText>
      </w:r>
      <w:r w:rsidR="00D634F8">
        <w:rPr>
          <w:rFonts w:ascii="Times New Roman" w:hAnsi="Times New Roman"/>
        </w:rPr>
      </w:r>
      <w:r w:rsidR="00D634F8">
        <w:rPr>
          <w:rFonts w:ascii="Times New Roman" w:hAnsi="Times New Roman"/>
        </w:rPr>
        <w:fldChar w:fldCharType="separate"/>
      </w:r>
      <w:ins w:id="961" w:author="admin" w:date="2016-10-27T15:32:00Z">
        <w:r w:rsidR="00415D72">
          <w:rPr>
            <w:rFonts w:hint="eastAsia"/>
          </w:rPr>
          <w:t>图</w:t>
        </w:r>
        <w:r w:rsidR="00415D72">
          <w:rPr>
            <w:rFonts w:hint="eastAsia"/>
          </w:rPr>
          <w:t xml:space="preserve"> </w:t>
        </w:r>
        <w:r w:rsidR="00415D72">
          <w:rPr>
            <w:noProof/>
          </w:rPr>
          <w:t>14</w:t>
        </w:r>
      </w:ins>
      <w:del w:id="962" w:author="admin" w:date="2016-10-25T15:07:00Z">
        <w:r w:rsidR="00E64420" w:rsidDel="002B3801">
          <w:rPr>
            <w:rFonts w:hint="eastAsia"/>
          </w:rPr>
          <w:delText>图</w:delText>
        </w:r>
        <w:r w:rsidR="00E64420" w:rsidDel="002B3801">
          <w:rPr>
            <w:rFonts w:hint="eastAsia"/>
          </w:rPr>
          <w:delText xml:space="preserve"> </w:delText>
        </w:r>
        <w:r w:rsidR="00E64420" w:rsidDel="002B3801">
          <w:rPr>
            <w:noProof/>
          </w:rPr>
          <w:delText>14</w:delText>
        </w:r>
      </w:del>
      <w:r w:rsidR="00D634F8">
        <w:rPr>
          <w:rFonts w:ascii="Times New Roman" w:hAnsi="Times New Roman"/>
        </w:rPr>
        <w:fldChar w:fldCharType="end"/>
      </w:r>
      <w:ins w:id="963" w:author="admin" w:date="2016-10-28T10:25:00Z">
        <w:r w:rsidR="007105E7">
          <w:rPr>
            <w:rFonts w:ascii="Times New Roman" w:hAnsi="Times New Roman" w:hint="eastAsia"/>
          </w:rPr>
          <w:t>，</w:t>
        </w:r>
      </w:ins>
      <w:del w:id="964" w:author="admin" w:date="2016-10-28T10:25:00Z">
        <w:r w:rsidDel="007105E7">
          <w:rPr>
            <w:rFonts w:ascii="Times New Roman" w:hAnsi="Times New Roman"/>
          </w:rPr>
          <w:delText>。</w:delText>
        </w:r>
      </w:del>
      <w:r>
        <w:rPr>
          <w:rFonts w:ascii="Times New Roman" w:hAnsi="Times New Roman"/>
        </w:rPr>
        <w:t>H</w:t>
      </w:r>
      <w:r>
        <w:rPr>
          <w:rFonts w:ascii="Times New Roman" w:hAnsi="Times New Roman"/>
        </w:rPr>
        <w:t>为高功率，</w:t>
      </w:r>
      <w:r>
        <w:rPr>
          <w:rFonts w:ascii="Times New Roman" w:hAnsi="Times New Roman"/>
        </w:rPr>
        <w:t>M</w:t>
      </w:r>
      <w:r>
        <w:rPr>
          <w:rFonts w:ascii="Times New Roman" w:hAnsi="Times New Roman"/>
        </w:rPr>
        <w:t>为中功率，</w:t>
      </w:r>
      <w:r>
        <w:rPr>
          <w:rFonts w:ascii="Times New Roman" w:hAnsi="Times New Roman"/>
        </w:rPr>
        <w:t>L</w:t>
      </w:r>
      <w:r>
        <w:rPr>
          <w:rFonts w:ascii="Times New Roman" w:hAnsi="Times New Roman"/>
        </w:rPr>
        <w:t>为低功率。</w:t>
      </w:r>
      <w:ins w:id="965" w:author="admin" w:date="2016-10-28T09:40:00Z">
        <w:r w:rsidR="005F7CE3">
          <w:rPr>
            <w:rFonts w:ascii="Times New Roman" w:hAnsi="Times New Roman" w:hint="eastAsia"/>
          </w:rPr>
          <w:t>通过旋钮</w:t>
        </w:r>
        <w:r w:rsidR="005F7CE3">
          <w:rPr>
            <w:rFonts w:ascii="Times New Roman" w:hAnsi="Times New Roman"/>
          </w:rPr>
          <w:t>选择</w:t>
        </w:r>
        <w:r w:rsidR="005F7CE3">
          <w:rPr>
            <w:rFonts w:ascii="Times New Roman" w:hAnsi="Times New Roman" w:hint="eastAsia"/>
          </w:rPr>
          <w:t>功率档位</w:t>
        </w:r>
        <w:r w:rsidR="005F7CE3">
          <w:rPr>
            <w:rFonts w:ascii="Times New Roman" w:hAnsi="Times New Roman"/>
          </w:rPr>
          <w:t>，</w:t>
        </w:r>
        <w:r w:rsidR="005F7CE3">
          <w:rPr>
            <w:rFonts w:ascii="Times New Roman" w:hAnsi="Times New Roman" w:hint="eastAsia"/>
          </w:rPr>
          <w:t>按【</w:t>
        </w:r>
        <w:r w:rsidR="005F7CE3">
          <w:rPr>
            <w:rFonts w:ascii="Times New Roman" w:hAnsi="Times New Roman" w:hint="eastAsia"/>
          </w:rPr>
          <w:t>ENTER</w:t>
        </w:r>
        <w:r w:rsidR="005F7CE3">
          <w:rPr>
            <w:rFonts w:ascii="Times New Roman" w:hAnsi="Times New Roman" w:hint="eastAsia"/>
          </w:rPr>
          <w:t>】完成设置。</w:t>
        </w:r>
      </w:ins>
    </w:p>
    <w:p w:rsidR="007111D4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966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258040" cy="547254"/>
            <wp:effectExtent l="19050" t="0" r="8660" b="0"/>
            <wp:docPr id="58" name="图片 272" descr="fig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2" descr="fig14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 r="-6752" b="70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40" cy="547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1D4" w:rsidRDefault="00D044CA" w:rsidP="007111D4">
      <w:pPr>
        <w:pStyle w:val="af5"/>
        <w:spacing w:afterLines="50"/>
      </w:pPr>
      <w:bookmarkStart w:id="967" w:name="_Ref445880938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14</w:t>
      </w:r>
      <w:r w:rsidR="00D634F8">
        <w:fldChar w:fldCharType="end"/>
      </w:r>
      <w:bookmarkEnd w:id="967"/>
    </w:p>
    <w:p w:rsidR="00D96A3A" w:rsidRDefault="00D044CA">
      <w:pPr>
        <w:pStyle w:val="30"/>
        <w:numPr>
          <w:ilvl w:val="2"/>
          <w:numId w:val="4"/>
        </w:numPr>
        <w:spacing w:before="0" w:after="0" w:line="360" w:lineRule="auto"/>
        <w:rPr>
          <w:rFonts w:ascii="Times New Roman" w:hAnsi="Times New Roman"/>
        </w:rPr>
      </w:pPr>
      <w:bookmarkStart w:id="968" w:name="_Toc465435294"/>
      <w:r>
        <w:rPr>
          <w:rFonts w:ascii="Times New Roman" w:hAnsi="Times New Roman"/>
        </w:rPr>
        <w:t>影响接收性能参数</w:t>
      </w:r>
      <w:bookmarkEnd w:id="968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静噪（</w:t>
      </w:r>
      <w:r>
        <w:rPr>
          <w:rFonts w:ascii="Times New Roman" w:hAnsi="Times New Roman"/>
        </w:rPr>
        <w:t>SQL</w:t>
      </w:r>
      <w:r>
        <w:rPr>
          <w:rFonts w:ascii="Times New Roman" w:hAnsi="Times New Roman"/>
        </w:rPr>
        <w:t>）：</w:t>
      </w:r>
      <w:ins w:id="969" w:author="admin" w:date="2016-10-28T10:24:00Z">
        <w:r w:rsidR="007105E7">
          <w:rPr>
            <w:rFonts w:ascii="Times New Roman" w:hAnsi="Times New Roman" w:hint="eastAsia"/>
          </w:rPr>
          <w:t>旋钮</w:t>
        </w:r>
      </w:ins>
      <w:r>
        <w:rPr>
          <w:rFonts w:ascii="Times New Roman" w:hAnsi="Times New Roman"/>
        </w:rPr>
        <w:t>选中</w:t>
      </w:r>
      <w:r>
        <w:rPr>
          <w:rFonts w:ascii="Times New Roman" w:hAnsi="Times New Roman"/>
        </w:rPr>
        <w:t>SQL</w:t>
      </w:r>
      <w:r>
        <w:rPr>
          <w:rFonts w:ascii="Times New Roman" w:hAnsi="Times New Roman"/>
        </w:rPr>
        <w:t>，按【</w:t>
      </w:r>
      <w:r>
        <w:rPr>
          <w:rFonts w:ascii="Times New Roman" w:hAnsi="Times New Roman"/>
        </w:rPr>
        <w:t>ENTER</w:t>
      </w:r>
      <w:r>
        <w:rPr>
          <w:rFonts w:ascii="Times New Roman" w:hAnsi="Times New Roman"/>
        </w:rPr>
        <w:t>】弹出选择框，见</w:t>
      </w:r>
      <w:ins w:id="970" w:author="admin" w:date="2016-10-28T09:41:00Z">
        <w:r w:rsidR="00D634F8">
          <w:rPr>
            <w:rFonts w:ascii="Times New Roman" w:hAnsi="Times New Roman"/>
          </w:rPr>
          <w:fldChar w:fldCharType="begin"/>
        </w:r>
        <w:r w:rsidR="000F03D3">
          <w:rPr>
            <w:rFonts w:ascii="Times New Roman" w:hAnsi="Times New Roman"/>
          </w:rPr>
          <w:instrText xml:space="preserve"> REF _Ref445880938 \h </w:instrText>
        </w:r>
      </w:ins>
      <w:r w:rsidR="00D634F8">
        <w:rPr>
          <w:rFonts w:ascii="Times New Roman" w:hAnsi="Times New Roman"/>
        </w:rPr>
      </w:r>
      <w:ins w:id="971" w:author="admin" w:date="2016-10-28T09:41:00Z">
        <w:r w:rsidR="00D634F8">
          <w:rPr>
            <w:rFonts w:ascii="Times New Roman" w:hAnsi="Times New Roman"/>
          </w:rPr>
          <w:fldChar w:fldCharType="separate"/>
        </w:r>
        <w:r w:rsidR="000F03D3">
          <w:rPr>
            <w:rFonts w:hint="eastAsia"/>
          </w:rPr>
          <w:t>图</w:t>
        </w:r>
        <w:r w:rsidR="000F03D3">
          <w:rPr>
            <w:rFonts w:hint="eastAsia"/>
          </w:rPr>
          <w:t xml:space="preserve"> </w:t>
        </w:r>
        <w:r w:rsidR="000F03D3">
          <w:rPr>
            <w:noProof/>
          </w:rPr>
          <w:t>1</w:t>
        </w:r>
        <w:r w:rsidR="000F03D3">
          <w:rPr>
            <w:rFonts w:hint="eastAsia"/>
            <w:noProof/>
          </w:rPr>
          <w:t>5</w:t>
        </w:r>
        <w:r w:rsidR="00D634F8">
          <w:rPr>
            <w:rFonts w:ascii="Times New Roman" w:hAnsi="Times New Roman"/>
          </w:rPr>
          <w:fldChar w:fldCharType="end"/>
        </w:r>
      </w:ins>
      <w:del w:id="972" w:author="admin" w:date="2016-10-28T09:41:00Z">
        <w:r w:rsidDel="000F03D3">
          <w:rPr>
            <w:rFonts w:ascii="Times New Roman" w:hAnsi="Times New Roman"/>
          </w:rPr>
          <w:delText>下图</w:delText>
        </w:r>
      </w:del>
      <w:ins w:id="973" w:author="admin" w:date="2016-10-28T10:25:00Z">
        <w:r w:rsidR="007105E7">
          <w:rPr>
            <w:rFonts w:ascii="Times New Roman" w:hAnsi="Times New Roman" w:hint="eastAsia"/>
          </w:rPr>
          <w:t>，</w:t>
        </w:r>
      </w:ins>
      <w:del w:id="974" w:author="admin" w:date="2016-10-28T10:25:00Z">
        <w:r w:rsidDel="007105E7">
          <w:rPr>
            <w:rFonts w:ascii="Times New Roman" w:hAnsi="Times New Roman"/>
          </w:rPr>
          <w:delText>。</w:delText>
        </w:r>
      </w:del>
      <w:r>
        <w:rPr>
          <w:rFonts w:ascii="Times New Roman" w:hAnsi="Times New Roman"/>
        </w:rPr>
        <w:t>ON</w:t>
      </w:r>
      <w:ins w:id="975" w:author="admin" w:date="2016-10-28T10:26:00Z">
        <w:r w:rsidR="007105E7">
          <w:rPr>
            <w:rFonts w:ascii="Times New Roman" w:hAnsi="Times New Roman" w:hint="eastAsia"/>
          </w:rPr>
          <w:t>为</w:t>
        </w:r>
      </w:ins>
      <w:del w:id="976" w:author="admin" w:date="2016-10-28T10:29:00Z">
        <w:r w:rsidDel="007105E7">
          <w:rPr>
            <w:rFonts w:ascii="Times New Roman" w:hAnsi="Times New Roman"/>
          </w:rPr>
          <w:delText>打开</w:delText>
        </w:r>
      </w:del>
      <w:r>
        <w:rPr>
          <w:rFonts w:ascii="Times New Roman" w:hAnsi="Times New Roman"/>
        </w:rPr>
        <w:t>静噪</w:t>
      </w:r>
      <w:ins w:id="977" w:author="admin" w:date="2016-10-28T10:29:00Z">
        <w:r w:rsidR="007105E7">
          <w:rPr>
            <w:rFonts w:ascii="Times New Roman" w:hAnsi="Times New Roman"/>
          </w:rPr>
          <w:t>打开</w:t>
        </w:r>
      </w:ins>
      <w:r>
        <w:rPr>
          <w:rFonts w:ascii="Times New Roman" w:hAnsi="Times New Roman"/>
        </w:rPr>
        <w:t>，</w:t>
      </w:r>
      <w:r>
        <w:rPr>
          <w:rFonts w:ascii="Times New Roman" w:hAnsi="Times New Roman"/>
        </w:rPr>
        <w:t>OFF</w:t>
      </w:r>
      <w:ins w:id="978" w:author="admin" w:date="2016-10-28T10:26:00Z">
        <w:r w:rsidR="007105E7">
          <w:rPr>
            <w:rFonts w:ascii="Times New Roman" w:hAnsi="Times New Roman" w:hint="eastAsia"/>
          </w:rPr>
          <w:t>为</w:t>
        </w:r>
      </w:ins>
      <w:del w:id="979" w:author="admin" w:date="2016-10-28T10:29:00Z">
        <w:r w:rsidDel="007105E7">
          <w:rPr>
            <w:rFonts w:ascii="Times New Roman" w:hAnsi="Times New Roman"/>
          </w:rPr>
          <w:delText>关闭</w:delText>
        </w:r>
      </w:del>
      <w:r>
        <w:rPr>
          <w:rFonts w:ascii="Times New Roman" w:hAnsi="Times New Roman"/>
        </w:rPr>
        <w:t>静噪</w:t>
      </w:r>
      <w:ins w:id="980" w:author="admin" w:date="2016-10-28T10:29:00Z">
        <w:r w:rsidR="007105E7">
          <w:rPr>
            <w:rFonts w:ascii="Times New Roman" w:hAnsi="Times New Roman"/>
          </w:rPr>
          <w:t>关闭</w:t>
        </w:r>
      </w:ins>
      <w:r>
        <w:rPr>
          <w:rFonts w:ascii="Times New Roman" w:hAnsi="Times New Roman"/>
        </w:rPr>
        <w:t>，</w:t>
      </w:r>
      <w:r>
        <w:rPr>
          <w:rFonts w:ascii="Times New Roman" w:hAnsi="Times New Roman"/>
        </w:rPr>
        <w:t>SET</w:t>
      </w:r>
      <w:r>
        <w:rPr>
          <w:rFonts w:ascii="Times New Roman" w:hAnsi="Times New Roman"/>
        </w:rPr>
        <w:t>为静噪值</w:t>
      </w:r>
      <w:ins w:id="981" w:author="admin" w:date="2016-10-28T10:29:00Z">
        <w:r w:rsidR="007105E7">
          <w:rPr>
            <w:rFonts w:ascii="Times New Roman" w:hAnsi="Times New Roman" w:hint="eastAsia"/>
          </w:rPr>
          <w:t>手动</w:t>
        </w:r>
        <w:r w:rsidR="007105E7">
          <w:rPr>
            <w:rFonts w:ascii="Times New Roman" w:hAnsi="Times New Roman"/>
          </w:rPr>
          <w:t>设置</w:t>
        </w:r>
      </w:ins>
      <w:del w:id="982" w:author="admin" w:date="2016-10-28T10:26:00Z">
        <w:r w:rsidDel="007105E7">
          <w:rPr>
            <w:rFonts w:ascii="Times New Roman" w:hAnsi="Times New Roman"/>
          </w:rPr>
          <w:delText>设置</w:delText>
        </w:r>
      </w:del>
      <w:r>
        <w:rPr>
          <w:rFonts w:ascii="Times New Roman" w:hAnsi="Times New Roman"/>
        </w:rPr>
        <w:t>。</w:t>
      </w:r>
      <w:ins w:id="983" w:author="admin" w:date="2016-10-28T10:25:00Z">
        <w:r w:rsidR="007105E7">
          <w:rPr>
            <w:rFonts w:ascii="Times New Roman" w:hAnsi="Times New Roman" w:hint="eastAsia"/>
          </w:rPr>
          <w:t>通过旋钮</w:t>
        </w:r>
        <w:r w:rsidR="007105E7">
          <w:rPr>
            <w:rFonts w:ascii="Times New Roman" w:hAnsi="Times New Roman"/>
          </w:rPr>
          <w:t>选择</w:t>
        </w:r>
      </w:ins>
      <w:ins w:id="984" w:author="admin" w:date="2016-10-28T10:26:00Z">
        <w:r w:rsidR="007105E7">
          <w:rPr>
            <w:rFonts w:ascii="Times New Roman" w:hAnsi="Times New Roman" w:hint="eastAsia"/>
          </w:rPr>
          <w:t>不同选项</w:t>
        </w:r>
      </w:ins>
      <w:ins w:id="985" w:author="admin" w:date="2016-10-28T10:25:00Z">
        <w:r w:rsidR="007105E7">
          <w:rPr>
            <w:rFonts w:ascii="Times New Roman" w:hAnsi="Times New Roman"/>
          </w:rPr>
          <w:t>，</w:t>
        </w:r>
        <w:r w:rsidR="007105E7">
          <w:rPr>
            <w:rFonts w:ascii="Times New Roman" w:hAnsi="Times New Roman" w:hint="eastAsia"/>
          </w:rPr>
          <w:t>按【</w:t>
        </w:r>
        <w:r w:rsidR="007105E7">
          <w:rPr>
            <w:rFonts w:ascii="Times New Roman" w:hAnsi="Times New Roman" w:hint="eastAsia"/>
          </w:rPr>
          <w:t>ENTER</w:t>
        </w:r>
        <w:r w:rsidR="007105E7">
          <w:rPr>
            <w:rFonts w:ascii="Times New Roman" w:hAnsi="Times New Roman" w:hint="eastAsia"/>
          </w:rPr>
          <w:t>】完成设置。</w:t>
        </w:r>
      </w:ins>
      <w:r>
        <w:rPr>
          <w:rFonts w:ascii="Times New Roman" w:hAnsi="Times New Roman"/>
        </w:rPr>
        <w:t>通常情况下，建议用户关闭静噪功能。</w:t>
      </w:r>
    </w:p>
    <w:p w:rsidR="007111D4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986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305896" cy="561109"/>
            <wp:effectExtent l="19050" t="0" r="0" b="0"/>
            <wp:docPr id="59" name="图片 273" descr="fig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3" descr="fig15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 b="5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96" cy="561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1D4" w:rsidRDefault="00D044CA" w:rsidP="007111D4">
      <w:pPr>
        <w:pStyle w:val="af5"/>
        <w:spacing w:afterLines="50"/>
      </w:pPr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15</w:t>
      </w:r>
      <w:r w:rsidR="00D634F8">
        <w:fldChar w:fldCharType="end"/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ATT</w:t>
      </w:r>
      <w:r>
        <w:rPr>
          <w:rFonts w:ascii="Times New Roman" w:hAnsi="Times New Roman"/>
        </w:rPr>
        <w:t>：</w:t>
      </w:r>
      <w:ins w:id="987" w:author="admin" w:date="2016-10-28T10:27:00Z">
        <w:r w:rsidR="007105E7">
          <w:rPr>
            <w:rFonts w:ascii="Times New Roman" w:hAnsi="Times New Roman" w:hint="eastAsia"/>
          </w:rPr>
          <w:t>旋钮</w:t>
        </w:r>
      </w:ins>
      <w:r>
        <w:rPr>
          <w:rFonts w:ascii="Times New Roman" w:hAnsi="Times New Roman"/>
        </w:rPr>
        <w:t>选中</w:t>
      </w:r>
      <w:r>
        <w:rPr>
          <w:rFonts w:ascii="Times New Roman" w:hAnsi="Times New Roman"/>
        </w:rPr>
        <w:t>ATT</w:t>
      </w:r>
      <w:r>
        <w:rPr>
          <w:rFonts w:ascii="Times New Roman" w:hAnsi="Times New Roman"/>
        </w:rPr>
        <w:t>，按【</w:t>
      </w:r>
      <w:r>
        <w:rPr>
          <w:rFonts w:ascii="Times New Roman" w:hAnsi="Times New Roman"/>
        </w:rPr>
        <w:t>ENTER</w:t>
      </w:r>
      <w:r>
        <w:rPr>
          <w:rFonts w:ascii="Times New Roman" w:hAnsi="Times New Roman"/>
        </w:rPr>
        <w:t>】弹出选择框，如</w:t>
      </w:r>
      <w:r w:rsidR="00D634F8"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_Ref445880962 \h </w:instrText>
      </w:r>
      <w:r w:rsidR="00D634F8">
        <w:rPr>
          <w:rFonts w:ascii="Times New Roman" w:hAnsi="Times New Roman"/>
        </w:rPr>
      </w:r>
      <w:r w:rsidR="00D634F8">
        <w:rPr>
          <w:rFonts w:ascii="Times New Roman" w:hAnsi="Times New Roman"/>
        </w:rPr>
        <w:fldChar w:fldCharType="separate"/>
      </w:r>
      <w:ins w:id="988" w:author="admin" w:date="2016-10-27T15:32:00Z">
        <w:r w:rsidR="00415D72">
          <w:rPr>
            <w:rFonts w:hint="eastAsia"/>
          </w:rPr>
          <w:t>图</w:t>
        </w:r>
        <w:r w:rsidR="00415D72">
          <w:rPr>
            <w:rFonts w:hint="eastAsia"/>
          </w:rPr>
          <w:t xml:space="preserve"> </w:t>
        </w:r>
        <w:r w:rsidR="00415D72">
          <w:rPr>
            <w:noProof/>
          </w:rPr>
          <w:t>16</w:t>
        </w:r>
      </w:ins>
      <w:del w:id="989" w:author="admin" w:date="2016-10-25T15:07:00Z">
        <w:r w:rsidR="00E64420" w:rsidDel="002B3801">
          <w:rPr>
            <w:rFonts w:hint="eastAsia"/>
          </w:rPr>
          <w:delText>图</w:delText>
        </w:r>
        <w:r w:rsidR="00E64420" w:rsidDel="002B3801">
          <w:rPr>
            <w:rFonts w:hint="eastAsia"/>
          </w:rPr>
          <w:delText xml:space="preserve"> </w:delText>
        </w:r>
        <w:r w:rsidR="00E64420" w:rsidDel="002B3801">
          <w:rPr>
            <w:noProof/>
          </w:rPr>
          <w:delText>16</w:delText>
        </w:r>
      </w:del>
      <w:r w:rsidR="00D634F8">
        <w:rPr>
          <w:rFonts w:ascii="Times New Roman" w:hAnsi="Times New Roman"/>
        </w:rPr>
        <w:fldChar w:fldCharType="end"/>
      </w:r>
      <w:ins w:id="990" w:author="admin" w:date="2016-10-28T10:27:00Z">
        <w:r w:rsidR="007105E7">
          <w:rPr>
            <w:rFonts w:ascii="Times New Roman" w:hAnsi="Times New Roman" w:hint="eastAsia"/>
          </w:rPr>
          <w:t>，</w:t>
        </w:r>
      </w:ins>
      <w:del w:id="991" w:author="admin" w:date="2016-10-28T10:27:00Z">
        <w:r w:rsidDel="007105E7">
          <w:rPr>
            <w:rFonts w:ascii="Times New Roman" w:hAnsi="Times New Roman"/>
          </w:rPr>
          <w:delText>。</w:delText>
        </w:r>
      </w:del>
      <w:r>
        <w:rPr>
          <w:rFonts w:ascii="Times New Roman" w:hAnsi="Times New Roman"/>
        </w:rPr>
        <w:t>S</w:t>
      </w:r>
      <w:r>
        <w:rPr>
          <w:rFonts w:ascii="Times New Roman" w:hAnsi="Times New Roman"/>
        </w:rPr>
        <w:t>为前端直通，</w:t>
      </w:r>
      <w:r>
        <w:rPr>
          <w:rFonts w:ascii="Times New Roman" w:hAnsi="Times New Roman"/>
        </w:rPr>
        <w:t>PRE</w:t>
      </w:r>
      <w:r>
        <w:rPr>
          <w:rFonts w:ascii="Times New Roman" w:hAnsi="Times New Roman"/>
        </w:rPr>
        <w:t>为前端放大，</w:t>
      </w:r>
      <w:r>
        <w:rPr>
          <w:rFonts w:ascii="Times New Roman" w:hAnsi="Times New Roman"/>
        </w:rPr>
        <w:t>L</w:t>
      </w:r>
      <w:r>
        <w:rPr>
          <w:rFonts w:ascii="Times New Roman" w:hAnsi="Times New Roman"/>
        </w:rPr>
        <w:t>为前端衰减</w:t>
      </w:r>
      <w:r>
        <w:rPr>
          <w:rFonts w:ascii="Times New Roman" w:hAnsi="Times New Roman"/>
        </w:rPr>
        <w:t>40dB</w:t>
      </w:r>
      <w:r>
        <w:rPr>
          <w:rFonts w:ascii="Times New Roman" w:hAnsi="Times New Roman"/>
        </w:rPr>
        <w:t>。</w:t>
      </w:r>
      <w:ins w:id="992" w:author="admin" w:date="2016-10-28T10:30:00Z">
        <w:r w:rsidR="007105E7">
          <w:rPr>
            <w:rFonts w:ascii="Times New Roman" w:hAnsi="Times New Roman" w:hint="eastAsia"/>
          </w:rPr>
          <w:t>通过旋钮</w:t>
        </w:r>
        <w:r w:rsidR="007105E7">
          <w:rPr>
            <w:rFonts w:ascii="Times New Roman" w:hAnsi="Times New Roman"/>
          </w:rPr>
          <w:t>选择</w:t>
        </w:r>
        <w:r w:rsidR="007105E7">
          <w:rPr>
            <w:rFonts w:ascii="Times New Roman" w:hAnsi="Times New Roman" w:hint="eastAsia"/>
          </w:rPr>
          <w:t>不同选项</w:t>
        </w:r>
        <w:r w:rsidR="007105E7">
          <w:rPr>
            <w:rFonts w:ascii="Times New Roman" w:hAnsi="Times New Roman"/>
          </w:rPr>
          <w:t>，</w:t>
        </w:r>
        <w:r w:rsidR="007105E7">
          <w:rPr>
            <w:rFonts w:ascii="Times New Roman" w:hAnsi="Times New Roman" w:hint="eastAsia"/>
          </w:rPr>
          <w:t>按【</w:t>
        </w:r>
        <w:r w:rsidR="007105E7">
          <w:rPr>
            <w:rFonts w:ascii="Times New Roman" w:hAnsi="Times New Roman" w:hint="eastAsia"/>
          </w:rPr>
          <w:t>ENTER</w:t>
        </w:r>
        <w:r w:rsidR="007105E7">
          <w:rPr>
            <w:rFonts w:ascii="Times New Roman" w:hAnsi="Times New Roman" w:hint="eastAsia"/>
          </w:rPr>
          <w:t>】完成设置。</w:t>
        </w:r>
      </w:ins>
      <w:r>
        <w:rPr>
          <w:rFonts w:ascii="Times New Roman" w:hAnsi="Times New Roman"/>
        </w:rPr>
        <w:t>通常情况下，建议客户选择</w:t>
      </w:r>
      <w:r>
        <w:rPr>
          <w:rFonts w:ascii="Times New Roman" w:hAnsi="Times New Roman"/>
        </w:rPr>
        <w:t>S</w:t>
      </w:r>
      <w:r>
        <w:rPr>
          <w:rFonts w:ascii="Times New Roman" w:hAnsi="Times New Roman"/>
        </w:rPr>
        <w:t>或</w:t>
      </w:r>
      <w:r>
        <w:rPr>
          <w:rFonts w:ascii="Times New Roman" w:hAnsi="Times New Roman"/>
        </w:rPr>
        <w:t>PRE</w:t>
      </w:r>
      <w:r>
        <w:rPr>
          <w:rFonts w:ascii="Times New Roman" w:hAnsi="Times New Roman"/>
        </w:rPr>
        <w:t>，选择</w:t>
      </w:r>
      <w:r>
        <w:rPr>
          <w:rFonts w:ascii="Times New Roman" w:hAnsi="Times New Roman"/>
        </w:rPr>
        <w:t>L</w:t>
      </w:r>
      <w:r>
        <w:rPr>
          <w:rFonts w:ascii="Times New Roman" w:hAnsi="Times New Roman"/>
        </w:rPr>
        <w:t>会严重影响接收性能，出厂默认值为</w:t>
      </w:r>
      <w:r>
        <w:rPr>
          <w:rFonts w:ascii="Times New Roman" w:hAnsi="Times New Roman"/>
        </w:rPr>
        <w:t>S</w:t>
      </w:r>
      <w:r>
        <w:rPr>
          <w:rFonts w:ascii="Times New Roman" w:hAnsi="Times New Roman"/>
        </w:rPr>
        <w:t>。</w:t>
      </w:r>
    </w:p>
    <w:p w:rsidR="007111D4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993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283845" cy="581509"/>
            <wp:effectExtent l="19050" t="0" r="1905" b="0"/>
            <wp:docPr id="60" name="图片 274" descr="fig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4" descr="fig16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 b="6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" cy="581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1D4" w:rsidRDefault="00D044CA" w:rsidP="007111D4">
      <w:pPr>
        <w:pStyle w:val="af5"/>
        <w:spacing w:afterLines="50"/>
      </w:pPr>
      <w:bookmarkStart w:id="994" w:name="_Ref445880962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16</w:t>
      </w:r>
      <w:r w:rsidR="00D634F8">
        <w:fldChar w:fldCharType="end"/>
      </w:r>
      <w:bookmarkEnd w:id="994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AGC/MGC</w:t>
      </w:r>
      <w:r>
        <w:rPr>
          <w:rFonts w:ascii="Times New Roman" w:hAnsi="Times New Roman"/>
        </w:rPr>
        <w:t>：</w:t>
      </w:r>
      <w:ins w:id="995" w:author="admin" w:date="2016-10-28T10:30:00Z">
        <w:r w:rsidR="007105E7">
          <w:rPr>
            <w:rFonts w:ascii="Times New Roman" w:hAnsi="Times New Roman" w:hint="eastAsia"/>
          </w:rPr>
          <w:t>旋钮</w:t>
        </w:r>
      </w:ins>
      <w:r>
        <w:rPr>
          <w:rFonts w:ascii="Times New Roman" w:hAnsi="Times New Roman"/>
        </w:rPr>
        <w:t>选中</w:t>
      </w:r>
      <w:r>
        <w:rPr>
          <w:rFonts w:ascii="Times New Roman" w:hAnsi="Times New Roman"/>
        </w:rPr>
        <w:t>AGC/MGC</w:t>
      </w:r>
      <w:r>
        <w:rPr>
          <w:rFonts w:ascii="Times New Roman" w:hAnsi="Times New Roman"/>
        </w:rPr>
        <w:t>，按【</w:t>
      </w:r>
      <w:r>
        <w:rPr>
          <w:rFonts w:ascii="Times New Roman" w:hAnsi="Times New Roman"/>
        </w:rPr>
        <w:t>ENTER</w:t>
      </w:r>
      <w:r w:rsidR="00984D7D">
        <w:rPr>
          <w:rFonts w:ascii="Times New Roman" w:hAnsi="Times New Roman"/>
        </w:rPr>
        <w:t>】弹出选择框，见</w:t>
      </w:r>
      <w:r>
        <w:rPr>
          <w:rFonts w:ascii="Times New Roman" w:hAnsi="Times New Roman"/>
        </w:rPr>
        <w:t>图</w:t>
      </w:r>
      <w:r w:rsidR="00984D7D">
        <w:rPr>
          <w:rFonts w:ascii="Times New Roman" w:hAnsi="Times New Roman" w:hint="eastAsia"/>
        </w:rPr>
        <w:t>17</w:t>
      </w:r>
      <w:ins w:id="996" w:author="admin" w:date="2016-10-28T10:30:00Z">
        <w:r w:rsidR="007105E7">
          <w:rPr>
            <w:rFonts w:ascii="Times New Roman" w:hAnsi="Times New Roman" w:hint="eastAsia"/>
          </w:rPr>
          <w:t>，</w:t>
        </w:r>
      </w:ins>
      <w:del w:id="997" w:author="admin" w:date="2016-10-28T10:30:00Z">
        <w:r w:rsidDel="007105E7">
          <w:rPr>
            <w:rFonts w:ascii="Times New Roman" w:hAnsi="Times New Roman"/>
          </w:rPr>
          <w:delText>。</w:delText>
        </w:r>
      </w:del>
      <w:r>
        <w:rPr>
          <w:rFonts w:ascii="Times New Roman" w:hAnsi="Times New Roman"/>
        </w:rPr>
        <w:t>FAST</w:t>
      </w:r>
      <w:r>
        <w:rPr>
          <w:rFonts w:ascii="Times New Roman" w:hAnsi="Times New Roman"/>
        </w:rPr>
        <w:t>为快档，</w:t>
      </w:r>
      <w:r>
        <w:rPr>
          <w:rFonts w:ascii="Times New Roman" w:hAnsi="Times New Roman"/>
        </w:rPr>
        <w:t>SLOW</w:t>
      </w:r>
      <w:r>
        <w:rPr>
          <w:rFonts w:ascii="Times New Roman" w:hAnsi="Times New Roman"/>
        </w:rPr>
        <w:t>为慢档，</w:t>
      </w:r>
      <w:r>
        <w:rPr>
          <w:rFonts w:ascii="Times New Roman" w:hAnsi="Times New Roman"/>
        </w:rPr>
        <w:t>MGC</w:t>
      </w:r>
      <w:r>
        <w:rPr>
          <w:rFonts w:ascii="Times New Roman" w:hAnsi="Times New Roman"/>
        </w:rPr>
        <w:t>为手动设置</w:t>
      </w:r>
      <w:del w:id="998" w:author="admin" w:date="2016-10-28T10:31:00Z">
        <w:r w:rsidDel="007105E7">
          <w:rPr>
            <w:rFonts w:ascii="Times New Roman" w:hAnsi="Times New Roman"/>
          </w:rPr>
          <w:delText>，</w:delText>
        </w:r>
        <w:r w:rsidR="00F249C3" w:rsidDel="007105E7">
          <w:rPr>
            <w:rFonts w:ascii="Times New Roman" w:hAnsi="Times New Roman"/>
          </w:rPr>
          <w:delText>如下图所示</w:delText>
        </w:r>
      </w:del>
      <w:r>
        <w:rPr>
          <w:rFonts w:ascii="Times New Roman" w:hAnsi="Times New Roman"/>
        </w:rPr>
        <w:t>。</w:t>
      </w:r>
      <w:ins w:id="999" w:author="admin" w:date="2016-10-28T10:31:00Z">
        <w:r w:rsidR="007105E7">
          <w:rPr>
            <w:rFonts w:ascii="Times New Roman" w:hAnsi="Times New Roman" w:hint="eastAsia"/>
          </w:rPr>
          <w:t>通过旋钮</w:t>
        </w:r>
        <w:r w:rsidR="007105E7">
          <w:rPr>
            <w:rFonts w:ascii="Times New Roman" w:hAnsi="Times New Roman"/>
          </w:rPr>
          <w:t>选择</w:t>
        </w:r>
        <w:r w:rsidR="007105E7">
          <w:rPr>
            <w:rFonts w:ascii="Times New Roman" w:hAnsi="Times New Roman" w:hint="eastAsia"/>
          </w:rPr>
          <w:t>不同选项</w:t>
        </w:r>
        <w:r w:rsidR="007105E7">
          <w:rPr>
            <w:rFonts w:ascii="Times New Roman" w:hAnsi="Times New Roman"/>
          </w:rPr>
          <w:t>，</w:t>
        </w:r>
        <w:r w:rsidR="007105E7">
          <w:rPr>
            <w:rFonts w:ascii="Times New Roman" w:hAnsi="Times New Roman" w:hint="eastAsia"/>
          </w:rPr>
          <w:t>按【</w:t>
        </w:r>
        <w:r w:rsidR="007105E7">
          <w:rPr>
            <w:rFonts w:ascii="Times New Roman" w:hAnsi="Times New Roman" w:hint="eastAsia"/>
          </w:rPr>
          <w:t>ENTER</w:t>
        </w:r>
        <w:r w:rsidR="007105E7">
          <w:rPr>
            <w:rFonts w:ascii="Times New Roman" w:hAnsi="Times New Roman" w:hint="eastAsia"/>
          </w:rPr>
          <w:t>】完成设置</w:t>
        </w:r>
      </w:ins>
      <w:ins w:id="1000" w:author="admin" w:date="2016-10-28T10:32:00Z">
        <w:r w:rsidR="007105E7">
          <w:rPr>
            <w:rFonts w:ascii="Times New Roman" w:hAnsi="Times New Roman"/>
          </w:rPr>
          <w:t>，图</w:t>
        </w:r>
        <w:r w:rsidR="007105E7">
          <w:rPr>
            <w:rFonts w:ascii="Times New Roman" w:hAnsi="Times New Roman" w:hint="eastAsia"/>
          </w:rPr>
          <w:t xml:space="preserve"> 18</w:t>
        </w:r>
        <w:r w:rsidR="007105E7">
          <w:rPr>
            <w:rFonts w:ascii="Times New Roman" w:hAnsi="Times New Roman" w:hint="eastAsia"/>
          </w:rPr>
          <w:t>为</w:t>
        </w:r>
        <w:r w:rsidR="007105E7">
          <w:rPr>
            <w:rFonts w:ascii="Times New Roman" w:hAnsi="Times New Roman" w:hint="eastAsia"/>
          </w:rPr>
          <w:t>MGC</w:t>
        </w:r>
        <w:r w:rsidR="007105E7">
          <w:rPr>
            <w:rFonts w:ascii="Times New Roman" w:hAnsi="Times New Roman" w:hint="eastAsia"/>
          </w:rPr>
          <w:t>手动设置界面</w:t>
        </w:r>
      </w:ins>
      <w:ins w:id="1001" w:author="admin" w:date="2016-10-28T10:31:00Z">
        <w:r w:rsidR="007105E7">
          <w:rPr>
            <w:rFonts w:ascii="Times New Roman" w:hAnsi="Times New Roman" w:hint="eastAsia"/>
          </w:rPr>
          <w:t>。</w:t>
        </w:r>
      </w:ins>
      <w:r>
        <w:rPr>
          <w:rFonts w:ascii="Times New Roman" w:hAnsi="Times New Roman"/>
        </w:rPr>
        <w:t>通常情况下，建议客户选择</w:t>
      </w:r>
      <w:r>
        <w:rPr>
          <w:rFonts w:ascii="Times New Roman" w:hAnsi="Times New Roman"/>
        </w:rPr>
        <w:t>SLOW</w:t>
      </w:r>
      <w:r>
        <w:rPr>
          <w:rFonts w:ascii="Times New Roman" w:hAnsi="Times New Roman"/>
        </w:rPr>
        <w:t>，禁止在正常使用过程中使用</w:t>
      </w:r>
      <w:r>
        <w:rPr>
          <w:rFonts w:ascii="Times New Roman" w:hAnsi="Times New Roman"/>
        </w:rPr>
        <w:t>MGC</w:t>
      </w:r>
      <w:r>
        <w:rPr>
          <w:rFonts w:ascii="Times New Roman" w:hAnsi="Times New Roman"/>
        </w:rPr>
        <w:t>，否则会严重影响接收性能，出厂默认值为</w:t>
      </w:r>
      <w:r>
        <w:rPr>
          <w:rFonts w:ascii="Times New Roman" w:hAnsi="Times New Roman"/>
        </w:rPr>
        <w:t>SLOW</w:t>
      </w:r>
      <w:r>
        <w:rPr>
          <w:rFonts w:ascii="Times New Roman" w:hAnsi="Times New Roman"/>
        </w:rPr>
        <w:t>。</w:t>
      </w:r>
    </w:p>
    <w:p w:rsidR="007111D4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1002" w:author="admin" w:date="2016-10-31T15:42:00Z">
          <w:pPr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489621" cy="692150"/>
            <wp:effectExtent l="0" t="0" r="5679" b="0"/>
            <wp:docPr id="61" name="图片 275" descr="fig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5" descr="fig17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l="35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21" cy="69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044CA">
        <w:rPr>
          <w:rFonts w:ascii="Times New Roman" w:hAnsi="Times New Roman"/>
          <w:noProof/>
          <w:kern w:val="0"/>
          <w:sz w:val="24"/>
          <w:szCs w:val="24"/>
        </w:rPr>
        <w:t xml:space="preserve">        </w:t>
      </w:r>
      <w:r w:rsidR="00984D7D">
        <w:rPr>
          <w:rFonts w:ascii="Times New Roman" w:hAnsi="Times New Roman" w:hint="eastAsia"/>
          <w:noProof/>
          <w:kern w:val="0"/>
          <w:sz w:val="24"/>
          <w:szCs w:val="24"/>
        </w:rPr>
        <w:t xml:space="preserve">  </w:t>
      </w:r>
      <w:ins w:id="1003" w:author="admin" w:date="2016-10-28T09:17:00Z">
        <w:r w:rsidR="00A225B7">
          <w:rPr>
            <w:rFonts w:ascii="Times New Roman" w:hAnsi="Times New Roman" w:hint="eastAsia"/>
            <w:noProof/>
            <w:kern w:val="0"/>
            <w:sz w:val="24"/>
            <w:szCs w:val="24"/>
          </w:rPr>
          <w:t xml:space="preserve"> </w:t>
        </w:r>
      </w:ins>
      <w:r w:rsidR="00984D7D">
        <w:rPr>
          <w:rFonts w:ascii="Times New Roman" w:hAnsi="Times New Roman" w:hint="eastAsia"/>
          <w:noProof/>
          <w:kern w:val="0"/>
          <w:sz w:val="24"/>
          <w:szCs w:val="24"/>
        </w:rPr>
        <w:t xml:space="preserve">     </w:t>
      </w:r>
      <w:r w:rsidR="00D044CA">
        <w:rPr>
          <w:rFonts w:ascii="Times New Roman" w:hAnsi="Times New Roman"/>
          <w:noProof/>
          <w:kern w:val="0"/>
          <w:sz w:val="24"/>
          <w:szCs w:val="24"/>
        </w:rPr>
        <w:t xml:space="preserve"> </w:t>
      </w: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459000" cy="600750"/>
            <wp:effectExtent l="19050" t="0" r="0" b="0"/>
            <wp:docPr id="62" name="图片 276" descr="fig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6" descr="fig18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00" cy="60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044CA">
        <w:rPr>
          <w:rFonts w:ascii="Times New Roman" w:hAnsi="Times New Roman"/>
          <w:noProof/>
          <w:kern w:val="0"/>
          <w:sz w:val="24"/>
          <w:szCs w:val="24"/>
        </w:rPr>
        <w:t xml:space="preserve">  </w:t>
      </w:r>
    </w:p>
    <w:p w:rsidR="007111D4" w:rsidRDefault="00984D7D" w:rsidP="007111D4">
      <w:pPr>
        <w:pStyle w:val="af5"/>
        <w:spacing w:afterLines="50"/>
        <w:rPr>
          <w:del w:id="1004" w:author="admin" w:date="2016-10-27T16:49:00Z"/>
        </w:rPr>
      </w:pPr>
      <w:bookmarkStart w:id="1005" w:name="_Ref445880979"/>
      <w:del w:id="1006" w:author="admin" w:date="2016-10-27T16:07:00Z">
        <w:r w:rsidDel="006745B2">
          <w:rPr>
            <w:rFonts w:hint="eastAsia"/>
          </w:rPr>
          <w:delText xml:space="preserve"> </w:delText>
        </w:r>
      </w:del>
      <w:r w:rsidR="00D044CA">
        <w:rPr>
          <w:rFonts w:hint="eastAsia"/>
        </w:rPr>
        <w:t xml:space="preserve">图 </w:t>
      </w:r>
      <w:r w:rsidR="00D634F8">
        <w:fldChar w:fldCharType="begin"/>
      </w:r>
      <w:r w:rsidR="00D044CA">
        <w:instrText xml:space="preserve"> </w:instrText>
      </w:r>
      <w:r w:rsidR="00D044CA">
        <w:rPr>
          <w:rFonts w:hint="eastAsia"/>
        </w:rPr>
        <w:instrText>SEQ 图 \* ARABIC</w:instrText>
      </w:r>
      <w:r w:rsidR="00D044CA">
        <w:instrText xml:space="preserve"> </w:instrText>
      </w:r>
      <w:r w:rsidR="00D634F8">
        <w:fldChar w:fldCharType="separate"/>
      </w:r>
      <w:r w:rsidR="00EC62FF">
        <w:rPr>
          <w:noProof/>
        </w:rPr>
        <w:t>17</w:t>
      </w:r>
      <w:r w:rsidR="00D634F8">
        <w:fldChar w:fldCharType="end"/>
      </w:r>
      <w:bookmarkEnd w:id="1005"/>
      <w:r w:rsidR="00D634F8" w:rsidRPr="00D634F8">
        <w:rPr>
          <w:rPrChange w:id="1007" w:author="admin" w:date="2016-10-27T16:07:00Z">
            <w:rPr>
              <w:b/>
              <w:bCs/>
              <w:i/>
              <w:iCs/>
              <w:color w:val="4F81BD"/>
            </w:rPr>
          </w:rPrChange>
        </w:rPr>
        <w:t xml:space="preserve">            </w:t>
      </w:r>
      <w:ins w:id="1008" w:author="admin" w:date="2016-10-27T16:07:00Z">
        <w:r w:rsidR="006745B2">
          <w:rPr>
            <w:rFonts w:hint="eastAsia"/>
          </w:rPr>
          <w:t xml:space="preserve">  </w:t>
        </w:r>
      </w:ins>
      <w:r w:rsidR="00D634F8" w:rsidRPr="00D634F8">
        <w:rPr>
          <w:rPrChange w:id="1009" w:author="admin" w:date="2016-10-27T16:07:00Z">
            <w:rPr>
              <w:b/>
              <w:bCs/>
              <w:i/>
              <w:iCs/>
              <w:color w:val="4F81BD"/>
            </w:rPr>
          </w:rPrChange>
        </w:rPr>
        <w:t xml:space="preserve">      </w:t>
      </w:r>
      <w:r w:rsidR="00D044CA">
        <w:rPr>
          <w:rFonts w:hint="eastAsia"/>
        </w:rPr>
        <w:t xml:space="preserve">图 </w:t>
      </w:r>
      <w:r w:rsidR="00D634F8">
        <w:fldChar w:fldCharType="begin"/>
      </w:r>
      <w:r w:rsidR="00D044CA">
        <w:instrText xml:space="preserve"> </w:instrText>
      </w:r>
      <w:r w:rsidR="00D044CA">
        <w:rPr>
          <w:rFonts w:hint="eastAsia"/>
        </w:rPr>
        <w:instrText>SEQ 图 \* ARABIC</w:instrText>
      </w:r>
      <w:r w:rsidR="00D044CA">
        <w:instrText xml:space="preserve"> </w:instrText>
      </w:r>
      <w:r w:rsidR="00D634F8">
        <w:fldChar w:fldCharType="separate"/>
      </w:r>
      <w:r w:rsidR="00EC62FF">
        <w:rPr>
          <w:noProof/>
        </w:rPr>
        <w:t>18</w:t>
      </w:r>
      <w:r w:rsidR="00D634F8">
        <w:fldChar w:fldCharType="end"/>
      </w:r>
    </w:p>
    <w:p w:rsidR="007111D4" w:rsidRDefault="007111D4" w:rsidP="007111D4">
      <w:pPr>
        <w:pStyle w:val="af5"/>
        <w:spacing w:afterLines="50"/>
        <w:rPr>
          <w:rStyle w:val="af3"/>
          <w:rFonts w:ascii="Times New Roman" w:hAnsi="Times New Roman"/>
        </w:rPr>
        <w:pPrChange w:id="1010" w:author="admin" w:date="2016-10-31T15:42:00Z">
          <w:pPr>
            <w:spacing w:before="0" w:after="0" w:line="360" w:lineRule="auto"/>
            <w:jc w:val="center"/>
          </w:pPr>
        </w:pPrChange>
      </w:pPr>
    </w:p>
    <w:p w:rsidR="00D96A3A" w:rsidRDefault="00D044CA">
      <w:pPr>
        <w:pStyle w:val="20"/>
        <w:numPr>
          <w:ilvl w:val="1"/>
          <w:numId w:val="4"/>
        </w:numPr>
        <w:spacing w:before="0" w:after="0" w:line="360" w:lineRule="auto"/>
        <w:rPr>
          <w:rFonts w:ascii="Times New Roman" w:hAnsi="Times New Roman"/>
        </w:rPr>
      </w:pPr>
      <w:bookmarkStart w:id="1011" w:name="_Toc465435295"/>
      <w:r>
        <w:rPr>
          <w:rFonts w:ascii="Times New Roman" w:hAnsi="Times New Roman"/>
        </w:rPr>
        <w:t>DSC</w:t>
      </w:r>
      <w:r>
        <w:rPr>
          <w:rFonts w:ascii="Times New Roman" w:hAnsi="Times New Roman"/>
        </w:rPr>
        <w:t>简介</w:t>
      </w:r>
      <w:bookmarkEnd w:id="1011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DSC</w:t>
      </w:r>
      <w:r>
        <w:rPr>
          <w:rFonts w:ascii="Times New Roman" w:hAnsi="Times New Roman"/>
        </w:rPr>
        <w:t>，即数字选择性呼叫，用来</w:t>
      </w:r>
      <w:ins w:id="1012" w:author="admin" w:date="2016-10-28T10:32:00Z">
        <w:r w:rsidR="007105E7">
          <w:rPr>
            <w:rFonts w:ascii="Times New Roman" w:hAnsi="Times New Roman" w:hint="eastAsia"/>
          </w:rPr>
          <w:t>发送</w:t>
        </w:r>
      </w:ins>
      <w:del w:id="1013" w:author="admin" w:date="2016-10-28T10:32:00Z">
        <w:r w:rsidDel="007105E7">
          <w:rPr>
            <w:rFonts w:ascii="Times New Roman" w:hAnsi="Times New Roman"/>
          </w:rPr>
          <w:delText>传输</w:delText>
        </w:r>
      </w:del>
      <w:r>
        <w:rPr>
          <w:rFonts w:ascii="Times New Roman" w:hAnsi="Times New Roman"/>
        </w:rPr>
        <w:t>遇险</w:t>
      </w:r>
      <w:ins w:id="1014" w:author="admin" w:date="2016-10-28T10:33:00Z">
        <w:r w:rsidR="007105E7">
          <w:rPr>
            <w:rFonts w:ascii="Times New Roman" w:hAnsi="Times New Roman" w:hint="eastAsia"/>
          </w:rPr>
          <w:t>相关呼叫</w:t>
        </w:r>
      </w:ins>
      <w:ins w:id="1015" w:author="admin" w:date="2016-10-28T10:32:00Z">
        <w:r w:rsidR="007105E7">
          <w:rPr>
            <w:rFonts w:ascii="Times New Roman" w:hAnsi="Times New Roman" w:hint="eastAsia"/>
          </w:rPr>
          <w:t>和</w:t>
        </w:r>
      </w:ins>
      <w:del w:id="1016" w:author="admin" w:date="2016-10-28T10:32:00Z">
        <w:r w:rsidDel="007105E7">
          <w:rPr>
            <w:rFonts w:ascii="Times New Roman" w:hAnsi="Times New Roman"/>
          </w:rPr>
          <w:delText>报警和</w:delText>
        </w:r>
      </w:del>
      <w:r>
        <w:rPr>
          <w:rFonts w:ascii="Times New Roman" w:hAnsi="Times New Roman"/>
        </w:rPr>
        <w:t>常规</w:t>
      </w:r>
      <w:del w:id="1017" w:author="admin" w:date="2016-10-28T10:32:00Z">
        <w:r w:rsidDel="007105E7">
          <w:rPr>
            <w:rFonts w:ascii="Times New Roman" w:hAnsi="Times New Roman"/>
          </w:rPr>
          <w:delText>、例行</w:delText>
        </w:r>
      </w:del>
      <w:ins w:id="1018" w:author="admin" w:date="2016-10-28T10:33:00Z">
        <w:r w:rsidR="007105E7">
          <w:rPr>
            <w:rFonts w:ascii="Times New Roman" w:hAnsi="Times New Roman" w:hint="eastAsia"/>
          </w:rPr>
          <w:t>呼叫</w:t>
        </w:r>
      </w:ins>
      <w:del w:id="1019" w:author="admin" w:date="2016-10-28T10:33:00Z">
        <w:r w:rsidDel="007105E7">
          <w:rPr>
            <w:rFonts w:ascii="Times New Roman" w:hAnsi="Times New Roman"/>
          </w:rPr>
          <w:delText>呼叫</w:delText>
        </w:r>
      </w:del>
      <w:r>
        <w:rPr>
          <w:rFonts w:ascii="Times New Roman" w:hAnsi="Times New Roman"/>
        </w:rPr>
        <w:t>。</w:t>
      </w:r>
    </w:p>
    <w:p w:rsidR="00D96A3A" w:rsidRDefault="00D044CA">
      <w:pPr>
        <w:pStyle w:val="30"/>
        <w:numPr>
          <w:ilvl w:val="2"/>
          <w:numId w:val="4"/>
        </w:numPr>
        <w:spacing w:before="0" w:after="0" w:line="360" w:lineRule="auto"/>
        <w:rPr>
          <w:rFonts w:ascii="Times New Roman" w:hAnsi="Times New Roman"/>
        </w:rPr>
      </w:pPr>
      <w:bookmarkStart w:id="1020" w:name="_Ref445881356"/>
      <w:bookmarkStart w:id="1021" w:name="_Toc465435296"/>
      <w:r>
        <w:rPr>
          <w:rFonts w:ascii="Times New Roman" w:hAnsi="Times New Roman"/>
        </w:rPr>
        <w:t>消息类型</w:t>
      </w:r>
      <w:bookmarkEnd w:id="1020"/>
      <w:bookmarkEnd w:id="1021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发送</w:t>
      </w:r>
      <w:r>
        <w:rPr>
          <w:rFonts w:ascii="Times New Roman" w:hAnsi="Times New Roman"/>
        </w:rPr>
        <w:t>DSC</w:t>
      </w:r>
      <w:r>
        <w:rPr>
          <w:rFonts w:ascii="Times New Roman" w:hAnsi="Times New Roman"/>
        </w:rPr>
        <w:t>消息时，</w:t>
      </w:r>
      <w:ins w:id="1022" w:author="admin" w:date="2016-10-28T10:35:00Z">
        <w:r w:rsidR="00584D76">
          <w:rPr>
            <w:rFonts w:ascii="Times New Roman" w:hAnsi="Times New Roman" w:hint="eastAsia"/>
          </w:rPr>
          <w:t>通过</w:t>
        </w:r>
      </w:ins>
      <w:r>
        <w:rPr>
          <w:rFonts w:ascii="Times New Roman" w:hAnsi="Times New Roman"/>
        </w:rPr>
        <w:t>主界面</w:t>
      </w:r>
      <w:ins w:id="1023" w:author="admin" w:date="2016-10-28T10:34:00Z">
        <w:r w:rsidR="00F01AFC">
          <w:rPr>
            <w:rFonts w:ascii="Times New Roman" w:hAnsi="Times New Roman" w:hint="eastAsia"/>
          </w:rPr>
          <w:t>（图</w:t>
        </w:r>
        <w:r w:rsidR="00F01AFC">
          <w:rPr>
            <w:rFonts w:ascii="Times New Roman" w:hAnsi="Times New Roman" w:hint="eastAsia"/>
          </w:rPr>
          <w:t xml:space="preserve"> 10</w:t>
        </w:r>
        <w:r w:rsidR="00F01AFC">
          <w:rPr>
            <w:rFonts w:ascii="Times New Roman" w:hAnsi="Times New Roman" w:hint="eastAsia"/>
          </w:rPr>
          <w:t>）</w:t>
        </w:r>
      </w:ins>
      <w:del w:id="1024" w:author="admin" w:date="2016-10-28T10:35:00Z">
        <w:r w:rsidDel="00584D76">
          <w:rPr>
            <w:rFonts w:ascii="Times New Roman" w:hAnsi="Times New Roman"/>
          </w:rPr>
          <w:delText>下</w:delText>
        </w:r>
      </w:del>
      <w:r>
        <w:rPr>
          <w:rFonts w:ascii="Times New Roman" w:hAnsi="Times New Roman"/>
        </w:rPr>
        <w:t>选择软功能键</w:t>
      </w:r>
      <w:r>
        <w:rPr>
          <w:rFonts w:ascii="Times New Roman" w:hAnsi="Times New Roman"/>
        </w:rPr>
        <w:t>“</w:t>
      </w:r>
      <w:r>
        <w:rPr>
          <w:rFonts w:ascii="Times New Roman" w:hAnsi="Times New Roman"/>
        </w:rPr>
        <w:t>消息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，进入</w:t>
      </w:r>
      <w:r>
        <w:rPr>
          <w:rFonts w:ascii="Times New Roman" w:hAnsi="Times New Roman"/>
        </w:rPr>
        <w:t>DSC</w:t>
      </w:r>
      <w:r>
        <w:rPr>
          <w:rFonts w:ascii="Times New Roman" w:hAnsi="Times New Roman"/>
        </w:rPr>
        <w:t>消息列表，如</w:t>
      </w:r>
      <w:r w:rsidR="00D634F8"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_Ref445881020 \h </w:instrText>
      </w:r>
      <w:r w:rsidR="00D634F8">
        <w:rPr>
          <w:rFonts w:ascii="Times New Roman" w:hAnsi="Times New Roman"/>
        </w:rPr>
      </w:r>
      <w:r w:rsidR="00D634F8">
        <w:rPr>
          <w:rFonts w:ascii="Times New Roman" w:hAnsi="Times New Roman"/>
        </w:rPr>
        <w:fldChar w:fldCharType="separate"/>
      </w:r>
      <w:ins w:id="1025" w:author="admin" w:date="2016-10-27T15:32:00Z">
        <w:r w:rsidR="00415D72">
          <w:rPr>
            <w:rFonts w:hint="eastAsia"/>
          </w:rPr>
          <w:t>图</w:t>
        </w:r>
        <w:r w:rsidR="00415D72">
          <w:rPr>
            <w:rFonts w:hint="eastAsia"/>
          </w:rPr>
          <w:t xml:space="preserve"> </w:t>
        </w:r>
        <w:r w:rsidR="00415D72">
          <w:rPr>
            <w:noProof/>
          </w:rPr>
          <w:t>19</w:t>
        </w:r>
      </w:ins>
      <w:del w:id="1026" w:author="admin" w:date="2016-10-25T15:07:00Z">
        <w:r w:rsidR="00E64420" w:rsidDel="002B3801">
          <w:rPr>
            <w:rFonts w:hint="eastAsia"/>
          </w:rPr>
          <w:delText>图</w:delText>
        </w:r>
        <w:r w:rsidR="00E64420" w:rsidDel="002B3801">
          <w:rPr>
            <w:rFonts w:hint="eastAsia"/>
          </w:rPr>
          <w:delText xml:space="preserve"> </w:delText>
        </w:r>
        <w:r w:rsidR="00E64420" w:rsidDel="002B3801">
          <w:rPr>
            <w:noProof/>
          </w:rPr>
          <w:delText>19</w:delText>
        </w:r>
      </w:del>
      <w:r w:rsidR="00D634F8"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>；</w:t>
      </w:r>
      <w:r>
        <w:rPr>
          <w:rFonts w:ascii="Times New Roman" w:hAnsi="Times New Roman"/>
        </w:rPr>
        <w:t xml:space="preserve"> </w:t>
      </w:r>
    </w:p>
    <w:p w:rsidR="007111D4" w:rsidRDefault="008866F6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1027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1768500" cy="1464750"/>
            <wp:effectExtent l="19050" t="0" r="3150" b="0"/>
            <wp:docPr id="284" name="图片 3" descr="E:\二代电台\说明书全套20160809\160705Translation\二代电台UI文件\fig_emf_zhCN\fig19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二代电台\说明书全套20160809\160705Translation\二代电台UI文件\fig_emf_zhCN\fig19.emf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8500" cy="146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1D4" w:rsidRDefault="00D044CA" w:rsidP="007111D4">
      <w:pPr>
        <w:pStyle w:val="af5"/>
        <w:spacing w:afterLines="50"/>
      </w:pPr>
      <w:bookmarkStart w:id="1028" w:name="_Ref445881020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19</w:t>
      </w:r>
      <w:r w:rsidR="00D634F8">
        <w:fldChar w:fldCharType="end"/>
      </w:r>
      <w:bookmarkEnd w:id="1028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del w:id="1029" w:author="admin" w:date="2016-10-28T10:35:00Z">
        <w:r w:rsidDel="00584D76">
          <w:rPr>
            <w:rFonts w:ascii="Times New Roman" w:hAnsi="Times New Roman"/>
          </w:rPr>
          <w:delText>下</w:delText>
        </w:r>
      </w:del>
      <w:r>
        <w:rPr>
          <w:rFonts w:ascii="Times New Roman" w:hAnsi="Times New Roman"/>
        </w:rPr>
        <w:t>表</w:t>
      </w:r>
      <w:ins w:id="1030" w:author="admin" w:date="2016-10-28T10:35:00Z">
        <w:r w:rsidR="00584D76">
          <w:rPr>
            <w:rFonts w:ascii="Times New Roman" w:hAnsi="Times New Roman" w:hint="eastAsia"/>
          </w:rPr>
          <w:t xml:space="preserve"> 4</w:t>
        </w:r>
      </w:ins>
      <w:r>
        <w:rPr>
          <w:rFonts w:ascii="Times New Roman" w:hAnsi="Times New Roman"/>
        </w:rPr>
        <w:t>为各种</w:t>
      </w:r>
      <w:r>
        <w:rPr>
          <w:rFonts w:ascii="Times New Roman" w:hAnsi="Times New Roman"/>
        </w:rPr>
        <w:t>DSC</w:t>
      </w:r>
      <w:r>
        <w:rPr>
          <w:rFonts w:ascii="Times New Roman" w:hAnsi="Times New Roman"/>
        </w:rPr>
        <w:t>呼叫</w:t>
      </w:r>
      <w:ins w:id="1031" w:author="admin" w:date="2016-10-28T10:35:00Z">
        <w:r w:rsidR="00584D76">
          <w:rPr>
            <w:rFonts w:ascii="Times New Roman" w:hAnsi="Times New Roman" w:hint="eastAsia"/>
          </w:rPr>
          <w:t>相关</w:t>
        </w:r>
      </w:ins>
      <w:del w:id="1032" w:author="admin" w:date="2016-10-28T10:35:00Z">
        <w:r w:rsidDel="00584D76">
          <w:rPr>
            <w:rFonts w:ascii="Times New Roman" w:hAnsi="Times New Roman"/>
          </w:rPr>
          <w:delText>的</w:delText>
        </w:r>
      </w:del>
      <w:r>
        <w:rPr>
          <w:rFonts w:ascii="Times New Roman" w:hAnsi="Times New Roman"/>
        </w:rPr>
        <w:t>说明。</w:t>
      </w:r>
    </w:p>
    <w:p w:rsidR="007111D4" w:rsidRDefault="00D044CA" w:rsidP="007111D4">
      <w:pPr>
        <w:pStyle w:val="af5"/>
        <w:spacing w:beforeLines="50"/>
        <w:rPr>
          <w:rPrChange w:id="1033" w:author="admin" w:date="2016-10-27T16:24:00Z">
            <w:rPr>
              <w:b/>
              <w:i/>
            </w:rPr>
          </w:rPrChange>
        </w:rPr>
        <w:pPrChange w:id="1034" w:author="admin" w:date="2016-10-31T15:42:00Z">
          <w:pPr>
            <w:pStyle w:val="af5"/>
          </w:pPr>
        </w:pPrChange>
      </w:pPr>
      <w:r>
        <w:rPr>
          <w:rFonts w:hint="eastAsia"/>
        </w:rPr>
        <w:t xml:space="preserve">表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表 \* ARABIC</w:instrText>
      </w:r>
      <w:r>
        <w:instrText xml:space="preserve"> </w:instrText>
      </w:r>
      <w:r w:rsidR="00D634F8">
        <w:fldChar w:fldCharType="separate"/>
      </w:r>
      <w:r w:rsidR="00415D72">
        <w:t>4</w:t>
      </w:r>
      <w:r w:rsidR="00D634F8">
        <w:fldChar w:fldCharType="end"/>
      </w:r>
    </w:p>
    <w:tbl>
      <w:tblPr>
        <w:tblW w:w="0" w:type="auto"/>
        <w:tblInd w:w="3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/>
      </w:tblPr>
      <w:tblGrid>
        <w:gridCol w:w="1809"/>
        <w:gridCol w:w="5562"/>
      </w:tblGrid>
      <w:tr w:rsidR="00D96A3A">
        <w:tc>
          <w:tcPr>
            <w:tcW w:w="1809" w:type="dxa"/>
          </w:tcPr>
          <w:p w:rsidR="00D96A3A" w:rsidRDefault="00D044CA">
            <w:pPr>
              <w:spacing w:before="0" w:after="0" w:line="36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消息类型</w:t>
            </w:r>
          </w:p>
        </w:tc>
        <w:tc>
          <w:tcPr>
            <w:tcW w:w="5562" w:type="dxa"/>
          </w:tcPr>
          <w:p w:rsidR="00D96A3A" w:rsidRDefault="00D044CA">
            <w:pPr>
              <w:spacing w:before="0" w:after="0" w:line="36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描述</w:t>
            </w:r>
          </w:p>
        </w:tc>
      </w:tr>
      <w:tr w:rsidR="00D96A3A">
        <w:tc>
          <w:tcPr>
            <w:tcW w:w="1809" w:type="dxa"/>
            <w:vAlign w:val="center"/>
          </w:tcPr>
          <w:p w:rsidR="00D96A3A" w:rsidRDefault="00D044CA">
            <w:pPr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遇险呼叫</w:t>
            </w:r>
          </w:p>
        </w:tc>
        <w:tc>
          <w:tcPr>
            <w:tcW w:w="5562" w:type="dxa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船只遇险时向所有船只或岸台发起的呼叫</w:t>
            </w:r>
          </w:p>
        </w:tc>
      </w:tr>
      <w:tr w:rsidR="00D96A3A">
        <w:tc>
          <w:tcPr>
            <w:tcW w:w="1809" w:type="dxa"/>
            <w:vAlign w:val="center"/>
          </w:tcPr>
          <w:p w:rsidR="00D96A3A" w:rsidRDefault="00D044CA">
            <w:pPr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海区转发</w:t>
            </w:r>
          </w:p>
        </w:tc>
        <w:tc>
          <w:tcPr>
            <w:tcW w:w="5562" w:type="dxa"/>
          </w:tcPr>
          <w:p w:rsidR="007111D4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del w:id="1035" w:author="admin" w:date="2016-10-28T10:37:00Z">
              <w:r w:rsidDel="005E7371">
                <w:rPr>
                  <w:rFonts w:ascii="Times New Roman" w:hAnsi="Times New Roman"/>
                </w:rPr>
                <w:delText>收到遇险呼叫，</w:delText>
              </w:r>
            </w:del>
            <w:r>
              <w:rPr>
                <w:rFonts w:ascii="Times New Roman" w:hAnsi="Times New Roman"/>
              </w:rPr>
              <w:t>将</w:t>
            </w:r>
            <w:ins w:id="1036" w:author="admin" w:date="2016-10-28T10:37:00Z">
              <w:r w:rsidR="005E7371">
                <w:rPr>
                  <w:rFonts w:ascii="Times New Roman" w:hAnsi="Times New Roman" w:hint="eastAsia"/>
                </w:rPr>
                <w:t>收到的</w:t>
              </w:r>
            </w:ins>
            <w:r>
              <w:rPr>
                <w:rFonts w:ascii="Times New Roman" w:hAnsi="Times New Roman"/>
              </w:rPr>
              <w:t>遇险信息转</w:t>
            </w:r>
            <w:ins w:id="1037" w:author="admin" w:date="2016-10-28T10:37:00Z">
              <w:r w:rsidR="005E7371">
                <w:rPr>
                  <w:rFonts w:ascii="Times New Roman" w:hAnsi="Times New Roman" w:hint="eastAsia"/>
                </w:rPr>
                <w:t>达</w:t>
              </w:r>
            </w:ins>
            <w:del w:id="1038" w:author="admin" w:date="2016-10-28T10:37:00Z">
              <w:r w:rsidDel="005E7371">
                <w:rPr>
                  <w:rFonts w:ascii="Times New Roman" w:hAnsi="Times New Roman"/>
                </w:rPr>
                <w:delText>发</w:delText>
              </w:r>
            </w:del>
            <w:ins w:id="1039" w:author="admin" w:date="2016-10-28T10:37:00Z">
              <w:r w:rsidR="005E7371">
                <w:rPr>
                  <w:rFonts w:ascii="Times New Roman" w:hAnsi="Times New Roman" w:hint="eastAsia"/>
                </w:rPr>
                <w:t>到</w:t>
              </w:r>
            </w:ins>
            <w:del w:id="1040" w:author="admin" w:date="2016-10-28T10:37:00Z">
              <w:r w:rsidDel="005E7371">
                <w:rPr>
                  <w:rFonts w:ascii="Times New Roman" w:hAnsi="Times New Roman"/>
                </w:rPr>
                <w:delText>给</w:delText>
              </w:r>
            </w:del>
            <w:r>
              <w:rPr>
                <w:rFonts w:ascii="Times New Roman" w:hAnsi="Times New Roman"/>
              </w:rPr>
              <w:t>特定海区；或，</w:t>
            </w:r>
            <w:del w:id="1041" w:author="admin" w:date="2016-10-28T10:37:00Z">
              <w:r w:rsidDel="005E7371">
                <w:rPr>
                  <w:rFonts w:ascii="Times New Roman" w:hAnsi="Times New Roman"/>
                </w:rPr>
                <w:delText>遇险船只无法进行遇险呼叫，</w:delText>
              </w:r>
            </w:del>
            <w:r>
              <w:rPr>
                <w:rFonts w:ascii="Times New Roman" w:hAnsi="Times New Roman"/>
              </w:rPr>
              <w:t>代替</w:t>
            </w:r>
            <w:del w:id="1042" w:author="admin" w:date="2016-10-28T10:37:00Z">
              <w:r w:rsidDel="005E7371">
                <w:rPr>
                  <w:rFonts w:ascii="Times New Roman" w:hAnsi="Times New Roman"/>
                </w:rPr>
                <w:delText>其将</w:delText>
              </w:r>
            </w:del>
            <w:r>
              <w:rPr>
                <w:rFonts w:ascii="Times New Roman" w:hAnsi="Times New Roman"/>
              </w:rPr>
              <w:t>遇险</w:t>
            </w:r>
            <w:ins w:id="1043" w:author="admin" w:date="2016-10-28T10:37:00Z">
              <w:r w:rsidR="005E7371">
                <w:rPr>
                  <w:rFonts w:ascii="Times New Roman" w:hAnsi="Times New Roman" w:hint="eastAsia"/>
                </w:rPr>
                <w:t>船只</w:t>
              </w:r>
            </w:ins>
            <w:ins w:id="1044" w:author="admin" w:date="2016-10-28T10:38:00Z">
              <w:r w:rsidR="005E7371">
                <w:rPr>
                  <w:rFonts w:ascii="Times New Roman" w:hAnsi="Times New Roman" w:hint="eastAsia"/>
                </w:rPr>
                <w:t>将</w:t>
              </w:r>
            </w:ins>
            <w:ins w:id="1045" w:author="admin" w:date="2016-10-28T10:37:00Z">
              <w:r w:rsidR="005E7371">
                <w:rPr>
                  <w:rFonts w:ascii="Times New Roman" w:hAnsi="Times New Roman" w:hint="eastAsia"/>
                </w:rPr>
                <w:lastRenderedPageBreak/>
                <w:t>遇险</w:t>
              </w:r>
            </w:ins>
            <w:r>
              <w:rPr>
                <w:rFonts w:ascii="Times New Roman" w:hAnsi="Times New Roman"/>
              </w:rPr>
              <w:t>信息转</w:t>
            </w:r>
            <w:ins w:id="1046" w:author="admin" w:date="2016-10-28T10:38:00Z">
              <w:r w:rsidR="005E7371">
                <w:rPr>
                  <w:rFonts w:ascii="Times New Roman" w:hAnsi="Times New Roman" w:hint="eastAsia"/>
                </w:rPr>
                <w:t>达</w:t>
              </w:r>
            </w:ins>
            <w:del w:id="1047" w:author="admin" w:date="2016-10-28T10:38:00Z">
              <w:r w:rsidDel="005E7371">
                <w:rPr>
                  <w:rFonts w:ascii="Times New Roman" w:hAnsi="Times New Roman"/>
                </w:rPr>
                <w:delText>发</w:delText>
              </w:r>
            </w:del>
            <w:ins w:id="1048" w:author="admin" w:date="2016-10-28T10:38:00Z">
              <w:r w:rsidR="005E7371">
                <w:rPr>
                  <w:rFonts w:ascii="Times New Roman" w:hAnsi="Times New Roman" w:hint="eastAsia"/>
                </w:rPr>
                <w:t>给</w:t>
              </w:r>
            </w:ins>
            <w:del w:id="1049" w:author="admin" w:date="2016-10-28T10:38:00Z">
              <w:r w:rsidDel="005E7371">
                <w:rPr>
                  <w:rFonts w:ascii="Times New Roman" w:hAnsi="Times New Roman"/>
                </w:rPr>
                <w:delText>给</w:delText>
              </w:r>
            </w:del>
            <w:r>
              <w:rPr>
                <w:rFonts w:ascii="Times New Roman" w:hAnsi="Times New Roman"/>
              </w:rPr>
              <w:t>特定海区</w:t>
            </w:r>
          </w:p>
        </w:tc>
      </w:tr>
      <w:tr w:rsidR="00D96A3A">
        <w:tc>
          <w:tcPr>
            <w:tcW w:w="1809" w:type="dxa"/>
            <w:vAlign w:val="center"/>
          </w:tcPr>
          <w:p w:rsidR="00D96A3A" w:rsidRDefault="00D044CA">
            <w:pPr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lastRenderedPageBreak/>
              <w:t>岸台转发</w:t>
            </w:r>
          </w:p>
        </w:tc>
        <w:tc>
          <w:tcPr>
            <w:tcW w:w="5562" w:type="dxa"/>
          </w:tcPr>
          <w:p w:rsidR="007111D4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del w:id="1050" w:author="admin" w:date="2016-10-28T10:38:00Z">
              <w:r w:rsidDel="005E7371">
                <w:rPr>
                  <w:rFonts w:ascii="Times New Roman" w:hAnsi="Times New Roman"/>
                </w:rPr>
                <w:delText>收到遇险呼叫，</w:delText>
              </w:r>
            </w:del>
            <w:r>
              <w:rPr>
                <w:rFonts w:ascii="Times New Roman" w:hAnsi="Times New Roman"/>
              </w:rPr>
              <w:t>将</w:t>
            </w:r>
            <w:ins w:id="1051" w:author="admin" w:date="2016-10-28T10:38:00Z">
              <w:r w:rsidR="005E7371">
                <w:rPr>
                  <w:rFonts w:ascii="Times New Roman" w:hAnsi="Times New Roman" w:hint="eastAsia"/>
                </w:rPr>
                <w:t>收到的</w:t>
              </w:r>
            </w:ins>
            <w:r>
              <w:rPr>
                <w:rFonts w:ascii="Times New Roman" w:hAnsi="Times New Roman"/>
              </w:rPr>
              <w:t>遇险信息转</w:t>
            </w:r>
            <w:ins w:id="1052" w:author="admin" w:date="2016-10-28T10:38:00Z">
              <w:r w:rsidR="005E7371">
                <w:rPr>
                  <w:rFonts w:ascii="Times New Roman" w:hAnsi="Times New Roman" w:hint="eastAsia"/>
                </w:rPr>
                <w:t>达</w:t>
              </w:r>
            </w:ins>
            <w:del w:id="1053" w:author="admin" w:date="2016-10-28T10:38:00Z">
              <w:r w:rsidDel="005E7371">
                <w:rPr>
                  <w:rFonts w:ascii="Times New Roman" w:hAnsi="Times New Roman"/>
                </w:rPr>
                <w:delText>发</w:delText>
              </w:r>
            </w:del>
            <w:r>
              <w:rPr>
                <w:rFonts w:ascii="Times New Roman" w:hAnsi="Times New Roman"/>
              </w:rPr>
              <w:t>给特定岸台；或，</w:t>
            </w:r>
            <w:ins w:id="1054" w:author="admin" w:date="2016-10-28T10:39:00Z">
              <w:r w:rsidR="005E7371">
                <w:rPr>
                  <w:rFonts w:ascii="Times New Roman" w:hAnsi="Times New Roman" w:hint="eastAsia"/>
                </w:rPr>
                <w:t>代替</w:t>
              </w:r>
            </w:ins>
            <w:r>
              <w:rPr>
                <w:rFonts w:ascii="Times New Roman" w:hAnsi="Times New Roman"/>
              </w:rPr>
              <w:t>遇险船只</w:t>
            </w:r>
            <w:ins w:id="1055" w:author="admin" w:date="2016-10-28T10:39:00Z">
              <w:r w:rsidR="005E7371">
                <w:rPr>
                  <w:rFonts w:ascii="Times New Roman" w:hAnsi="Times New Roman" w:hint="eastAsia"/>
                </w:rPr>
                <w:t>将</w:t>
              </w:r>
            </w:ins>
            <w:del w:id="1056" w:author="admin" w:date="2016-10-28T10:39:00Z">
              <w:r w:rsidDel="005E7371">
                <w:rPr>
                  <w:rFonts w:ascii="Times New Roman" w:hAnsi="Times New Roman"/>
                </w:rPr>
                <w:delText>无法进行遇险呼叫，代替其</w:delText>
              </w:r>
            </w:del>
            <w:r>
              <w:rPr>
                <w:rFonts w:ascii="Times New Roman" w:hAnsi="Times New Roman"/>
              </w:rPr>
              <w:t>将遇险信息转</w:t>
            </w:r>
            <w:ins w:id="1057" w:author="admin" w:date="2016-10-28T10:39:00Z">
              <w:r w:rsidR="005E7371">
                <w:rPr>
                  <w:rFonts w:ascii="Times New Roman" w:hAnsi="Times New Roman" w:hint="eastAsia"/>
                </w:rPr>
                <w:t>达</w:t>
              </w:r>
            </w:ins>
            <w:del w:id="1058" w:author="admin" w:date="2016-10-28T10:39:00Z">
              <w:r w:rsidDel="005E7371">
                <w:rPr>
                  <w:rFonts w:ascii="Times New Roman" w:hAnsi="Times New Roman"/>
                </w:rPr>
                <w:delText>发</w:delText>
              </w:r>
            </w:del>
            <w:r>
              <w:rPr>
                <w:rFonts w:ascii="Times New Roman" w:hAnsi="Times New Roman"/>
              </w:rPr>
              <w:t>给特定岸台</w:t>
            </w:r>
          </w:p>
        </w:tc>
      </w:tr>
      <w:tr w:rsidR="00D96A3A">
        <w:tc>
          <w:tcPr>
            <w:tcW w:w="1809" w:type="dxa"/>
            <w:vAlign w:val="center"/>
          </w:tcPr>
          <w:p w:rsidR="00D96A3A" w:rsidRDefault="008866F6" w:rsidP="008866F6">
            <w:pPr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 w:hint="eastAsia"/>
              </w:rPr>
              <w:t>单</w:t>
            </w:r>
            <w:r w:rsidR="00D044CA">
              <w:rPr>
                <w:rFonts w:ascii="Times New Roman" w:hAnsi="Times New Roman"/>
              </w:rPr>
              <w:t>呼</w:t>
            </w:r>
          </w:p>
        </w:tc>
        <w:tc>
          <w:tcPr>
            <w:tcW w:w="5562" w:type="dxa"/>
          </w:tcPr>
          <w:p w:rsidR="007111D4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向船只或岸台发起</w:t>
            </w:r>
            <w:ins w:id="1059" w:author="admin" w:date="2016-10-28T10:42:00Z">
              <w:r w:rsidR="003468D2">
                <w:rPr>
                  <w:rFonts w:ascii="Times New Roman" w:hAnsi="Times New Roman" w:hint="eastAsia"/>
                </w:rPr>
                <w:t>的</w:t>
              </w:r>
            </w:ins>
            <w:r>
              <w:rPr>
                <w:rFonts w:ascii="Times New Roman" w:hAnsi="Times New Roman"/>
              </w:rPr>
              <w:t>呼叫</w:t>
            </w:r>
            <w:del w:id="1060" w:author="admin" w:date="2016-10-28T10:42:00Z">
              <w:r w:rsidDel="003468D2">
                <w:rPr>
                  <w:rFonts w:ascii="Times New Roman" w:hAnsi="Times New Roman"/>
                </w:rPr>
                <w:delText>，用于船</w:delText>
              </w:r>
            </w:del>
            <w:del w:id="1061" w:author="admin" w:date="2016-10-28T10:39:00Z">
              <w:r w:rsidDel="003468D2">
                <w:rPr>
                  <w:rFonts w:ascii="Times New Roman" w:hAnsi="Times New Roman"/>
                </w:rPr>
                <w:delText>船</w:delText>
              </w:r>
            </w:del>
            <w:del w:id="1062" w:author="admin" w:date="2016-10-28T10:42:00Z">
              <w:r w:rsidDel="003468D2">
                <w:rPr>
                  <w:rFonts w:ascii="Times New Roman" w:hAnsi="Times New Roman"/>
                </w:rPr>
                <w:delText>间或船岸间通信</w:delText>
              </w:r>
            </w:del>
          </w:p>
        </w:tc>
      </w:tr>
      <w:tr w:rsidR="00D96A3A">
        <w:tc>
          <w:tcPr>
            <w:tcW w:w="1809" w:type="dxa"/>
            <w:vAlign w:val="center"/>
          </w:tcPr>
          <w:p w:rsidR="00D96A3A" w:rsidRDefault="00D044CA">
            <w:pPr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船队呼叫</w:t>
            </w:r>
          </w:p>
        </w:tc>
        <w:tc>
          <w:tcPr>
            <w:tcW w:w="5562" w:type="dxa"/>
          </w:tcPr>
          <w:p w:rsidR="007111D4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向</w:t>
            </w:r>
            <w:ins w:id="1063" w:author="admin" w:date="2016-10-28T10:41:00Z">
              <w:r w:rsidR="003468D2">
                <w:rPr>
                  <w:rFonts w:ascii="Times New Roman" w:hAnsi="Times New Roman" w:hint="eastAsia"/>
                </w:rPr>
                <w:t>特定</w:t>
              </w:r>
            </w:ins>
            <w:r>
              <w:rPr>
                <w:rFonts w:ascii="Times New Roman" w:hAnsi="Times New Roman"/>
              </w:rPr>
              <w:t>船队发起</w:t>
            </w:r>
            <w:ins w:id="1064" w:author="admin" w:date="2016-10-28T10:42:00Z">
              <w:r w:rsidR="003468D2">
                <w:rPr>
                  <w:rFonts w:ascii="Times New Roman" w:hAnsi="Times New Roman" w:hint="eastAsia"/>
                </w:rPr>
                <w:t>的</w:t>
              </w:r>
            </w:ins>
            <w:r>
              <w:rPr>
                <w:rFonts w:ascii="Times New Roman" w:hAnsi="Times New Roman"/>
              </w:rPr>
              <w:t>呼叫</w:t>
            </w:r>
            <w:del w:id="1065" w:author="admin" w:date="2016-10-28T10:42:00Z">
              <w:r w:rsidDel="003468D2">
                <w:rPr>
                  <w:rFonts w:ascii="Times New Roman" w:hAnsi="Times New Roman"/>
                </w:rPr>
                <w:delText>，用于船队内部通信</w:delText>
              </w:r>
            </w:del>
          </w:p>
        </w:tc>
      </w:tr>
      <w:tr w:rsidR="00D96A3A">
        <w:tc>
          <w:tcPr>
            <w:tcW w:w="1809" w:type="dxa"/>
            <w:vAlign w:val="center"/>
          </w:tcPr>
          <w:p w:rsidR="00D96A3A" w:rsidRDefault="00D044CA">
            <w:pPr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海区呼叫</w:t>
            </w:r>
          </w:p>
        </w:tc>
        <w:tc>
          <w:tcPr>
            <w:tcW w:w="5562" w:type="dxa"/>
          </w:tcPr>
          <w:p w:rsidR="007111D4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向</w:t>
            </w:r>
            <w:ins w:id="1066" w:author="admin" w:date="2016-10-28T10:41:00Z">
              <w:r w:rsidR="003468D2">
                <w:rPr>
                  <w:rFonts w:ascii="Times New Roman" w:hAnsi="Times New Roman" w:hint="eastAsia"/>
                </w:rPr>
                <w:t>特定</w:t>
              </w:r>
            </w:ins>
            <w:r>
              <w:rPr>
                <w:rFonts w:ascii="Times New Roman" w:hAnsi="Times New Roman"/>
              </w:rPr>
              <w:t>海区发起</w:t>
            </w:r>
            <w:ins w:id="1067" w:author="admin" w:date="2016-10-28T10:42:00Z">
              <w:r w:rsidR="003468D2">
                <w:rPr>
                  <w:rFonts w:ascii="Times New Roman" w:hAnsi="Times New Roman" w:hint="eastAsia"/>
                </w:rPr>
                <w:t>的</w:t>
              </w:r>
            </w:ins>
            <w:r>
              <w:rPr>
                <w:rFonts w:ascii="Times New Roman" w:hAnsi="Times New Roman"/>
              </w:rPr>
              <w:t>呼叫</w:t>
            </w:r>
            <w:del w:id="1068" w:author="admin" w:date="2016-10-28T10:42:00Z">
              <w:r w:rsidDel="003468D2">
                <w:rPr>
                  <w:rFonts w:ascii="Times New Roman" w:hAnsi="Times New Roman"/>
                </w:rPr>
                <w:delText>，用于海区内船只间通信</w:delText>
              </w:r>
            </w:del>
          </w:p>
        </w:tc>
      </w:tr>
      <w:tr w:rsidR="00D96A3A">
        <w:tc>
          <w:tcPr>
            <w:tcW w:w="1809" w:type="dxa"/>
            <w:vAlign w:val="center"/>
          </w:tcPr>
          <w:p w:rsidR="00D96A3A" w:rsidRDefault="00D044CA">
            <w:pPr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位置呼叫</w:t>
            </w:r>
          </w:p>
        </w:tc>
        <w:tc>
          <w:tcPr>
            <w:tcW w:w="5562" w:type="dxa"/>
          </w:tcPr>
          <w:p w:rsidR="007111D4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del w:id="1069" w:author="admin" w:date="2016-10-28T10:43:00Z">
              <w:r w:rsidDel="003468D2">
                <w:rPr>
                  <w:rFonts w:ascii="Times New Roman" w:hAnsi="Times New Roman"/>
                </w:rPr>
                <w:delText>向船只发起呼叫，</w:delText>
              </w:r>
            </w:del>
            <w:ins w:id="1070" w:author="admin" w:date="2016-10-28T10:43:00Z">
              <w:r w:rsidR="003468D2">
                <w:rPr>
                  <w:rFonts w:ascii="Times New Roman" w:hAnsi="Times New Roman" w:hint="eastAsia"/>
                </w:rPr>
                <w:t>为</w:t>
              </w:r>
            </w:ins>
            <w:del w:id="1071" w:author="admin" w:date="2016-10-28T10:43:00Z">
              <w:r w:rsidDel="003468D2">
                <w:rPr>
                  <w:rFonts w:ascii="Times New Roman" w:hAnsi="Times New Roman"/>
                </w:rPr>
                <w:delText>用于</w:delText>
              </w:r>
            </w:del>
            <w:r>
              <w:rPr>
                <w:rFonts w:ascii="Times New Roman" w:hAnsi="Times New Roman"/>
              </w:rPr>
              <w:t>获取</w:t>
            </w:r>
            <w:ins w:id="1072" w:author="admin" w:date="2016-10-28T10:42:00Z">
              <w:r w:rsidR="003468D2">
                <w:rPr>
                  <w:rFonts w:ascii="Times New Roman" w:hAnsi="Times New Roman" w:hint="eastAsia"/>
                </w:rPr>
                <w:t>对方船只</w:t>
              </w:r>
            </w:ins>
            <w:r>
              <w:rPr>
                <w:rFonts w:ascii="Times New Roman" w:hAnsi="Times New Roman"/>
              </w:rPr>
              <w:t>位置信息</w:t>
            </w:r>
            <w:ins w:id="1073" w:author="admin" w:date="2016-10-28T10:43:00Z">
              <w:r w:rsidR="003468D2">
                <w:rPr>
                  <w:rFonts w:ascii="Times New Roman" w:hAnsi="Times New Roman" w:hint="eastAsia"/>
                </w:rPr>
                <w:t>而发起的呼叫</w:t>
              </w:r>
            </w:ins>
            <w:r>
              <w:rPr>
                <w:rFonts w:ascii="Times New Roman" w:hAnsi="Times New Roman"/>
              </w:rPr>
              <w:t>，被叫船只收到呼</w:t>
            </w:r>
            <w:ins w:id="1074" w:author="admin" w:date="2016-10-28T10:44:00Z">
              <w:r w:rsidR="003468D2">
                <w:rPr>
                  <w:rFonts w:ascii="Times New Roman" w:hAnsi="Times New Roman" w:hint="eastAsia"/>
                </w:rPr>
                <w:t>叫</w:t>
              </w:r>
            </w:ins>
            <w:del w:id="1075" w:author="admin" w:date="2016-10-28T10:44:00Z">
              <w:r w:rsidDel="003468D2">
                <w:rPr>
                  <w:rFonts w:ascii="Times New Roman" w:hAnsi="Times New Roman"/>
                </w:rPr>
                <w:delText>叫</w:delText>
              </w:r>
            </w:del>
            <w:r>
              <w:rPr>
                <w:rFonts w:ascii="Times New Roman" w:hAnsi="Times New Roman"/>
              </w:rPr>
              <w:t>后回复确认消息</w:t>
            </w:r>
            <w:del w:id="1076" w:author="admin" w:date="2016-10-28T10:45:00Z">
              <w:r w:rsidDel="003468D2">
                <w:rPr>
                  <w:rFonts w:ascii="Times New Roman" w:hAnsi="Times New Roman"/>
                </w:rPr>
                <w:delText>；</w:delText>
              </w:r>
            </w:del>
          </w:p>
        </w:tc>
      </w:tr>
      <w:tr w:rsidR="00D96A3A">
        <w:tc>
          <w:tcPr>
            <w:tcW w:w="1809" w:type="dxa"/>
            <w:vAlign w:val="center"/>
          </w:tcPr>
          <w:p w:rsidR="00D96A3A" w:rsidRDefault="00D044CA">
            <w:pPr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测试呼叫</w:t>
            </w:r>
          </w:p>
        </w:tc>
        <w:tc>
          <w:tcPr>
            <w:tcW w:w="5562" w:type="dxa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del w:id="1077" w:author="admin" w:date="2016-10-28T10:44:00Z">
              <w:r w:rsidDel="003468D2">
                <w:rPr>
                  <w:rFonts w:ascii="Times New Roman" w:hAnsi="Times New Roman"/>
                </w:rPr>
                <w:delText>向船只或岸台发起呼叫，</w:delText>
              </w:r>
            </w:del>
            <w:ins w:id="1078" w:author="admin" w:date="2016-10-28T10:43:00Z">
              <w:r w:rsidR="003468D2">
                <w:rPr>
                  <w:rFonts w:ascii="Times New Roman" w:hAnsi="Times New Roman" w:hint="eastAsia"/>
                </w:rPr>
                <w:t>为</w:t>
              </w:r>
            </w:ins>
            <w:del w:id="1079" w:author="admin" w:date="2016-10-28T10:43:00Z">
              <w:r w:rsidDel="003468D2">
                <w:rPr>
                  <w:rFonts w:ascii="Times New Roman" w:hAnsi="Times New Roman"/>
                </w:rPr>
                <w:delText>用于</w:delText>
              </w:r>
            </w:del>
            <w:r>
              <w:rPr>
                <w:rFonts w:ascii="Times New Roman" w:hAnsi="Times New Roman"/>
              </w:rPr>
              <w:t>测试通信</w:t>
            </w:r>
            <w:ins w:id="1080" w:author="admin" w:date="2016-10-28T10:43:00Z">
              <w:r w:rsidR="003468D2">
                <w:rPr>
                  <w:rFonts w:ascii="Times New Roman" w:hAnsi="Times New Roman" w:hint="eastAsia"/>
                </w:rPr>
                <w:t>链路</w:t>
              </w:r>
            </w:ins>
            <w:r>
              <w:rPr>
                <w:rFonts w:ascii="Times New Roman" w:hAnsi="Times New Roman"/>
              </w:rPr>
              <w:t>状况</w:t>
            </w:r>
            <w:ins w:id="1081" w:author="admin" w:date="2016-10-28T10:43:00Z">
              <w:r w:rsidR="003468D2">
                <w:rPr>
                  <w:rFonts w:ascii="Times New Roman" w:hAnsi="Times New Roman" w:hint="eastAsia"/>
                </w:rPr>
                <w:t>而</w:t>
              </w:r>
            </w:ins>
            <w:ins w:id="1082" w:author="admin" w:date="2016-10-28T10:44:00Z">
              <w:r w:rsidR="003468D2">
                <w:rPr>
                  <w:rFonts w:ascii="Times New Roman" w:hAnsi="Times New Roman"/>
                </w:rPr>
                <w:t>向船只或岸台发起</w:t>
              </w:r>
            </w:ins>
            <w:ins w:id="1083" w:author="admin" w:date="2016-10-28T10:47:00Z">
              <w:r w:rsidR="003468D2">
                <w:rPr>
                  <w:rFonts w:ascii="Times New Roman" w:hAnsi="Times New Roman" w:hint="eastAsia"/>
                </w:rPr>
                <w:t>的</w:t>
              </w:r>
            </w:ins>
            <w:ins w:id="1084" w:author="admin" w:date="2016-10-28T10:44:00Z">
              <w:r w:rsidR="003468D2">
                <w:rPr>
                  <w:rFonts w:ascii="Times New Roman" w:hAnsi="Times New Roman"/>
                </w:rPr>
                <w:t>呼叫</w:t>
              </w:r>
              <w:r w:rsidR="003468D2">
                <w:rPr>
                  <w:rFonts w:ascii="Times New Roman" w:hAnsi="Times New Roman" w:hint="eastAsia"/>
                </w:rPr>
                <w:t>，</w:t>
              </w:r>
            </w:ins>
            <w:del w:id="1085" w:author="admin" w:date="2016-10-28T10:44:00Z">
              <w:r w:rsidDel="003468D2">
                <w:rPr>
                  <w:rFonts w:ascii="Times New Roman" w:hAnsi="Times New Roman"/>
                </w:rPr>
                <w:delText>；</w:delText>
              </w:r>
            </w:del>
            <w:r>
              <w:rPr>
                <w:rFonts w:ascii="Times New Roman" w:hAnsi="Times New Roman"/>
              </w:rPr>
              <w:t>被叫收到呼叫后回复确认消息</w:t>
            </w:r>
            <w:del w:id="1086" w:author="admin" w:date="2016-10-28T10:45:00Z">
              <w:r w:rsidDel="003468D2">
                <w:rPr>
                  <w:rFonts w:ascii="Times New Roman" w:hAnsi="Times New Roman"/>
                </w:rPr>
                <w:delText>；</w:delText>
              </w:r>
            </w:del>
          </w:p>
        </w:tc>
      </w:tr>
      <w:tr w:rsidR="00D96A3A">
        <w:tc>
          <w:tcPr>
            <w:tcW w:w="1809" w:type="dxa"/>
            <w:vAlign w:val="center"/>
          </w:tcPr>
          <w:p w:rsidR="00D96A3A" w:rsidRDefault="00D044CA">
            <w:pPr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PSTN</w:t>
            </w:r>
            <w:del w:id="1087" w:author="admin" w:date="2016-10-28T09:18:00Z">
              <w:r w:rsidDel="00A225B7">
                <w:rPr>
                  <w:rFonts w:ascii="Times New Roman" w:hAnsi="Times New Roman"/>
                </w:rPr>
                <w:delText>呼叫</w:delText>
              </w:r>
            </w:del>
          </w:p>
        </w:tc>
        <w:tc>
          <w:tcPr>
            <w:tcW w:w="5562" w:type="dxa"/>
          </w:tcPr>
          <w:p w:rsidR="007111D4" w:rsidRDefault="003468D2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ins w:id="1088" w:author="admin" w:date="2016-10-28T10:45:00Z">
              <w:r>
                <w:rPr>
                  <w:rFonts w:ascii="Times New Roman" w:hAnsi="Times New Roman" w:hint="eastAsia"/>
                </w:rPr>
                <w:t>通过海岸电台接入</w:t>
              </w:r>
            </w:ins>
            <w:del w:id="1089" w:author="admin" w:date="2016-10-28T10:45:00Z">
              <w:r w:rsidR="00D044CA" w:rsidDel="003468D2">
                <w:rPr>
                  <w:rFonts w:ascii="Times New Roman" w:hAnsi="Times New Roman"/>
                </w:rPr>
                <w:delText>通过</w:delText>
              </w:r>
            </w:del>
            <w:r w:rsidR="00D044CA">
              <w:rPr>
                <w:rFonts w:ascii="Times New Roman" w:hAnsi="Times New Roman"/>
              </w:rPr>
              <w:t>公共交换电话网</w:t>
            </w:r>
            <w:del w:id="1090" w:author="admin" w:date="2016-10-28T10:45:00Z">
              <w:r w:rsidR="00D044CA" w:rsidDel="003468D2">
                <w:rPr>
                  <w:rFonts w:ascii="Times New Roman" w:hAnsi="Times New Roman"/>
                </w:rPr>
                <w:delText>呼叫；</w:delText>
              </w:r>
            </w:del>
          </w:p>
        </w:tc>
      </w:tr>
      <w:tr w:rsidR="00D96A3A">
        <w:tc>
          <w:tcPr>
            <w:tcW w:w="1809" w:type="dxa"/>
            <w:vAlign w:val="center"/>
          </w:tcPr>
          <w:p w:rsidR="00D96A3A" w:rsidRDefault="00D044CA">
            <w:pPr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中立呼叫</w:t>
            </w:r>
          </w:p>
        </w:tc>
        <w:tc>
          <w:tcPr>
            <w:tcW w:w="5562" w:type="dxa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向</w:t>
            </w:r>
            <w:ins w:id="1091" w:author="admin" w:date="2016-10-28T10:45:00Z">
              <w:r w:rsidR="003468D2">
                <w:rPr>
                  <w:rFonts w:ascii="Times New Roman" w:hAnsi="Times New Roman" w:hint="eastAsia"/>
                </w:rPr>
                <w:t>特定</w:t>
              </w:r>
            </w:ins>
            <w:r>
              <w:rPr>
                <w:rFonts w:ascii="Times New Roman" w:hAnsi="Times New Roman"/>
              </w:rPr>
              <w:t>海区发起</w:t>
            </w:r>
            <w:ins w:id="1092" w:author="admin" w:date="2016-10-28T10:47:00Z">
              <w:r w:rsidR="003468D2">
                <w:rPr>
                  <w:rFonts w:ascii="Times New Roman" w:hAnsi="Times New Roman" w:hint="eastAsia"/>
                </w:rPr>
                <w:t>的</w:t>
              </w:r>
            </w:ins>
            <w:r>
              <w:rPr>
                <w:rFonts w:ascii="Times New Roman" w:hAnsi="Times New Roman"/>
              </w:rPr>
              <w:t>呼叫，</w:t>
            </w:r>
            <w:del w:id="1093" w:author="admin" w:date="2016-10-28T10:45:00Z">
              <w:r w:rsidDel="003468D2">
                <w:rPr>
                  <w:rFonts w:ascii="Times New Roman" w:hAnsi="Times New Roman"/>
                </w:rPr>
                <w:delText>用于</w:delText>
              </w:r>
            </w:del>
            <w:r>
              <w:rPr>
                <w:rFonts w:ascii="Times New Roman" w:hAnsi="Times New Roman"/>
              </w:rPr>
              <w:t>表明船只未参与武装冲突</w:t>
            </w:r>
            <w:del w:id="1094" w:author="admin" w:date="2016-10-28T10:46:00Z">
              <w:r w:rsidDel="003468D2">
                <w:rPr>
                  <w:rFonts w:ascii="Times New Roman" w:hAnsi="Times New Roman"/>
                </w:rPr>
                <w:delText>；</w:delText>
              </w:r>
            </w:del>
          </w:p>
        </w:tc>
      </w:tr>
      <w:tr w:rsidR="00D96A3A">
        <w:tc>
          <w:tcPr>
            <w:tcW w:w="1809" w:type="dxa"/>
            <w:vAlign w:val="center"/>
          </w:tcPr>
          <w:p w:rsidR="00D96A3A" w:rsidRDefault="00D044CA">
            <w:pPr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医疗呼叫</w:t>
            </w:r>
          </w:p>
        </w:tc>
        <w:tc>
          <w:tcPr>
            <w:tcW w:w="5562" w:type="dxa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向海区发起</w:t>
            </w:r>
            <w:ins w:id="1095" w:author="admin" w:date="2016-10-28T10:47:00Z">
              <w:r w:rsidR="003468D2">
                <w:rPr>
                  <w:rFonts w:ascii="Times New Roman" w:hAnsi="Times New Roman" w:hint="eastAsia"/>
                </w:rPr>
                <w:t>的</w:t>
              </w:r>
            </w:ins>
            <w:r>
              <w:rPr>
                <w:rFonts w:ascii="Times New Roman" w:hAnsi="Times New Roman"/>
              </w:rPr>
              <w:t>呼叫，</w:t>
            </w:r>
            <w:del w:id="1096" w:author="admin" w:date="2016-10-28T10:46:00Z">
              <w:r w:rsidDel="003468D2">
                <w:rPr>
                  <w:rFonts w:ascii="Times New Roman" w:hAnsi="Times New Roman"/>
                </w:rPr>
                <w:delText>用于</w:delText>
              </w:r>
            </w:del>
            <w:r>
              <w:rPr>
                <w:rFonts w:ascii="Times New Roman" w:hAnsi="Times New Roman"/>
              </w:rPr>
              <w:t>表明船只正在运输医疗用品</w:t>
            </w:r>
            <w:del w:id="1097" w:author="admin" w:date="2016-10-28T10:46:00Z">
              <w:r w:rsidDel="003468D2">
                <w:rPr>
                  <w:rFonts w:ascii="Times New Roman" w:hAnsi="Times New Roman"/>
                </w:rPr>
                <w:delText>；</w:delText>
              </w:r>
            </w:del>
          </w:p>
        </w:tc>
      </w:tr>
      <w:tr w:rsidR="00D96A3A">
        <w:tc>
          <w:tcPr>
            <w:tcW w:w="1809" w:type="dxa"/>
            <w:vAlign w:val="center"/>
          </w:tcPr>
          <w:p w:rsidR="00D96A3A" w:rsidRDefault="00D044CA">
            <w:pPr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查询呼叫</w:t>
            </w:r>
          </w:p>
        </w:tc>
        <w:tc>
          <w:tcPr>
            <w:tcW w:w="5562" w:type="dxa"/>
          </w:tcPr>
          <w:p w:rsidR="007111D4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岸台</w:t>
            </w:r>
            <w:ins w:id="1098" w:author="admin" w:date="2016-10-28T10:47:00Z">
              <w:r w:rsidR="003468D2">
                <w:rPr>
                  <w:rFonts w:ascii="Times New Roman" w:hAnsi="Times New Roman" w:hint="eastAsia"/>
                </w:rPr>
                <w:t>为测试船只通信状态而</w:t>
              </w:r>
            </w:ins>
            <w:r>
              <w:rPr>
                <w:rFonts w:ascii="Times New Roman" w:hAnsi="Times New Roman"/>
              </w:rPr>
              <w:t>向</w:t>
            </w:r>
            <w:ins w:id="1099" w:author="admin" w:date="2016-10-28T10:47:00Z">
              <w:r w:rsidR="003468D2">
                <w:rPr>
                  <w:rFonts w:ascii="Times New Roman" w:hAnsi="Times New Roman" w:hint="eastAsia"/>
                </w:rPr>
                <w:t>其</w:t>
              </w:r>
            </w:ins>
            <w:del w:id="1100" w:author="admin" w:date="2016-10-28T10:47:00Z">
              <w:r w:rsidDel="003468D2">
                <w:rPr>
                  <w:rFonts w:ascii="Times New Roman" w:hAnsi="Times New Roman"/>
                </w:rPr>
                <w:delText>船只</w:delText>
              </w:r>
            </w:del>
            <w:r>
              <w:rPr>
                <w:rFonts w:ascii="Times New Roman" w:hAnsi="Times New Roman"/>
              </w:rPr>
              <w:t>发起</w:t>
            </w:r>
            <w:ins w:id="1101" w:author="admin" w:date="2016-10-28T10:46:00Z">
              <w:r w:rsidR="003468D2">
                <w:rPr>
                  <w:rFonts w:ascii="Times New Roman" w:hAnsi="Times New Roman" w:hint="eastAsia"/>
                </w:rPr>
                <w:t>的</w:t>
              </w:r>
            </w:ins>
            <w:r>
              <w:rPr>
                <w:rFonts w:ascii="Times New Roman" w:hAnsi="Times New Roman"/>
              </w:rPr>
              <w:t>呼叫，</w:t>
            </w:r>
            <w:del w:id="1102" w:author="admin" w:date="2016-10-28T10:48:00Z">
              <w:r w:rsidDel="003468D2">
                <w:rPr>
                  <w:rFonts w:ascii="Times New Roman" w:hAnsi="Times New Roman"/>
                </w:rPr>
                <w:delText>用于查询船只是否在通信范围内；</w:delText>
              </w:r>
            </w:del>
            <w:r>
              <w:rPr>
                <w:rFonts w:ascii="Times New Roman" w:hAnsi="Times New Roman"/>
              </w:rPr>
              <w:t>船只收到呼叫后回复确认消息</w:t>
            </w:r>
            <w:del w:id="1103" w:author="admin" w:date="2016-10-28T10:48:00Z">
              <w:r w:rsidDel="003468D2">
                <w:rPr>
                  <w:rFonts w:ascii="Times New Roman" w:hAnsi="Times New Roman"/>
                </w:rPr>
                <w:delText>；</w:delText>
              </w:r>
            </w:del>
          </w:p>
        </w:tc>
      </w:tr>
    </w:tbl>
    <w:p w:rsidR="007111D4" w:rsidRDefault="007111D4">
      <w:pPr>
        <w:rPr>
          <w:ins w:id="1104" w:author="admin" w:date="2016-10-27T16:50:00Z"/>
          <w:rPrChange w:id="1105" w:author="admin" w:date="2016-10-27T16:50:00Z">
            <w:rPr>
              <w:ins w:id="1106" w:author="admin" w:date="2016-10-27T16:50:00Z"/>
            </w:rPr>
          </w:rPrChange>
        </w:rPr>
        <w:pPrChange w:id="1107" w:author="admin" w:date="2016-10-27T16:50:00Z">
          <w:pPr>
            <w:pStyle w:val="30"/>
            <w:numPr>
              <w:ilvl w:val="2"/>
              <w:numId w:val="4"/>
            </w:numPr>
            <w:spacing w:before="0" w:after="0" w:line="360" w:lineRule="auto"/>
            <w:ind w:left="709" w:hanging="709"/>
          </w:pPr>
        </w:pPrChange>
      </w:pPr>
    </w:p>
    <w:p w:rsidR="00D96A3A" w:rsidRDefault="00D044CA">
      <w:pPr>
        <w:pStyle w:val="30"/>
        <w:numPr>
          <w:ilvl w:val="2"/>
          <w:numId w:val="4"/>
        </w:numPr>
        <w:spacing w:before="0" w:after="0" w:line="360" w:lineRule="auto"/>
        <w:rPr>
          <w:rFonts w:ascii="Times New Roman" w:hAnsi="Times New Roman"/>
        </w:rPr>
      </w:pPr>
      <w:bookmarkStart w:id="1108" w:name="_Toc465435297"/>
      <w:r>
        <w:rPr>
          <w:rFonts w:ascii="Times New Roman" w:hAnsi="Times New Roman"/>
        </w:rPr>
        <w:t>参数类型</w:t>
      </w:r>
      <w:bookmarkEnd w:id="1108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DSC</w:t>
      </w:r>
      <w:r>
        <w:rPr>
          <w:rFonts w:ascii="Times New Roman" w:hAnsi="Times New Roman"/>
        </w:rPr>
        <w:t>呼叫相关参数说明见</w:t>
      </w:r>
      <w:del w:id="1109" w:author="admin" w:date="2016-10-28T10:48:00Z">
        <w:r w:rsidDel="004C2513">
          <w:rPr>
            <w:rFonts w:ascii="Times New Roman" w:hAnsi="Times New Roman"/>
          </w:rPr>
          <w:delText>下</w:delText>
        </w:r>
      </w:del>
      <w:r>
        <w:rPr>
          <w:rFonts w:ascii="Times New Roman" w:hAnsi="Times New Roman"/>
        </w:rPr>
        <w:t>表</w:t>
      </w:r>
      <w:ins w:id="1110" w:author="admin" w:date="2016-10-28T10:48:00Z">
        <w:r w:rsidR="004C2513">
          <w:rPr>
            <w:rFonts w:ascii="Times New Roman" w:hAnsi="Times New Roman" w:hint="eastAsia"/>
          </w:rPr>
          <w:t xml:space="preserve"> 5</w:t>
        </w:r>
      </w:ins>
      <w:r>
        <w:rPr>
          <w:rFonts w:ascii="Times New Roman" w:hAnsi="Times New Roman"/>
        </w:rPr>
        <w:t>。</w:t>
      </w:r>
    </w:p>
    <w:p w:rsidR="007111D4" w:rsidRDefault="00D044CA" w:rsidP="007111D4">
      <w:pPr>
        <w:pStyle w:val="af5"/>
        <w:spacing w:beforeLines="50"/>
        <w:rPr>
          <w:rPrChange w:id="1111" w:author="admin" w:date="2016-10-27T16:24:00Z">
            <w:rPr>
              <w:b/>
              <w:i/>
            </w:rPr>
          </w:rPrChange>
        </w:rPr>
        <w:pPrChange w:id="1112" w:author="admin" w:date="2016-10-31T15:42:00Z">
          <w:pPr>
            <w:pStyle w:val="af5"/>
          </w:pPr>
        </w:pPrChange>
      </w:pPr>
      <w:r>
        <w:rPr>
          <w:rFonts w:hint="eastAsia"/>
        </w:rPr>
        <w:t xml:space="preserve">表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表 \* ARABIC</w:instrText>
      </w:r>
      <w:r>
        <w:instrText xml:space="preserve"> </w:instrText>
      </w:r>
      <w:r w:rsidR="00D634F8">
        <w:fldChar w:fldCharType="separate"/>
      </w:r>
      <w:r w:rsidR="00415D72">
        <w:t>5</w:t>
      </w:r>
      <w:r w:rsidR="00D634F8">
        <w:fldChar w:fldCharType="end"/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/>
      </w:tblPr>
      <w:tblGrid>
        <w:gridCol w:w="1526"/>
        <w:gridCol w:w="5812"/>
      </w:tblGrid>
      <w:tr w:rsidR="00D96A3A">
        <w:trPr>
          <w:jc w:val="center"/>
        </w:trPr>
        <w:tc>
          <w:tcPr>
            <w:tcW w:w="1526" w:type="dxa"/>
          </w:tcPr>
          <w:p w:rsidR="00D96A3A" w:rsidRDefault="00D044CA">
            <w:pPr>
              <w:spacing w:before="0" w:after="0" w:line="36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参数类型</w:t>
            </w:r>
          </w:p>
        </w:tc>
        <w:tc>
          <w:tcPr>
            <w:tcW w:w="5812" w:type="dxa"/>
          </w:tcPr>
          <w:p w:rsidR="00D96A3A" w:rsidRDefault="00D044CA">
            <w:pPr>
              <w:spacing w:before="0" w:after="0" w:line="36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描述</w:t>
            </w:r>
          </w:p>
        </w:tc>
      </w:tr>
      <w:tr w:rsidR="00D96A3A">
        <w:trPr>
          <w:jc w:val="center"/>
        </w:trPr>
        <w:tc>
          <w:tcPr>
            <w:tcW w:w="1526" w:type="dxa"/>
            <w:vAlign w:val="center"/>
          </w:tcPr>
          <w:p w:rsidR="00D96A3A" w:rsidRDefault="00D044CA">
            <w:pPr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del w:id="1113" w:author="admin" w:date="2016-10-28T10:49:00Z">
              <w:r w:rsidDel="00E530A3">
                <w:rPr>
                  <w:rFonts w:ascii="Times New Roman" w:hAnsi="Times New Roman"/>
                </w:rPr>
                <w:delText>ID</w:delText>
              </w:r>
            </w:del>
            <w:ins w:id="1114" w:author="admin" w:date="2016-10-28T10:49:00Z">
              <w:r w:rsidR="00E530A3">
                <w:rPr>
                  <w:rFonts w:ascii="Times New Roman" w:hAnsi="Times New Roman" w:hint="eastAsia"/>
                </w:rPr>
                <w:t>MMSI</w:t>
              </w:r>
            </w:ins>
            <w:r>
              <w:rPr>
                <w:rFonts w:ascii="Times New Roman" w:hAnsi="Times New Roman"/>
              </w:rPr>
              <w:t>号码</w:t>
            </w:r>
          </w:p>
        </w:tc>
        <w:tc>
          <w:tcPr>
            <w:tcW w:w="5812" w:type="dxa"/>
          </w:tcPr>
          <w:p w:rsidR="007111D4" w:rsidRDefault="00E530A3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ins w:id="1115" w:author="admin" w:date="2016-10-28T10:49:00Z">
              <w:r>
                <w:rPr>
                  <w:rFonts w:ascii="Times New Roman" w:hAnsi="Times New Roman" w:hint="eastAsia"/>
                </w:rPr>
                <w:t>9</w:t>
              </w:r>
            </w:ins>
            <w:del w:id="1116" w:author="admin" w:date="2016-10-28T10:49:00Z">
              <w:r w:rsidR="00D044CA" w:rsidDel="00E530A3">
                <w:rPr>
                  <w:rFonts w:ascii="Times New Roman" w:hAnsi="Times New Roman"/>
                </w:rPr>
                <w:delText>九</w:delText>
              </w:r>
            </w:del>
            <w:r w:rsidR="00D044CA">
              <w:rPr>
                <w:rFonts w:ascii="Times New Roman" w:hAnsi="Times New Roman"/>
              </w:rPr>
              <w:t>位数</w:t>
            </w:r>
            <w:ins w:id="1117" w:author="admin" w:date="2016-10-28T10:49:00Z">
              <w:r>
                <w:rPr>
                  <w:rFonts w:ascii="Times New Roman" w:hAnsi="Times New Roman" w:hint="eastAsia"/>
                </w:rPr>
                <w:t>表示</w:t>
              </w:r>
            </w:ins>
            <w:del w:id="1118" w:author="admin" w:date="2016-10-28T10:49:00Z">
              <w:r w:rsidR="00D044CA" w:rsidDel="00E530A3">
                <w:rPr>
                  <w:rFonts w:ascii="Times New Roman" w:hAnsi="Times New Roman"/>
                </w:rPr>
                <w:delText>字</w:delText>
              </w:r>
            </w:del>
            <w:r w:rsidR="00D044CA">
              <w:rPr>
                <w:rFonts w:ascii="Times New Roman" w:hAnsi="Times New Roman"/>
              </w:rPr>
              <w:t>，用于表</w:t>
            </w:r>
            <w:ins w:id="1119" w:author="admin" w:date="2016-10-28T10:49:00Z">
              <w:r>
                <w:rPr>
                  <w:rFonts w:ascii="Times New Roman" w:hAnsi="Times New Roman" w:hint="eastAsia"/>
                </w:rPr>
                <w:t>明</w:t>
              </w:r>
            </w:ins>
            <w:del w:id="1120" w:author="admin" w:date="2016-10-28T10:49:00Z">
              <w:r w:rsidR="00D044CA" w:rsidDel="00E530A3">
                <w:rPr>
                  <w:rFonts w:ascii="Times New Roman" w:hAnsi="Times New Roman"/>
                </w:rPr>
                <w:delText>示</w:delText>
              </w:r>
            </w:del>
            <w:r w:rsidR="00D044CA">
              <w:rPr>
                <w:rFonts w:ascii="Times New Roman" w:hAnsi="Times New Roman"/>
              </w:rPr>
              <w:t>船台、岸台</w:t>
            </w:r>
            <w:ins w:id="1121" w:author="admin" w:date="2016-10-28T10:49:00Z">
              <w:r>
                <w:rPr>
                  <w:rFonts w:ascii="Times New Roman" w:hAnsi="Times New Roman" w:hint="eastAsia"/>
                </w:rPr>
                <w:t>或</w:t>
              </w:r>
            </w:ins>
            <w:del w:id="1122" w:author="admin" w:date="2016-10-28T10:49:00Z">
              <w:r w:rsidR="00D044CA" w:rsidDel="00E530A3">
                <w:rPr>
                  <w:rFonts w:ascii="Times New Roman" w:hAnsi="Times New Roman"/>
                </w:rPr>
                <w:delText>和</w:delText>
              </w:r>
            </w:del>
            <w:r w:rsidR="00D044CA">
              <w:rPr>
                <w:rFonts w:ascii="Times New Roman" w:hAnsi="Times New Roman"/>
              </w:rPr>
              <w:t>船队</w:t>
            </w:r>
            <w:ins w:id="1123" w:author="admin" w:date="2016-10-28T10:49:00Z">
              <w:r>
                <w:rPr>
                  <w:rFonts w:ascii="Times New Roman" w:hAnsi="Times New Roman" w:hint="eastAsia"/>
                </w:rPr>
                <w:t>的身份信息</w:t>
              </w:r>
            </w:ins>
            <w:del w:id="1124" w:author="admin" w:date="2016-10-28T10:49:00Z">
              <w:r w:rsidR="00D044CA" w:rsidDel="00E530A3">
                <w:rPr>
                  <w:rFonts w:ascii="Times New Roman" w:hAnsi="Times New Roman"/>
                </w:rPr>
                <w:delText>等</w:delText>
              </w:r>
            </w:del>
            <w:ins w:id="1125" w:author="admin" w:date="2016-10-28T10:54:00Z">
              <w:r w:rsidR="00D06514">
                <w:rPr>
                  <w:rFonts w:ascii="Times New Roman" w:hAnsi="Times New Roman" w:hint="eastAsia"/>
                </w:rPr>
                <w:t>。</w:t>
              </w:r>
            </w:ins>
            <w:del w:id="1126" w:author="admin" w:date="2016-10-28T10:54:00Z">
              <w:r w:rsidR="00D044CA" w:rsidDel="00D06514">
                <w:rPr>
                  <w:rFonts w:ascii="Times New Roman" w:hAnsi="Times New Roman"/>
                </w:rPr>
                <w:delText>；其中，</w:delText>
              </w:r>
            </w:del>
            <w:ins w:id="1127" w:author="admin" w:date="2016-10-28T10:51:00Z">
              <w:r w:rsidR="00E833B6">
                <w:rPr>
                  <w:rFonts w:ascii="Times New Roman" w:hAnsi="Times New Roman" w:hint="eastAsia"/>
                </w:rPr>
                <w:t>船台以非</w:t>
              </w:r>
              <w:r w:rsidR="00E833B6">
                <w:rPr>
                  <w:rFonts w:ascii="Times New Roman" w:hAnsi="Times New Roman" w:hint="eastAsia"/>
                </w:rPr>
                <w:t>0</w:t>
              </w:r>
              <w:r w:rsidR="00E833B6">
                <w:rPr>
                  <w:rFonts w:ascii="Times New Roman" w:hAnsi="Times New Roman" w:hint="eastAsia"/>
                </w:rPr>
                <w:t>开头，</w:t>
              </w:r>
            </w:ins>
            <w:r w:rsidR="00D044CA">
              <w:rPr>
                <w:rFonts w:ascii="Times New Roman" w:hAnsi="Times New Roman"/>
              </w:rPr>
              <w:t>岸台以</w:t>
            </w:r>
            <w:r w:rsidR="00D044CA">
              <w:rPr>
                <w:rFonts w:ascii="Times New Roman" w:hAnsi="Times New Roman"/>
              </w:rPr>
              <w:t>00</w:t>
            </w:r>
            <w:r w:rsidR="00D044CA">
              <w:rPr>
                <w:rFonts w:ascii="Times New Roman" w:hAnsi="Times New Roman"/>
              </w:rPr>
              <w:t>开头，船队以</w:t>
            </w:r>
            <w:r w:rsidR="00D044CA">
              <w:rPr>
                <w:rFonts w:ascii="Times New Roman" w:hAnsi="Times New Roman"/>
              </w:rPr>
              <w:t>0</w:t>
            </w:r>
            <w:r w:rsidR="00D044CA">
              <w:rPr>
                <w:rFonts w:ascii="Times New Roman" w:hAnsi="Times New Roman"/>
              </w:rPr>
              <w:t>开头</w:t>
            </w:r>
            <w:del w:id="1128" w:author="admin" w:date="2016-10-28T10:51:00Z">
              <w:r w:rsidR="00D044CA" w:rsidDel="00E833B6">
                <w:rPr>
                  <w:rFonts w:ascii="Times New Roman" w:hAnsi="Times New Roman"/>
                </w:rPr>
                <w:delText>；</w:delText>
              </w:r>
            </w:del>
          </w:p>
        </w:tc>
      </w:tr>
      <w:tr w:rsidR="00D96A3A">
        <w:trPr>
          <w:jc w:val="center"/>
        </w:trPr>
        <w:tc>
          <w:tcPr>
            <w:tcW w:w="1526" w:type="dxa"/>
            <w:vAlign w:val="center"/>
          </w:tcPr>
          <w:p w:rsidR="00D96A3A" w:rsidRDefault="00D044CA">
            <w:pPr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优先级</w:t>
            </w:r>
          </w:p>
        </w:tc>
        <w:tc>
          <w:tcPr>
            <w:tcW w:w="5812" w:type="dxa"/>
          </w:tcPr>
          <w:p w:rsidR="00D96A3A" w:rsidDel="000B3952" w:rsidRDefault="00D06514">
            <w:pPr>
              <w:spacing w:before="0" w:after="0" w:line="360" w:lineRule="auto"/>
              <w:jc w:val="left"/>
              <w:rPr>
                <w:del w:id="1129" w:author="admin" w:date="2016-10-28T10:54:00Z"/>
                <w:rFonts w:ascii="Times New Roman" w:hAnsi="Times New Roman"/>
              </w:rPr>
            </w:pPr>
            <w:ins w:id="1130" w:author="admin" w:date="2016-10-28T10:53:00Z">
              <w:r>
                <w:rPr>
                  <w:rFonts w:ascii="Times New Roman" w:hAnsi="Times New Roman" w:hint="eastAsia"/>
                </w:rPr>
                <w:t>用于</w:t>
              </w:r>
            </w:ins>
            <w:ins w:id="1131" w:author="admin" w:date="2016-10-28T10:54:00Z">
              <w:r>
                <w:rPr>
                  <w:rFonts w:ascii="Times New Roman" w:hAnsi="Times New Roman" w:hint="eastAsia"/>
                </w:rPr>
                <w:t>表</w:t>
              </w:r>
            </w:ins>
            <w:ins w:id="1132" w:author="admin" w:date="2016-10-28T10:53:00Z">
              <w:r>
                <w:rPr>
                  <w:rFonts w:ascii="Times New Roman" w:hAnsi="Times New Roman" w:hint="eastAsia"/>
                </w:rPr>
                <w:t>明当前呼叫的紧急</w:t>
              </w:r>
            </w:ins>
            <w:ins w:id="1133" w:author="admin" w:date="2016-10-28T10:54:00Z">
              <w:r>
                <w:rPr>
                  <w:rFonts w:ascii="Times New Roman" w:hAnsi="Times New Roman" w:hint="eastAsia"/>
                </w:rPr>
                <w:t>程度</w:t>
              </w:r>
            </w:ins>
            <w:ins w:id="1134" w:author="admin" w:date="2016-10-28T10:58:00Z">
              <w:r w:rsidR="0072104F">
                <w:rPr>
                  <w:rFonts w:ascii="Times New Roman" w:hAnsi="Times New Roman" w:hint="eastAsia"/>
                </w:rPr>
                <w:t>，</w:t>
              </w:r>
            </w:ins>
            <w:ins w:id="1135" w:author="admin" w:date="2016-10-28T10:57:00Z">
              <w:r w:rsidR="0072104F">
                <w:rPr>
                  <w:rFonts w:ascii="Times New Roman" w:hAnsi="Times New Roman" w:hint="eastAsia"/>
                </w:rPr>
                <w:t>分为</w:t>
              </w:r>
            </w:ins>
            <w:r w:rsidR="00D044CA">
              <w:rPr>
                <w:rFonts w:ascii="Times New Roman" w:hAnsi="Times New Roman"/>
              </w:rPr>
              <w:t>遇险</w:t>
            </w:r>
            <w:ins w:id="1136" w:author="admin" w:date="2016-10-28T10:57:00Z">
              <w:r w:rsidR="0072104F">
                <w:rPr>
                  <w:rFonts w:ascii="Times New Roman" w:hAnsi="Times New Roman" w:hint="eastAsia"/>
                </w:rPr>
                <w:t>、</w:t>
              </w:r>
            </w:ins>
            <w:del w:id="1137" w:author="admin" w:date="2016-10-28T10:55:00Z">
              <w:r w:rsidR="00D044CA" w:rsidDel="000B3952">
                <w:rPr>
                  <w:rFonts w:ascii="Times New Roman" w:hAnsi="Times New Roman"/>
                </w:rPr>
                <w:delText>：</w:delText>
              </w:r>
            </w:del>
            <w:del w:id="1138" w:author="admin" w:date="2016-10-28T10:57:00Z">
              <w:r w:rsidR="00D044CA" w:rsidDel="0072104F">
                <w:rPr>
                  <w:rFonts w:ascii="Times New Roman" w:hAnsi="Times New Roman"/>
                </w:rPr>
                <w:delText>遇到危险</w:delText>
              </w:r>
            </w:del>
            <w:del w:id="1139" w:author="admin" w:date="2016-10-28T10:55:00Z">
              <w:r w:rsidR="00D044CA" w:rsidDel="000B3952">
                <w:rPr>
                  <w:rFonts w:ascii="Times New Roman" w:hAnsi="Times New Roman"/>
                </w:rPr>
                <w:delText>，</w:delText>
              </w:r>
            </w:del>
            <w:del w:id="1140" w:author="admin" w:date="2016-10-28T10:57:00Z">
              <w:r w:rsidR="00D044CA" w:rsidDel="0072104F">
                <w:rPr>
                  <w:rFonts w:ascii="Times New Roman" w:hAnsi="Times New Roman"/>
                </w:rPr>
                <w:delText>需要立即得到帮助；</w:delText>
              </w:r>
            </w:del>
          </w:p>
          <w:p w:rsidR="007111D4" w:rsidRDefault="00D044CA">
            <w:pPr>
              <w:spacing w:before="0" w:after="0" w:line="360" w:lineRule="auto"/>
              <w:jc w:val="left"/>
              <w:rPr>
                <w:del w:id="1141" w:author="admin" w:date="2016-10-28T10:54:00Z"/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紧急</w:t>
            </w:r>
            <w:ins w:id="1142" w:author="admin" w:date="2016-10-28T10:57:00Z">
              <w:r w:rsidR="0072104F">
                <w:rPr>
                  <w:rFonts w:ascii="Times New Roman" w:hAnsi="Times New Roman" w:hint="eastAsia"/>
                </w:rPr>
                <w:t>、</w:t>
              </w:r>
            </w:ins>
            <w:ins w:id="1143" w:author="admin" w:date="2016-10-28T10:58:00Z">
              <w:r w:rsidR="0072104F">
                <w:rPr>
                  <w:rFonts w:ascii="Times New Roman" w:hAnsi="Times New Roman" w:hint="eastAsia"/>
                </w:rPr>
                <w:t>安全</w:t>
              </w:r>
            </w:ins>
            <w:ins w:id="1144" w:author="admin" w:date="2016-10-28T10:57:00Z">
              <w:r w:rsidR="0072104F">
                <w:rPr>
                  <w:rFonts w:ascii="Times New Roman" w:hAnsi="Times New Roman" w:hint="eastAsia"/>
                </w:rPr>
                <w:t>和</w:t>
              </w:r>
            </w:ins>
            <w:del w:id="1145" w:author="admin" w:date="2016-10-28T10:55:00Z">
              <w:r w:rsidDel="000B3952">
                <w:rPr>
                  <w:rFonts w:ascii="Times New Roman" w:hAnsi="Times New Roman"/>
                </w:rPr>
                <w:delText>：</w:delText>
              </w:r>
            </w:del>
            <w:del w:id="1146" w:author="admin" w:date="2016-10-28T10:57:00Z">
              <w:r w:rsidDel="0072104F">
                <w:rPr>
                  <w:rFonts w:ascii="Times New Roman" w:hAnsi="Times New Roman"/>
                </w:rPr>
                <w:delText>涉及交通安全与人身安全；</w:delText>
              </w:r>
            </w:del>
          </w:p>
          <w:p w:rsidR="007111D4" w:rsidRDefault="00D044CA">
            <w:pPr>
              <w:spacing w:before="0" w:after="0" w:line="360" w:lineRule="auto"/>
              <w:jc w:val="left"/>
              <w:rPr>
                <w:del w:id="1147" w:author="admin" w:date="2016-10-28T10:55:00Z"/>
                <w:rFonts w:ascii="Times New Roman" w:hAnsi="Times New Roman"/>
              </w:rPr>
            </w:pPr>
            <w:del w:id="1148" w:author="admin" w:date="2016-10-28T10:57:00Z">
              <w:r w:rsidDel="0072104F">
                <w:rPr>
                  <w:rFonts w:ascii="Times New Roman" w:hAnsi="Times New Roman"/>
                </w:rPr>
                <w:delText>安</w:delText>
              </w:r>
            </w:del>
            <w:del w:id="1149" w:author="admin" w:date="2016-10-28T10:55:00Z">
              <w:r w:rsidDel="000B3952">
                <w:rPr>
                  <w:rFonts w:ascii="Times New Roman" w:hAnsi="Times New Roman"/>
                </w:rPr>
                <w:delText>全</w:delText>
              </w:r>
            </w:del>
            <w:del w:id="1150" w:author="admin" w:date="2016-10-28T10:57:00Z">
              <w:r w:rsidDel="0072104F">
                <w:rPr>
                  <w:rFonts w:ascii="Times New Roman" w:hAnsi="Times New Roman"/>
                </w:rPr>
                <w:delText>：涉及重要的导航或气象警告；</w:delText>
              </w:r>
            </w:del>
          </w:p>
          <w:p w:rsidR="007111D4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例行</w:t>
            </w:r>
            <w:del w:id="1151" w:author="admin" w:date="2016-10-28T10:55:00Z">
              <w:r w:rsidDel="000B3952">
                <w:rPr>
                  <w:rFonts w:ascii="Times New Roman" w:hAnsi="Times New Roman"/>
                </w:rPr>
                <w:delText>：</w:delText>
              </w:r>
            </w:del>
            <w:del w:id="1152" w:author="admin" w:date="2016-10-28T10:52:00Z">
              <w:r w:rsidDel="00D06514">
                <w:rPr>
                  <w:rFonts w:ascii="Times New Roman" w:hAnsi="Times New Roman"/>
                </w:rPr>
                <w:delText>指</w:delText>
              </w:r>
            </w:del>
            <w:del w:id="1153" w:author="admin" w:date="2016-10-28T10:57:00Z">
              <w:r w:rsidDel="0072104F">
                <w:rPr>
                  <w:rFonts w:ascii="Times New Roman" w:hAnsi="Times New Roman"/>
                </w:rPr>
                <w:delText>一般性呼叫</w:delText>
              </w:r>
            </w:del>
            <w:del w:id="1154" w:author="admin" w:date="2016-10-28T10:55:00Z">
              <w:r w:rsidDel="000B3952">
                <w:rPr>
                  <w:rFonts w:ascii="Times New Roman" w:hAnsi="Times New Roman"/>
                </w:rPr>
                <w:delText>；</w:delText>
              </w:r>
            </w:del>
          </w:p>
        </w:tc>
      </w:tr>
      <w:tr w:rsidR="00D96A3A">
        <w:trPr>
          <w:jc w:val="center"/>
        </w:trPr>
        <w:tc>
          <w:tcPr>
            <w:tcW w:w="1526" w:type="dxa"/>
            <w:vAlign w:val="center"/>
          </w:tcPr>
          <w:p w:rsidR="00D96A3A" w:rsidRDefault="00D044CA">
            <w:pPr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lastRenderedPageBreak/>
              <w:t>通信类型</w:t>
            </w:r>
          </w:p>
        </w:tc>
        <w:tc>
          <w:tcPr>
            <w:tcW w:w="5812" w:type="dxa"/>
          </w:tcPr>
          <w:p w:rsidR="00D96A3A" w:rsidDel="000B3952" w:rsidRDefault="000B3952">
            <w:pPr>
              <w:spacing w:before="0" w:after="0" w:line="360" w:lineRule="auto"/>
              <w:jc w:val="left"/>
              <w:rPr>
                <w:del w:id="1155" w:author="admin" w:date="2016-10-28T10:56:00Z"/>
                <w:rFonts w:ascii="Times New Roman" w:hAnsi="Times New Roman"/>
              </w:rPr>
            </w:pPr>
            <w:ins w:id="1156" w:author="admin" w:date="2016-10-28T10:56:00Z">
              <w:r>
                <w:rPr>
                  <w:rFonts w:ascii="Times New Roman" w:hAnsi="Times New Roman" w:hint="eastAsia"/>
                </w:rPr>
                <w:t>用于表明</w:t>
              </w:r>
              <w:r>
                <w:rPr>
                  <w:rFonts w:ascii="Times New Roman" w:hAnsi="Times New Roman" w:hint="eastAsia"/>
                </w:rPr>
                <w:t>DSC</w:t>
              </w:r>
              <w:r>
                <w:rPr>
                  <w:rFonts w:ascii="Times New Roman" w:hAnsi="Times New Roman" w:hint="eastAsia"/>
                </w:rPr>
                <w:t>呼叫后续通信模式，分为</w:t>
              </w:r>
            </w:ins>
            <w:r w:rsidR="00D044CA">
              <w:rPr>
                <w:rFonts w:ascii="Times New Roman" w:hAnsi="Times New Roman"/>
              </w:rPr>
              <w:t>无线电话</w:t>
            </w:r>
            <w:ins w:id="1157" w:author="admin" w:date="2016-10-28T10:56:00Z">
              <w:r>
                <w:rPr>
                  <w:rFonts w:ascii="Times New Roman" w:hAnsi="Times New Roman" w:hint="eastAsia"/>
                </w:rPr>
                <w:t>、</w:t>
              </w:r>
            </w:ins>
            <w:del w:id="1158" w:author="admin" w:date="2016-10-28T10:56:00Z">
              <w:r w:rsidR="00D044CA" w:rsidDel="000B3952">
                <w:rPr>
                  <w:rFonts w:ascii="Times New Roman" w:hAnsi="Times New Roman"/>
                </w:rPr>
                <w:delText>：采用</w:delText>
              </w:r>
              <w:r w:rsidR="00D044CA" w:rsidDel="000B3952">
                <w:rPr>
                  <w:rFonts w:ascii="Times New Roman" w:hAnsi="Times New Roman"/>
                </w:rPr>
                <w:delText>SSB</w:delText>
              </w:r>
              <w:r w:rsidR="00D044CA" w:rsidDel="000B3952">
                <w:rPr>
                  <w:rFonts w:ascii="Times New Roman" w:hAnsi="Times New Roman"/>
                </w:rPr>
                <w:delText>电话；</w:delText>
              </w:r>
            </w:del>
          </w:p>
          <w:p w:rsidR="007111D4" w:rsidRDefault="00D044CA">
            <w:pPr>
              <w:spacing w:before="0" w:after="0" w:line="360" w:lineRule="auto"/>
              <w:jc w:val="left"/>
              <w:rPr>
                <w:del w:id="1159" w:author="admin" w:date="2016-10-28T10:57:00Z"/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无线电报</w:t>
            </w:r>
            <w:r>
              <w:rPr>
                <w:rFonts w:ascii="Times New Roman" w:hAnsi="Times New Roman"/>
              </w:rPr>
              <w:t>-FEC</w:t>
            </w:r>
            <w:ins w:id="1160" w:author="admin" w:date="2016-10-28T10:56:00Z">
              <w:r w:rsidR="000B3952">
                <w:rPr>
                  <w:rFonts w:ascii="Times New Roman" w:hAnsi="Times New Roman" w:hint="eastAsia"/>
                </w:rPr>
                <w:t>和</w:t>
              </w:r>
            </w:ins>
            <w:del w:id="1161" w:author="admin" w:date="2016-10-28T10:56:00Z">
              <w:r w:rsidDel="000B3952">
                <w:rPr>
                  <w:rFonts w:ascii="Times New Roman" w:hAnsi="Times New Roman"/>
                </w:rPr>
                <w:delText>：</w:delText>
              </w:r>
            </w:del>
            <w:del w:id="1162" w:author="admin" w:date="2016-10-28T10:57:00Z">
              <w:r w:rsidDel="000B3952">
                <w:rPr>
                  <w:rFonts w:ascii="Times New Roman" w:hAnsi="Times New Roman"/>
                </w:rPr>
                <w:delText>采用</w:delText>
              </w:r>
              <w:r w:rsidDel="000B3952">
                <w:rPr>
                  <w:rFonts w:ascii="Times New Roman" w:hAnsi="Times New Roman"/>
                </w:rPr>
                <w:delText>NBDP</w:delText>
              </w:r>
            </w:del>
            <w:ins w:id="1163" w:author="admin" w:date="2016-10-28T10:57:00Z">
              <w:r w:rsidR="000B3952">
                <w:rPr>
                  <w:rFonts w:ascii="Times New Roman" w:hAnsi="Times New Roman" w:hint="eastAsia"/>
                </w:rPr>
                <w:t>无线</w:t>
              </w:r>
            </w:ins>
            <w:r>
              <w:rPr>
                <w:rFonts w:ascii="Times New Roman" w:hAnsi="Times New Roman"/>
              </w:rPr>
              <w:t>电</w:t>
            </w:r>
            <w:ins w:id="1164" w:author="admin" w:date="2016-10-28T10:57:00Z">
              <w:r w:rsidR="000B3952">
                <w:rPr>
                  <w:rFonts w:ascii="Times New Roman" w:hAnsi="Times New Roman" w:hint="eastAsia"/>
                </w:rPr>
                <w:t>报</w:t>
              </w:r>
              <w:r w:rsidR="000B3952">
                <w:rPr>
                  <w:rFonts w:ascii="Times New Roman" w:hAnsi="Times New Roman" w:hint="eastAsia"/>
                </w:rPr>
                <w:t>-</w:t>
              </w:r>
            </w:ins>
            <w:del w:id="1165" w:author="admin" w:date="2016-10-28T10:57:00Z">
              <w:r w:rsidDel="000B3952">
                <w:rPr>
                  <w:rFonts w:ascii="Times New Roman" w:hAnsi="Times New Roman"/>
                </w:rPr>
                <w:delText>传</w:delText>
              </w:r>
            </w:del>
            <w:r>
              <w:rPr>
                <w:rFonts w:ascii="Times New Roman" w:hAnsi="Times New Roman"/>
              </w:rPr>
              <w:t>FEC</w:t>
            </w:r>
            <w:del w:id="1166" w:author="admin" w:date="2016-10-28T10:57:00Z">
              <w:r w:rsidDel="000B3952">
                <w:rPr>
                  <w:rFonts w:ascii="Times New Roman" w:hAnsi="Times New Roman"/>
                </w:rPr>
                <w:delText>模式</w:delText>
              </w:r>
              <w:r w:rsidDel="0072104F">
                <w:rPr>
                  <w:rFonts w:ascii="Times New Roman" w:hAnsi="Times New Roman"/>
                </w:rPr>
                <w:delText>；</w:delText>
              </w:r>
            </w:del>
          </w:p>
          <w:p w:rsidR="007111D4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del w:id="1167" w:author="admin" w:date="2016-10-28T10:57:00Z">
              <w:r w:rsidDel="0072104F">
                <w:rPr>
                  <w:rFonts w:ascii="Times New Roman" w:hAnsi="Times New Roman"/>
                </w:rPr>
                <w:delText>无线电报</w:delText>
              </w:r>
              <w:r w:rsidDel="0072104F">
                <w:rPr>
                  <w:rFonts w:ascii="Times New Roman" w:hAnsi="Times New Roman"/>
                </w:rPr>
                <w:delText>-ARQ</w:delText>
              </w:r>
              <w:r w:rsidDel="0072104F">
                <w:rPr>
                  <w:rFonts w:ascii="Times New Roman" w:hAnsi="Times New Roman"/>
                </w:rPr>
                <w:delText>：采用</w:delText>
              </w:r>
              <w:r w:rsidDel="0072104F">
                <w:rPr>
                  <w:rFonts w:ascii="Times New Roman" w:hAnsi="Times New Roman"/>
                </w:rPr>
                <w:delText>NBDP</w:delText>
              </w:r>
              <w:r w:rsidDel="0072104F">
                <w:rPr>
                  <w:rFonts w:ascii="Times New Roman" w:hAnsi="Times New Roman"/>
                </w:rPr>
                <w:delText>电传</w:delText>
              </w:r>
              <w:r w:rsidDel="0072104F">
                <w:rPr>
                  <w:rFonts w:ascii="Times New Roman" w:hAnsi="Times New Roman"/>
                </w:rPr>
                <w:delText>ARQ</w:delText>
              </w:r>
              <w:r w:rsidDel="0072104F">
                <w:rPr>
                  <w:rFonts w:ascii="Times New Roman" w:hAnsi="Times New Roman"/>
                </w:rPr>
                <w:delText>模式；</w:delText>
              </w:r>
            </w:del>
          </w:p>
        </w:tc>
      </w:tr>
      <w:tr w:rsidR="00D96A3A">
        <w:trPr>
          <w:jc w:val="center"/>
        </w:trPr>
        <w:tc>
          <w:tcPr>
            <w:tcW w:w="1526" w:type="dxa"/>
            <w:vAlign w:val="center"/>
          </w:tcPr>
          <w:p w:rsidR="00D96A3A" w:rsidRDefault="00D044CA">
            <w:pPr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通信频率</w:t>
            </w:r>
          </w:p>
        </w:tc>
        <w:tc>
          <w:tcPr>
            <w:tcW w:w="5812" w:type="dxa"/>
          </w:tcPr>
          <w:p w:rsidR="007111D4" w:rsidRDefault="001E3574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ins w:id="1168" w:author="admin" w:date="2016-10-28T10:58:00Z">
              <w:r>
                <w:rPr>
                  <w:rFonts w:ascii="Times New Roman" w:hAnsi="Times New Roman" w:hint="eastAsia"/>
                </w:rPr>
                <w:t>通过无线</w:t>
              </w:r>
            </w:ins>
            <w:del w:id="1169" w:author="admin" w:date="2016-10-28T10:58:00Z">
              <w:r w:rsidR="00D044CA" w:rsidDel="001E3574">
                <w:rPr>
                  <w:rFonts w:ascii="Times New Roman" w:hAnsi="Times New Roman"/>
                </w:rPr>
                <w:delText>SSB</w:delText>
              </w:r>
              <w:r w:rsidR="00D044CA" w:rsidDel="001E3574">
                <w:rPr>
                  <w:rFonts w:ascii="Times New Roman" w:hAnsi="Times New Roman"/>
                </w:rPr>
                <w:delText>电</w:delText>
              </w:r>
            </w:del>
            <w:ins w:id="1170" w:author="admin" w:date="2016-10-28T10:58:00Z">
              <w:r>
                <w:rPr>
                  <w:rFonts w:ascii="Times New Roman" w:hAnsi="Times New Roman" w:hint="eastAsia"/>
                </w:rPr>
                <w:t>电</w:t>
              </w:r>
            </w:ins>
            <w:r w:rsidR="00D044CA">
              <w:rPr>
                <w:rFonts w:ascii="Times New Roman" w:hAnsi="Times New Roman"/>
              </w:rPr>
              <w:t>话或</w:t>
            </w:r>
            <w:r w:rsidR="00D044CA">
              <w:rPr>
                <w:rFonts w:ascii="Times New Roman" w:hAnsi="Times New Roman"/>
              </w:rPr>
              <w:t>NBDP</w:t>
            </w:r>
            <w:ins w:id="1171" w:author="admin" w:date="2016-10-28T10:58:00Z">
              <w:r>
                <w:rPr>
                  <w:rFonts w:ascii="Times New Roman" w:hAnsi="Times New Roman" w:hint="eastAsia"/>
                </w:rPr>
                <w:t>呼叫的</w:t>
              </w:r>
            </w:ins>
            <w:r w:rsidR="00D044CA">
              <w:rPr>
                <w:rFonts w:ascii="Times New Roman" w:hAnsi="Times New Roman"/>
              </w:rPr>
              <w:t>工作频率</w:t>
            </w:r>
            <w:del w:id="1172" w:author="admin" w:date="2016-10-28T10:58:00Z">
              <w:r w:rsidR="00D044CA" w:rsidDel="001E3574">
                <w:rPr>
                  <w:rFonts w:ascii="Times New Roman" w:hAnsi="Times New Roman"/>
                </w:rPr>
                <w:delText>；</w:delText>
              </w:r>
            </w:del>
          </w:p>
        </w:tc>
      </w:tr>
      <w:tr w:rsidR="00D96A3A">
        <w:trPr>
          <w:jc w:val="center"/>
        </w:trPr>
        <w:tc>
          <w:tcPr>
            <w:tcW w:w="1526" w:type="dxa"/>
            <w:vAlign w:val="center"/>
          </w:tcPr>
          <w:p w:rsidR="00D96A3A" w:rsidRDefault="00D044CA">
            <w:pPr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位置</w:t>
            </w:r>
          </w:p>
        </w:tc>
        <w:tc>
          <w:tcPr>
            <w:tcW w:w="5812" w:type="dxa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船只位置信息，可通过导航自动定位或手动设置</w:t>
            </w:r>
            <w:del w:id="1173" w:author="admin" w:date="2016-10-28T10:59:00Z">
              <w:r w:rsidDel="001E3574">
                <w:rPr>
                  <w:rFonts w:ascii="Times New Roman" w:hAnsi="Times New Roman"/>
                </w:rPr>
                <w:delText>；</w:delText>
              </w:r>
            </w:del>
          </w:p>
        </w:tc>
      </w:tr>
      <w:tr w:rsidR="00D96A3A">
        <w:trPr>
          <w:jc w:val="center"/>
        </w:trPr>
        <w:tc>
          <w:tcPr>
            <w:tcW w:w="1526" w:type="dxa"/>
            <w:vAlign w:val="center"/>
          </w:tcPr>
          <w:p w:rsidR="00D96A3A" w:rsidRDefault="001E3574">
            <w:pPr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ins w:id="1174" w:author="admin" w:date="2016-10-28T10:59:00Z">
              <w:r>
                <w:rPr>
                  <w:rFonts w:ascii="Times New Roman" w:hAnsi="Times New Roman" w:hint="eastAsia"/>
                </w:rPr>
                <w:t>遇险</w:t>
              </w:r>
            </w:ins>
            <w:r w:rsidR="00D044CA">
              <w:rPr>
                <w:rFonts w:ascii="Times New Roman" w:hAnsi="Times New Roman"/>
              </w:rPr>
              <w:t>性质</w:t>
            </w:r>
          </w:p>
        </w:tc>
        <w:tc>
          <w:tcPr>
            <w:tcW w:w="5812" w:type="dxa"/>
          </w:tcPr>
          <w:p w:rsidR="007111D4" w:rsidRDefault="00F070F8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ins w:id="1175" w:author="admin" w:date="2016-10-28T11:00:00Z">
              <w:r>
                <w:rPr>
                  <w:rFonts w:ascii="Times New Roman" w:hAnsi="Times New Roman" w:hint="eastAsia"/>
                </w:rPr>
                <w:t>用于</w:t>
              </w:r>
            </w:ins>
            <w:r w:rsidR="00D044CA">
              <w:rPr>
                <w:rFonts w:ascii="Times New Roman" w:hAnsi="Times New Roman"/>
              </w:rPr>
              <w:t>表明</w:t>
            </w:r>
            <w:del w:id="1176" w:author="admin" w:date="2016-10-28T10:59:00Z">
              <w:r w:rsidR="00D044CA" w:rsidDel="001E3574">
                <w:rPr>
                  <w:rFonts w:ascii="Times New Roman" w:hAnsi="Times New Roman"/>
                </w:rPr>
                <w:delText>遇险</w:delText>
              </w:r>
            </w:del>
            <w:r w:rsidR="00D044CA">
              <w:rPr>
                <w:rFonts w:ascii="Times New Roman" w:hAnsi="Times New Roman"/>
              </w:rPr>
              <w:t>船只</w:t>
            </w:r>
            <w:ins w:id="1177" w:author="admin" w:date="2016-10-28T11:00:00Z">
              <w:r w:rsidR="001E3574">
                <w:rPr>
                  <w:rFonts w:ascii="Times New Roman" w:hAnsi="Times New Roman" w:hint="eastAsia"/>
                </w:rPr>
                <w:t>遇险状况</w:t>
              </w:r>
            </w:ins>
            <w:del w:id="1178" w:author="admin" w:date="2016-10-28T11:00:00Z">
              <w:r w:rsidR="00D044CA" w:rsidDel="001E3574">
                <w:rPr>
                  <w:rFonts w:ascii="Times New Roman" w:hAnsi="Times New Roman"/>
                </w:rPr>
                <w:delText>具体险情；</w:delText>
              </w:r>
            </w:del>
          </w:p>
        </w:tc>
      </w:tr>
      <w:tr w:rsidR="00D96A3A">
        <w:trPr>
          <w:jc w:val="center"/>
        </w:trPr>
        <w:tc>
          <w:tcPr>
            <w:tcW w:w="1526" w:type="dxa"/>
            <w:vAlign w:val="center"/>
          </w:tcPr>
          <w:p w:rsidR="00D96A3A" w:rsidRDefault="00D044CA">
            <w:pPr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不遵守原因</w:t>
            </w:r>
          </w:p>
        </w:tc>
        <w:tc>
          <w:tcPr>
            <w:tcW w:w="5812" w:type="dxa"/>
          </w:tcPr>
          <w:p w:rsidR="007111D4" w:rsidRDefault="00F070F8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ins w:id="1179" w:author="admin" w:date="2016-10-28T11:00:00Z">
              <w:r>
                <w:rPr>
                  <w:rFonts w:ascii="Times New Roman" w:hAnsi="Times New Roman" w:hint="eastAsia"/>
                </w:rPr>
                <w:t>用于</w:t>
              </w:r>
            </w:ins>
            <w:r w:rsidR="00D044CA">
              <w:rPr>
                <w:rFonts w:ascii="Times New Roman" w:hAnsi="Times New Roman"/>
              </w:rPr>
              <w:t>告知主叫</w:t>
            </w:r>
            <w:ins w:id="1180" w:author="admin" w:date="2016-10-28T11:00:00Z">
              <w:r>
                <w:rPr>
                  <w:rFonts w:ascii="Times New Roman" w:hAnsi="Times New Roman" w:hint="eastAsia"/>
                </w:rPr>
                <w:t>后续通信</w:t>
              </w:r>
            </w:ins>
            <w:ins w:id="1181" w:author="admin" w:date="2016-10-28T11:01:00Z">
              <w:r>
                <w:rPr>
                  <w:rFonts w:ascii="Times New Roman" w:hAnsi="Times New Roman" w:hint="eastAsia"/>
                </w:rPr>
                <w:t>（包括模式和频率）无法</w:t>
              </w:r>
            </w:ins>
            <w:del w:id="1182" w:author="admin" w:date="2016-10-28T11:01:00Z">
              <w:r w:rsidR="00D044CA" w:rsidDel="00F070F8">
                <w:rPr>
                  <w:rFonts w:ascii="Times New Roman" w:hAnsi="Times New Roman"/>
                </w:rPr>
                <w:delText>无法</w:delText>
              </w:r>
            </w:del>
            <w:r w:rsidR="00D044CA">
              <w:rPr>
                <w:rFonts w:ascii="Times New Roman" w:hAnsi="Times New Roman"/>
              </w:rPr>
              <w:t>满足</w:t>
            </w:r>
            <w:del w:id="1183" w:author="admin" w:date="2016-10-28T11:01:00Z">
              <w:r w:rsidR="00D044CA" w:rsidDel="00F070F8">
                <w:rPr>
                  <w:rFonts w:ascii="Times New Roman" w:hAnsi="Times New Roman"/>
                </w:rPr>
                <w:delText>对方要求的</w:delText>
              </w:r>
            </w:del>
            <w:ins w:id="1184" w:author="admin" w:date="2016-10-28T11:01:00Z">
              <w:r>
                <w:rPr>
                  <w:rFonts w:ascii="Times New Roman" w:hAnsi="Times New Roman" w:hint="eastAsia"/>
                </w:rPr>
                <w:t>的</w:t>
              </w:r>
            </w:ins>
            <w:r w:rsidR="00D044CA">
              <w:rPr>
                <w:rFonts w:ascii="Times New Roman" w:hAnsi="Times New Roman"/>
              </w:rPr>
              <w:t>原因；</w:t>
            </w:r>
          </w:p>
        </w:tc>
      </w:tr>
      <w:tr w:rsidR="00D96A3A">
        <w:trPr>
          <w:jc w:val="center"/>
        </w:trPr>
        <w:tc>
          <w:tcPr>
            <w:tcW w:w="1526" w:type="dxa"/>
            <w:vAlign w:val="center"/>
          </w:tcPr>
          <w:p w:rsidR="00D96A3A" w:rsidRDefault="00D044CA">
            <w:pPr>
              <w:spacing w:before="0" w:after="0" w:line="360" w:lineRule="auto"/>
              <w:jc w:val="center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DSC</w:t>
            </w:r>
            <w:r>
              <w:rPr>
                <w:rFonts w:ascii="Times New Roman" w:hAnsi="Times New Roman"/>
              </w:rPr>
              <w:t>频率</w:t>
            </w:r>
          </w:p>
        </w:tc>
        <w:tc>
          <w:tcPr>
            <w:tcW w:w="5812" w:type="dxa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用于发送</w:t>
            </w:r>
            <w:r>
              <w:rPr>
                <w:rFonts w:ascii="Times New Roman" w:hAnsi="Times New Roman"/>
              </w:rPr>
              <w:t>DSC</w:t>
            </w:r>
            <w:r>
              <w:rPr>
                <w:rFonts w:ascii="Times New Roman" w:hAnsi="Times New Roman"/>
              </w:rPr>
              <w:t>呼叫的频率</w:t>
            </w:r>
            <w:ins w:id="1185" w:author="admin" w:date="2016-10-28T11:01:00Z">
              <w:r w:rsidR="004645DD">
                <w:rPr>
                  <w:rFonts w:ascii="Times New Roman" w:hAnsi="Times New Roman" w:hint="eastAsia"/>
                </w:rPr>
                <w:t>，</w:t>
              </w:r>
            </w:ins>
            <w:del w:id="1186" w:author="admin" w:date="2016-10-28T11:01:00Z">
              <w:r w:rsidDel="004645DD">
                <w:rPr>
                  <w:rFonts w:ascii="Times New Roman" w:hAnsi="Times New Roman"/>
                </w:rPr>
                <w:delText>。</w:delText>
              </w:r>
            </w:del>
            <w:r>
              <w:rPr>
                <w:rFonts w:ascii="Times New Roman" w:hAnsi="Times New Roman"/>
              </w:rPr>
              <w:t>包括遇险频率、国际频率、本地</w:t>
            </w:r>
            <w:r>
              <w:rPr>
                <w:rFonts w:ascii="Times New Roman" w:hAnsi="Times New Roman"/>
              </w:rPr>
              <w:t>-1</w:t>
            </w:r>
            <w:r>
              <w:rPr>
                <w:rFonts w:ascii="Times New Roman" w:hAnsi="Times New Roman"/>
              </w:rPr>
              <w:t>频率、本地</w:t>
            </w:r>
            <w:r>
              <w:rPr>
                <w:rFonts w:ascii="Times New Roman" w:hAnsi="Times New Roman"/>
              </w:rPr>
              <w:t>-2</w:t>
            </w:r>
            <w:r>
              <w:rPr>
                <w:rFonts w:ascii="Times New Roman" w:hAnsi="Times New Roman"/>
              </w:rPr>
              <w:t>频率和用户自定义频率等。</w:t>
            </w:r>
          </w:p>
        </w:tc>
      </w:tr>
    </w:tbl>
    <w:p w:rsidR="007111D4" w:rsidRDefault="007111D4">
      <w:pPr>
        <w:rPr>
          <w:ins w:id="1187" w:author="admin" w:date="2016-10-27T16:50:00Z"/>
          <w:rPrChange w:id="1188" w:author="admin" w:date="2016-10-28T11:02:00Z">
            <w:rPr>
              <w:ins w:id="1189" w:author="admin" w:date="2016-10-27T16:50:00Z"/>
            </w:rPr>
          </w:rPrChange>
        </w:rPr>
        <w:pPrChange w:id="1190" w:author="admin" w:date="2016-10-27T16:50:00Z">
          <w:pPr>
            <w:pStyle w:val="20"/>
            <w:numPr>
              <w:ilvl w:val="1"/>
              <w:numId w:val="4"/>
            </w:numPr>
            <w:spacing w:before="0" w:after="0" w:line="360" w:lineRule="auto"/>
            <w:ind w:left="567" w:hanging="567"/>
          </w:pPr>
        </w:pPrChange>
      </w:pPr>
    </w:p>
    <w:p w:rsidR="00D96A3A" w:rsidRDefault="00D044CA">
      <w:pPr>
        <w:pStyle w:val="20"/>
        <w:numPr>
          <w:ilvl w:val="1"/>
          <w:numId w:val="4"/>
        </w:numPr>
        <w:spacing w:before="0" w:after="0" w:line="360" w:lineRule="auto"/>
        <w:rPr>
          <w:rFonts w:ascii="Times New Roman" w:hAnsi="Times New Roman"/>
        </w:rPr>
      </w:pPr>
      <w:bookmarkStart w:id="1191" w:name="_Toc465435298"/>
      <w:r>
        <w:rPr>
          <w:rFonts w:ascii="Times New Roman" w:hAnsi="Times New Roman"/>
        </w:rPr>
        <w:t>遇险报警</w:t>
      </w:r>
      <w:bookmarkEnd w:id="1191"/>
    </w:p>
    <w:p w:rsidR="00D96A3A" w:rsidRDefault="00D044CA">
      <w:pPr>
        <w:pStyle w:val="30"/>
        <w:numPr>
          <w:ilvl w:val="2"/>
          <w:numId w:val="4"/>
        </w:numPr>
        <w:spacing w:before="0" w:after="0" w:line="360" w:lineRule="auto"/>
        <w:rPr>
          <w:rFonts w:ascii="Times New Roman" w:hAnsi="Times New Roman"/>
        </w:rPr>
      </w:pPr>
      <w:bookmarkStart w:id="1192" w:name="_Toc465435299"/>
      <w:r>
        <w:rPr>
          <w:rFonts w:ascii="Times New Roman" w:hAnsi="Times New Roman"/>
        </w:rPr>
        <w:t>发送遇险呼叫</w:t>
      </w:r>
      <w:bookmarkEnd w:id="1192"/>
    </w:p>
    <w:p w:rsidR="00D96A3A" w:rsidRDefault="00D044CA">
      <w:pPr>
        <w:pStyle w:val="41"/>
        <w:numPr>
          <w:ilvl w:val="3"/>
          <w:numId w:val="4"/>
        </w:numPr>
        <w:spacing w:before="0" w:after="0" w:line="360" w:lineRule="auto"/>
        <w:rPr>
          <w:rFonts w:ascii="Times New Roman" w:hAnsi="Times New Roman"/>
        </w:rPr>
      </w:pPr>
      <w:bookmarkStart w:id="1193" w:name="_Ref445881411"/>
      <w:r>
        <w:rPr>
          <w:rFonts w:ascii="Times New Roman" w:hAnsi="Times New Roman"/>
        </w:rPr>
        <w:t>消息编辑与发送</w:t>
      </w:r>
      <w:bookmarkEnd w:id="1193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del w:id="1194" w:author="admin" w:date="2016-10-28T11:02:00Z">
        <w:r w:rsidDel="0061040A">
          <w:rPr>
            <w:rFonts w:ascii="Times New Roman" w:hAnsi="Times New Roman"/>
            <w:color w:val="FF0000"/>
          </w:rPr>
          <w:delText>本</w:delText>
        </w:r>
        <w:r w:rsidDel="0061040A">
          <w:rPr>
            <w:rFonts w:ascii="Times New Roman" w:hAnsi="Times New Roman" w:hint="eastAsia"/>
            <w:color w:val="FF0000"/>
          </w:rPr>
          <w:delText>文档</w:delText>
        </w:r>
        <w:r w:rsidDel="0061040A">
          <w:rPr>
            <w:rFonts w:ascii="Times New Roman" w:hAnsi="Times New Roman"/>
            <w:color w:val="FF0000"/>
          </w:rPr>
          <w:delText>开头</w:delText>
        </w:r>
        <w:r w:rsidDel="0061040A">
          <w:rPr>
            <w:rFonts w:ascii="Times New Roman" w:hAnsi="Times New Roman" w:hint="eastAsia"/>
            <w:color w:val="FF0000"/>
          </w:rPr>
          <w:delText>的</w:delText>
        </w:r>
      </w:del>
      <w:r>
        <w:rPr>
          <w:rFonts w:ascii="Times New Roman" w:hAnsi="Times New Roman" w:hint="eastAsia"/>
          <w:color w:val="FF0000"/>
        </w:rPr>
        <w:t>章节</w:t>
      </w:r>
      <w:r>
        <w:rPr>
          <w:rFonts w:ascii="Times New Roman" w:hAnsi="Times New Roman" w:hint="eastAsia"/>
          <w:color w:val="FF0000"/>
        </w:rPr>
        <w:t>1.1</w:t>
      </w:r>
      <w:del w:id="1195" w:author="admin" w:date="2016-10-28T11:02:00Z">
        <w:r w:rsidDel="0061040A">
          <w:rPr>
            <w:rFonts w:ascii="Times New Roman" w:hAnsi="Times New Roman" w:hint="eastAsia"/>
            <w:color w:val="FF0000"/>
          </w:rPr>
          <w:delText>已</w:delText>
        </w:r>
      </w:del>
      <w:r>
        <w:rPr>
          <w:rFonts w:ascii="Times New Roman" w:hAnsi="Times New Roman"/>
          <w:color w:val="FF0000"/>
        </w:rPr>
        <w:t>对一键遇险报警</w:t>
      </w:r>
      <w:ins w:id="1196" w:author="admin" w:date="2016-10-28T11:02:00Z">
        <w:r w:rsidR="0061040A">
          <w:rPr>
            <w:rFonts w:ascii="Times New Roman" w:hAnsi="Times New Roman" w:hint="eastAsia"/>
            <w:color w:val="FF0000"/>
          </w:rPr>
          <w:t>已</w:t>
        </w:r>
      </w:ins>
      <w:r>
        <w:rPr>
          <w:rFonts w:ascii="Times New Roman" w:hAnsi="Times New Roman"/>
          <w:color w:val="FF0000"/>
        </w:rPr>
        <w:t>作了详细说明</w:t>
      </w:r>
      <w:r>
        <w:rPr>
          <w:rFonts w:ascii="Times New Roman" w:hAnsi="Times New Roman"/>
        </w:rPr>
        <w:t>，本章详细介绍手动遇险报警。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主界面</w:t>
      </w:r>
      <w:ins w:id="1197" w:author="admin" w:date="2016-10-28T11:03:00Z">
        <w:r w:rsidR="0061040A">
          <w:rPr>
            <w:rFonts w:ascii="Times New Roman" w:hAnsi="Times New Roman" w:hint="eastAsia"/>
          </w:rPr>
          <w:t>（图</w:t>
        </w:r>
        <w:r w:rsidR="0061040A">
          <w:rPr>
            <w:rFonts w:ascii="Times New Roman" w:hAnsi="Times New Roman" w:hint="eastAsia"/>
          </w:rPr>
          <w:t xml:space="preserve"> 10</w:t>
        </w:r>
        <w:r w:rsidR="0061040A">
          <w:rPr>
            <w:rFonts w:ascii="Times New Roman" w:hAnsi="Times New Roman" w:hint="eastAsia"/>
          </w:rPr>
          <w:t>）</w:t>
        </w:r>
      </w:ins>
      <w:r>
        <w:rPr>
          <w:rFonts w:ascii="Times New Roman" w:hAnsi="Times New Roman"/>
        </w:rPr>
        <w:t>下选择软功能键</w:t>
      </w:r>
      <w:r>
        <w:rPr>
          <w:rFonts w:ascii="Times New Roman" w:hAnsi="Times New Roman"/>
        </w:rPr>
        <w:t>“</w:t>
      </w:r>
      <w:r>
        <w:rPr>
          <w:rFonts w:ascii="Times New Roman" w:hAnsi="Times New Roman"/>
        </w:rPr>
        <w:t>消息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，在弹出的</w:t>
      </w:r>
      <w:r>
        <w:rPr>
          <w:rFonts w:ascii="Times New Roman" w:hAnsi="Times New Roman"/>
        </w:rPr>
        <w:t>DSC</w:t>
      </w:r>
      <w:r>
        <w:rPr>
          <w:rFonts w:ascii="Times New Roman" w:hAnsi="Times New Roman"/>
        </w:rPr>
        <w:t>消息列表中选择</w:t>
      </w:r>
      <w:r>
        <w:rPr>
          <w:rFonts w:ascii="Times New Roman" w:hAnsi="Times New Roman"/>
        </w:rPr>
        <w:t>“</w:t>
      </w:r>
      <w:r>
        <w:rPr>
          <w:rFonts w:ascii="Times New Roman" w:hAnsi="Times New Roman"/>
        </w:rPr>
        <w:t>遇险呼叫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，进入</w:t>
      </w:r>
      <w:del w:id="1198" w:author="admin" w:date="2016-10-28T11:04:00Z">
        <w:r w:rsidDel="0061040A">
          <w:rPr>
            <w:rFonts w:ascii="Times New Roman" w:hAnsi="Times New Roman"/>
          </w:rPr>
          <w:delText>呼叫</w:delText>
        </w:r>
      </w:del>
      <w:ins w:id="1199" w:author="admin" w:date="2016-10-28T11:04:00Z">
        <w:r w:rsidR="0061040A">
          <w:rPr>
            <w:rFonts w:ascii="Times New Roman" w:hAnsi="Times New Roman" w:hint="eastAsia"/>
          </w:rPr>
          <w:t>消息</w:t>
        </w:r>
      </w:ins>
      <w:r>
        <w:rPr>
          <w:rFonts w:ascii="Times New Roman" w:hAnsi="Times New Roman"/>
        </w:rPr>
        <w:t>编辑界面，如</w:t>
      </w:r>
      <w:r w:rsidR="00D634F8"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_Ref445881030 \h </w:instrText>
      </w:r>
      <w:r w:rsidR="00D634F8">
        <w:rPr>
          <w:rFonts w:ascii="Times New Roman" w:hAnsi="Times New Roman"/>
        </w:rPr>
      </w:r>
      <w:r w:rsidR="00D634F8">
        <w:rPr>
          <w:rFonts w:ascii="Times New Roman" w:hAnsi="Times New Roman"/>
        </w:rPr>
        <w:fldChar w:fldCharType="separate"/>
      </w:r>
      <w:ins w:id="1200" w:author="admin" w:date="2016-10-27T15:32:00Z">
        <w:r w:rsidR="00415D72">
          <w:rPr>
            <w:rFonts w:hint="eastAsia"/>
          </w:rPr>
          <w:t>图</w:t>
        </w:r>
        <w:r w:rsidR="00415D72">
          <w:rPr>
            <w:rFonts w:hint="eastAsia"/>
          </w:rPr>
          <w:t xml:space="preserve"> </w:t>
        </w:r>
        <w:r w:rsidR="00415D72">
          <w:rPr>
            <w:noProof/>
          </w:rPr>
          <w:t>20</w:t>
        </w:r>
      </w:ins>
      <w:del w:id="1201" w:author="admin" w:date="2016-10-25T15:07:00Z">
        <w:r w:rsidR="00E64420" w:rsidDel="002B3801">
          <w:rPr>
            <w:rFonts w:hint="eastAsia"/>
          </w:rPr>
          <w:delText>图</w:delText>
        </w:r>
        <w:r w:rsidR="00E64420" w:rsidDel="002B3801">
          <w:rPr>
            <w:rFonts w:hint="eastAsia"/>
          </w:rPr>
          <w:delText xml:space="preserve"> </w:delText>
        </w:r>
        <w:r w:rsidR="00E64420" w:rsidDel="002B3801">
          <w:rPr>
            <w:noProof/>
          </w:rPr>
          <w:delText>20</w:delText>
        </w:r>
      </w:del>
      <w:r w:rsidR="00D634F8"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>。提示：也可通过短按【</w:t>
      </w:r>
      <w:r>
        <w:rPr>
          <w:rFonts w:ascii="Times New Roman" w:hAnsi="Times New Roman"/>
        </w:rPr>
        <w:t>DISTRESS</w:t>
      </w:r>
      <w:r>
        <w:rPr>
          <w:rFonts w:ascii="Times New Roman" w:hAnsi="Times New Roman"/>
        </w:rPr>
        <w:t>】按钮进入遇险</w:t>
      </w:r>
      <w:ins w:id="1202" w:author="admin" w:date="2016-10-28T11:04:00Z">
        <w:r w:rsidR="0061040A">
          <w:rPr>
            <w:rFonts w:ascii="Times New Roman" w:hAnsi="Times New Roman" w:hint="eastAsia"/>
          </w:rPr>
          <w:t>消息</w:t>
        </w:r>
      </w:ins>
      <w:r>
        <w:rPr>
          <w:rFonts w:ascii="Times New Roman" w:hAnsi="Times New Roman"/>
        </w:rPr>
        <w:t>编辑界面。</w:t>
      </w:r>
    </w:p>
    <w:p w:rsidR="007111D4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1203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3693968" cy="2143115"/>
            <wp:effectExtent l="19050" t="0" r="1732" b="0"/>
            <wp:docPr id="64" name="图片 278" descr="fig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8" descr="fig20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 b="-18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3968" cy="2143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1D4" w:rsidRDefault="00D044CA" w:rsidP="007111D4">
      <w:pPr>
        <w:pStyle w:val="af5"/>
        <w:spacing w:afterLines="50"/>
      </w:pPr>
      <w:bookmarkStart w:id="1204" w:name="_Ref445881030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20</w:t>
      </w:r>
      <w:r w:rsidR="00D634F8">
        <w:fldChar w:fldCharType="end"/>
      </w:r>
      <w:bookmarkEnd w:id="1204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1</w:t>
      </w:r>
      <w:r>
        <w:rPr>
          <w:rFonts w:ascii="Times New Roman" w:hAnsi="Times New Roman"/>
        </w:rPr>
        <w:t>）性质：参数选项如</w:t>
      </w:r>
      <w:r w:rsidR="00D634F8"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_Ref445880191 \h </w:instrText>
      </w:r>
      <w:r w:rsidR="00D634F8">
        <w:rPr>
          <w:rFonts w:ascii="Times New Roman" w:hAnsi="Times New Roman"/>
        </w:rPr>
      </w:r>
      <w:r w:rsidR="00D634F8">
        <w:rPr>
          <w:rFonts w:ascii="Times New Roman" w:hAnsi="Times New Roman"/>
        </w:rPr>
        <w:fldChar w:fldCharType="separate"/>
      </w:r>
      <w:ins w:id="1205" w:author="admin" w:date="2016-10-27T15:32:00Z">
        <w:r w:rsidR="00415D72">
          <w:rPr>
            <w:rFonts w:hint="eastAsia"/>
          </w:rPr>
          <w:t>图</w:t>
        </w:r>
        <w:r w:rsidR="00415D72">
          <w:rPr>
            <w:rFonts w:hint="eastAsia"/>
          </w:rPr>
          <w:t xml:space="preserve"> </w:t>
        </w:r>
        <w:r w:rsidR="00415D72">
          <w:rPr>
            <w:noProof/>
          </w:rPr>
          <w:t>21</w:t>
        </w:r>
      </w:ins>
      <w:del w:id="1206" w:author="admin" w:date="2016-10-25T15:07:00Z">
        <w:r w:rsidR="00E64420" w:rsidDel="002B3801">
          <w:rPr>
            <w:rFonts w:hint="eastAsia"/>
          </w:rPr>
          <w:delText>图</w:delText>
        </w:r>
        <w:r w:rsidR="00E64420" w:rsidDel="002B3801">
          <w:rPr>
            <w:rFonts w:hint="eastAsia"/>
          </w:rPr>
          <w:delText xml:space="preserve"> </w:delText>
        </w:r>
        <w:r w:rsidR="00E64420" w:rsidDel="002B3801">
          <w:rPr>
            <w:noProof/>
          </w:rPr>
          <w:delText>21</w:delText>
        </w:r>
      </w:del>
      <w:r w:rsidR="00D634F8">
        <w:rPr>
          <w:rFonts w:ascii="Times New Roman" w:hAnsi="Times New Roman"/>
        </w:rPr>
        <w:fldChar w:fldCharType="end"/>
      </w:r>
      <w:ins w:id="1207" w:author="admin" w:date="2016-10-28T11:26:00Z">
        <w:r w:rsidR="00837C89">
          <w:rPr>
            <w:rFonts w:ascii="Times New Roman" w:hAnsi="Times New Roman" w:hint="eastAsia"/>
          </w:rPr>
          <w:t>，默认为不详</w:t>
        </w:r>
      </w:ins>
      <w:ins w:id="1208" w:author="admin" w:date="2016-10-28T11:27:00Z">
        <w:r w:rsidR="00837C89">
          <w:rPr>
            <w:rFonts w:ascii="Times New Roman" w:hAnsi="Times New Roman" w:hint="eastAsia"/>
          </w:rPr>
          <w:t>。</w:t>
        </w:r>
      </w:ins>
      <w:del w:id="1209" w:author="admin" w:date="2016-10-28T11:26:00Z">
        <w:r w:rsidDel="00837C89">
          <w:rPr>
            <w:rFonts w:ascii="Times New Roman" w:hAnsi="Times New Roman"/>
          </w:rPr>
          <w:delText>。</w:delText>
        </w:r>
      </w:del>
    </w:p>
    <w:p w:rsidR="007111D4" w:rsidRDefault="00240F3E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1210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1365711" cy="1330036"/>
            <wp:effectExtent l="19050" t="0" r="5889" b="0"/>
            <wp:docPr id="4" name="图片 3" descr="E:\160705Translation\二代电台UI文件\fig_emf_zhCN\fig21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160705Translation\二代电台UI文件\fig_emf_zhCN\fig21.emf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 b="-3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5711" cy="1330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1D4" w:rsidRDefault="00D044CA" w:rsidP="007111D4">
      <w:pPr>
        <w:pStyle w:val="af5"/>
        <w:spacing w:afterLines="50"/>
      </w:pPr>
      <w:bookmarkStart w:id="1211" w:name="_Ref445880191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21</w:t>
      </w:r>
      <w:r w:rsidR="00D634F8">
        <w:fldChar w:fldCharType="end"/>
      </w:r>
      <w:bookmarkEnd w:id="1211"/>
    </w:p>
    <w:p w:rsidR="00837C89" w:rsidRDefault="00D044CA">
      <w:pPr>
        <w:spacing w:before="0" w:after="0" w:line="360" w:lineRule="auto"/>
        <w:ind w:firstLineChars="200" w:firstLine="420"/>
        <w:rPr>
          <w:ins w:id="1212" w:author="admin" w:date="2016-10-28T11:29:00Z"/>
          <w:rFonts w:ascii="Times New Roman" w:hAnsi="Times New Roman"/>
        </w:rPr>
      </w:pPr>
      <w:r>
        <w:rPr>
          <w:rFonts w:ascii="Times New Roman" w:hAnsi="Times New Roman"/>
        </w:rPr>
        <w:t>2</w:t>
      </w:r>
      <w:r>
        <w:rPr>
          <w:rFonts w:ascii="Times New Roman" w:hAnsi="Times New Roman"/>
        </w:rPr>
        <w:t>）位置：</w:t>
      </w:r>
      <w:ins w:id="1213" w:author="admin" w:date="2016-10-28T11:28:00Z">
        <w:r w:rsidR="00837C89">
          <w:rPr>
            <w:rFonts w:ascii="Times New Roman" w:hAnsi="Times New Roman" w:hint="eastAsia"/>
          </w:rPr>
          <w:t>包括</w:t>
        </w:r>
        <w:r w:rsidR="00837C89">
          <w:rPr>
            <w:rFonts w:ascii="Times New Roman" w:hAnsi="Times New Roman" w:hint="eastAsia"/>
          </w:rPr>
          <w:t>GPS</w:t>
        </w:r>
        <w:r w:rsidR="00837C89">
          <w:rPr>
            <w:rFonts w:ascii="Times New Roman" w:hAnsi="Times New Roman" w:hint="eastAsia"/>
          </w:rPr>
          <w:t>、手动和无信息，如图</w:t>
        </w:r>
        <w:r w:rsidR="00837C89">
          <w:rPr>
            <w:rFonts w:ascii="Times New Roman" w:hAnsi="Times New Roman" w:hint="eastAsia"/>
          </w:rPr>
          <w:t>xx</w:t>
        </w:r>
      </w:ins>
      <w:ins w:id="1214" w:author="admin" w:date="2016-10-28T11:30:00Z">
        <w:r w:rsidR="00837C89">
          <w:rPr>
            <w:rFonts w:ascii="Times New Roman" w:hAnsi="Times New Roman" w:hint="eastAsia"/>
          </w:rPr>
          <w:t>。</w:t>
        </w:r>
      </w:ins>
      <w:ins w:id="1215" w:author="admin" w:date="2016-10-28T13:45:00Z">
        <w:r w:rsidR="00C16BED">
          <w:rPr>
            <w:rFonts w:ascii="Times New Roman" w:hAnsi="Times New Roman" w:hint="eastAsia"/>
          </w:rPr>
          <w:t>选择</w:t>
        </w:r>
      </w:ins>
      <w:ins w:id="1216" w:author="admin" w:date="2016-10-28T13:46:00Z">
        <w:r w:rsidR="00C16BED">
          <w:rPr>
            <w:rFonts w:ascii="Times New Roman" w:hAnsi="Times New Roman" w:hint="eastAsia"/>
          </w:rPr>
          <w:t>“</w:t>
        </w:r>
      </w:ins>
      <w:ins w:id="1217" w:author="admin" w:date="2016-10-28T13:45:00Z">
        <w:r w:rsidR="00C16BED">
          <w:rPr>
            <w:rFonts w:ascii="Times New Roman" w:hAnsi="Times New Roman" w:hint="eastAsia"/>
          </w:rPr>
          <w:t>GPS</w:t>
        </w:r>
      </w:ins>
      <w:ins w:id="1218" w:author="admin" w:date="2016-10-28T13:46:00Z">
        <w:r w:rsidR="00C16BED">
          <w:rPr>
            <w:rFonts w:ascii="Times New Roman" w:hAnsi="Times New Roman" w:hint="eastAsia"/>
          </w:rPr>
          <w:t>”</w:t>
        </w:r>
      </w:ins>
      <w:ins w:id="1219" w:author="admin" w:date="2016-10-28T13:45:00Z">
        <w:r w:rsidR="00C16BED">
          <w:rPr>
            <w:rFonts w:ascii="Times New Roman" w:hAnsi="Times New Roman" w:hint="eastAsia"/>
          </w:rPr>
          <w:t>时，系统</w:t>
        </w:r>
      </w:ins>
      <w:ins w:id="1220" w:author="admin" w:date="2016-10-28T13:46:00Z">
        <w:r w:rsidR="00C16BED">
          <w:rPr>
            <w:rFonts w:ascii="Times New Roman" w:hAnsi="Times New Roman" w:hint="eastAsia"/>
          </w:rPr>
          <w:t>取值导航设备数据</w:t>
        </w:r>
      </w:ins>
      <w:ins w:id="1221" w:author="admin" w:date="2016-10-28T13:47:00Z">
        <w:r w:rsidR="003146F1">
          <w:rPr>
            <w:rFonts w:ascii="Times New Roman" w:hAnsi="Times New Roman" w:hint="eastAsia"/>
          </w:rPr>
          <w:t>，导航</w:t>
        </w:r>
      </w:ins>
      <w:ins w:id="1222" w:author="admin" w:date="2016-10-28T13:48:00Z">
        <w:r w:rsidR="003146F1">
          <w:rPr>
            <w:rFonts w:ascii="Times New Roman" w:hAnsi="Times New Roman" w:hint="eastAsia"/>
          </w:rPr>
          <w:t>设备失效时系统会提示用户</w:t>
        </w:r>
      </w:ins>
      <w:ins w:id="1223" w:author="admin" w:date="2016-10-28T13:46:00Z">
        <w:r w:rsidR="00C16BED">
          <w:rPr>
            <w:rFonts w:ascii="Times New Roman" w:hAnsi="Times New Roman" w:hint="eastAsia"/>
          </w:rPr>
          <w:t>；选择“手动”时，</w:t>
        </w:r>
      </w:ins>
      <w:ins w:id="1224" w:author="admin" w:date="2016-10-28T13:47:00Z">
        <w:r w:rsidR="00C16BED">
          <w:rPr>
            <w:rFonts w:ascii="Times New Roman" w:hAnsi="Times New Roman" w:hint="eastAsia"/>
          </w:rPr>
          <w:t>用户手动输入位置信息；选择“无信息”，则将位置信息设置为空。</w:t>
        </w:r>
      </w:ins>
    </w:p>
    <w:p w:rsidR="007111D4" w:rsidRDefault="007111D4" w:rsidP="00EC62FF">
      <w:pPr>
        <w:widowControl/>
        <w:spacing w:before="163" w:after="0" w:line="240" w:lineRule="auto"/>
        <w:jc w:val="center"/>
        <w:rPr>
          <w:ins w:id="1225" w:author="admin" w:date="2016-10-28T11:29:00Z"/>
          <w:rFonts w:ascii="宋体" w:hAnsi="宋体" w:cs="宋体"/>
          <w:kern w:val="0"/>
          <w:sz w:val="24"/>
          <w:szCs w:val="24"/>
          <w:rPrChange w:id="1226" w:author="admin" w:date="2016-10-28T13:44:00Z">
            <w:rPr>
              <w:ins w:id="1227" w:author="admin" w:date="2016-10-28T11:29:00Z"/>
              <w:kern w:val="0"/>
              <w:sz w:val="24"/>
              <w:szCs w:val="24"/>
            </w:rPr>
          </w:rPrChange>
        </w:rPr>
        <w:pPrChange w:id="1228" w:author="admin" w:date="2016-10-31T16:23:00Z">
          <w:pPr>
            <w:widowControl/>
            <w:spacing w:beforeLines="50" w:after="0" w:line="360" w:lineRule="auto"/>
            <w:jc w:val="center"/>
          </w:pPr>
        </w:pPrChange>
      </w:pPr>
      <w:ins w:id="1229" w:author="admin" w:date="2016-10-28T13:44:00Z">
        <w:r>
          <w:rPr>
            <w:rFonts w:ascii="宋体" w:hAnsi="宋体" w:cs="宋体"/>
            <w:noProof/>
            <w:kern w:val="0"/>
            <w:sz w:val="24"/>
            <w:szCs w:val="24"/>
            <w:rPrChange w:id="1230" w:author="Unknown">
              <w:rPr>
                <w:b/>
                <w:bCs/>
                <w:i/>
                <w:iCs/>
                <w:noProof/>
                <w:color w:val="4F81BD"/>
              </w:rPr>
            </w:rPrChange>
          </w:rPr>
          <w:drawing>
            <wp:inline distT="0" distB="0" distL="0" distR="0">
              <wp:extent cx="514571" cy="1052945"/>
              <wp:effectExtent l="19050" t="0" r="0" b="0"/>
              <wp:docPr id="336" name="图片 104" descr="C:\Users\admin\AppData\Roaming\Tencent\Users\312926661\QQ\WinTemp\RichOle\)88ZBMGMY~BK5D}T){3TQZM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04" descr="C:\Users\admin\AppData\Roaming\Tencent\Users\312926661\QQ\WinTemp\RichOle\)88ZBMGMY~BK5D}T){3TQZM.png"/>
                      <pic:cNvPicPr>
                        <a:picLocks noChangeAspect="1" noChangeArrowheads="1"/>
                      </pic:cNvPicPr>
                    </pic:nvPicPr>
                    <pic:blipFill>
                      <a:blip r:embed="rId77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14629" cy="1053063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ins>
    </w:p>
    <w:p w:rsidR="007111D4" w:rsidRDefault="00837C89" w:rsidP="007111D4">
      <w:pPr>
        <w:pStyle w:val="af5"/>
        <w:spacing w:afterLines="50"/>
        <w:rPr>
          <w:rPrChange w:id="1231" w:author="admin" w:date="2016-10-28T13:47:00Z">
            <w:rPr>
              <w:rFonts w:ascii="Times New Roman" w:hAnsi="Times New Roman"/>
            </w:rPr>
          </w:rPrChange>
        </w:rPr>
        <w:pPrChange w:id="1232" w:author="admin" w:date="2016-10-31T15:42:00Z">
          <w:pPr>
            <w:spacing w:before="0" w:after="0" w:line="360" w:lineRule="auto"/>
            <w:ind w:firstLineChars="200" w:firstLine="420"/>
          </w:pPr>
        </w:pPrChange>
      </w:pPr>
      <w:ins w:id="1233" w:author="admin" w:date="2016-10-28T11:29:00Z">
        <w:r>
          <w:rPr>
            <w:rFonts w:hint="eastAsia"/>
          </w:rPr>
          <w:t xml:space="preserve">图 </w:t>
        </w:r>
      </w:ins>
      <w:ins w:id="1234" w:author="admin" w:date="2016-10-28T13:44:00Z">
        <w:r w:rsidR="00C16BED">
          <w:rPr>
            <w:rFonts w:hint="eastAsia"/>
          </w:rPr>
          <w:t>xx</w:t>
        </w:r>
      </w:ins>
      <w:del w:id="1235" w:author="admin" w:date="2016-10-28T11:29:00Z">
        <w:r w:rsidR="00D044CA" w:rsidDel="00837C89">
          <w:rPr>
            <w:rFonts w:ascii="Times New Roman" w:hAnsi="Times New Roman"/>
          </w:rPr>
          <w:delText>详请参考章节</w:delText>
        </w:r>
      </w:del>
      <w:del w:id="1236" w:author="admin" w:date="2016-10-28T11:06:00Z">
        <w:r w:rsidR="00D634F8" w:rsidDel="000E3D34">
          <w:fldChar w:fldCharType="begin"/>
        </w:r>
        <w:r w:rsidR="007A0D90" w:rsidDel="000E3D34">
          <w:delInstrText xml:space="preserve"> REF _Ref445881337 \r \h  \* MERGEFORMAT </w:delInstrText>
        </w:r>
        <w:r w:rsidR="00D634F8" w:rsidDel="000E3D34">
          <w:fldChar w:fldCharType="separate"/>
        </w:r>
      </w:del>
      <w:del w:id="1237" w:author="admin" w:date="2016-10-25T15:07:00Z">
        <w:r w:rsidR="00E64420" w:rsidRPr="00E64420" w:rsidDel="002B3801">
          <w:rPr>
            <w:rFonts w:ascii="Times New Roman" w:hAnsi="Times New Roman"/>
          </w:rPr>
          <w:delText>5.8.4.1</w:delText>
        </w:r>
      </w:del>
      <w:del w:id="1238" w:author="admin" w:date="2016-10-28T11:06:00Z">
        <w:r w:rsidR="00D634F8" w:rsidDel="000E3D34">
          <w:fldChar w:fldCharType="end"/>
        </w:r>
      </w:del>
      <w:del w:id="1239" w:author="admin" w:date="2016-10-28T11:29:00Z">
        <w:r w:rsidR="00D044CA" w:rsidDel="00837C89">
          <w:rPr>
            <w:rFonts w:ascii="Times New Roman" w:hAnsi="Times New Roman"/>
          </w:rPr>
          <w:delText>。</w:delText>
        </w:r>
      </w:del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3</w:t>
      </w:r>
      <w:r>
        <w:rPr>
          <w:rFonts w:ascii="Times New Roman" w:hAnsi="Times New Roman"/>
        </w:rPr>
        <w:t>）通信类型：包括无线电话和无线电报</w:t>
      </w:r>
      <w:r>
        <w:rPr>
          <w:rFonts w:ascii="Times New Roman" w:hAnsi="Times New Roman"/>
        </w:rPr>
        <w:t>-FEC</w:t>
      </w:r>
      <w:r>
        <w:rPr>
          <w:rFonts w:ascii="Times New Roman" w:hAnsi="Times New Roman"/>
        </w:rPr>
        <w:t>，如</w:t>
      </w:r>
      <w:r w:rsidR="00D634F8"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_Ref445881042 \h </w:instrText>
      </w:r>
      <w:r w:rsidR="00D634F8">
        <w:rPr>
          <w:rFonts w:ascii="Times New Roman" w:hAnsi="Times New Roman"/>
        </w:rPr>
      </w:r>
      <w:r w:rsidR="00D634F8">
        <w:rPr>
          <w:rFonts w:ascii="Times New Roman" w:hAnsi="Times New Roman"/>
        </w:rPr>
        <w:fldChar w:fldCharType="separate"/>
      </w:r>
      <w:ins w:id="1240" w:author="admin" w:date="2016-10-27T15:32:00Z">
        <w:r w:rsidR="00415D72">
          <w:rPr>
            <w:rFonts w:hint="eastAsia"/>
          </w:rPr>
          <w:t>图</w:t>
        </w:r>
        <w:r w:rsidR="00415D72">
          <w:rPr>
            <w:rFonts w:hint="eastAsia"/>
          </w:rPr>
          <w:t xml:space="preserve"> </w:t>
        </w:r>
        <w:r w:rsidR="00415D72">
          <w:rPr>
            <w:noProof/>
          </w:rPr>
          <w:t>22</w:t>
        </w:r>
      </w:ins>
      <w:del w:id="1241" w:author="admin" w:date="2016-10-25T15:07:00Z">
        <w:r w:rsidR="00E64420" w:rsidDel="002B3801">
          <w:rPr>
            <w:rFonts w:hint="eastAsia"/>
          </w:rPr>
          <w:delText>图</w:delText>
        </w:r>
        <w:r w:rsidR="00E64420" w:rsidDel="002B3801">
          <w:rPr>
            <w:rFonts w:hint="eastAsia"/>
          </w:rPr>
          <w:delText xml:space="preserve"> </w:delText>
        </w:r>
        <w:r w:rsidR="00E64420" w:rsidDel="002B3801">
          <w:rPr>
            <w:noProof/>
          </w:rPr>
          <w:delText>22</w:delText>
        </w:r>
      </w:del>
      <w:r w:rsidR="00D634F8">
        <w:rPr>
          <w:rFonts w:ascii="Times New Roman" w:hAnsi="Times New Roman"/>
        </w:rPr>
        <w:fldChar w:fldCharType="end"/>
      </w:r>
      <w:ins w:id="1242" w:author="admin" w:date="2016-10-28T11:26:00Z">
        <w:r w:rsidR="00837C89">
          <w:rPr>
            <w:rFonts w:ascii="Times New Roman" w:hAnsi="Times New Roman" w:hint="eastAsia"/>
          </w:rPr>
          <w:t>，默认为无线电话</w:t>
        </w:r>
      </w:ins>
      <w:r>
        <w:rPr>
          <w:rFonts w:ascii="Times New Roman" w:hAnsi="Times New Roman"/>
        </w:rPr>
        <w:t>。</w:t>
      </w:r>
    </w:p>
    <w:p w:rsidR="007111D4" w:rsidRDefault="007111D4" w:rsidP="007111D4">
      <w:pPr>
        <w:widowControl/>
        <w:spacing w:beforeLines="50" w:after="0" w:line="360" w:lineRule="auto"/>
        <w:jc w:val="center"/>
        <w:rPr>
          <w:noProof/>
          <w:kern w:val="0"/>
          <w:sz w:val="24"/>
          <w:szCs w:val="24"/>
          <w:rPrChange w:id="1243" w:author="admin" w:date="2016-10-27T15:44:00Z">
            <w:rPr>
              <w:rStyle w:val="af3"/>
              <w:rFonts w:ascii="Times New Roman" w:hAnsi="Times New Roman"/>
            </w:rPr>
          </w:rPrChange>
        </w:rPr>
        <w:pPrChange w:id="1244" w:author="admin" w:date="2016-10-31T15:42:00Z">
          <w:pPr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  <w:rPrChange w:id="1245" w:author="Unknown">
            <w:rPr>
              <w:rFonts w:ascii="Times New Roman" w:hAnsi="Times New Roman"/>
              <w:b/>
              <w:bCs/>
              <w:i/>
              <w:iCs/>
              <w:noProof/>
              <w:color w:val="4F81BD"/>
            </w:rPr>
          </w:rPrChange>
        </w:rPr>
        <w:drawing>
          <wp:inline distT="0" distB="0" distL="0" distR="0">
            <wp:extent cx="951750" cy="445500"/>
            <wp:effectExtent l="19050" t="0" r="750" b="0"/>
            <wp:docPr id="66" name="图片 280" descr="fig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0" descr="fig22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1750" cy="44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1D4" w:rsidRDefault="00D044CA" w:rsidP="007111D4">
      <w:pPr>
        <w:pStyle w:val="af5"/>
        <w:spacing w:afterLines="50"/>
      </w:pPr>
      <w:bookmarkStart w:id="1246" w:name="_Ref445881042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22</w:t>
      </w:r>
      <w:r w:rsidR="00D634F8">
        <w:fldChar w:fldCharType="end"/>
      </w:r>
      <w:bookmarkEnd w:id="1246"/>
    </w:p>
    <w:p w:rsidR="00C47289" w:rsidRDefault="00D044CA" w:rsidP="00C47289">
      <w:pPr>
        <w:spacing w:before="0" w:after="0" w:line="360" w:lineRule="auto"/>
        <w:ind w:firstLineChars="200" w:firstLine="420"/>
        <w:rPr>
          <w:ins w:id="1247" w:author="admin" w:date="2016-10-28T13:49:00Z"/>
          <w:rFonts w:ascii="Times New Roman" w:hAnsi="Times New Roman"/>
        </w:rPr>
      </w:pPr>
      <w:r>
        <w:rPr>
          <w:rFonts w:ascii="Times New Roman" w:hAnsi="Times New Roman"/>
        </w:rPr>
        <w:t>4</w:t>
      </w:r>
      <w:r>
        <w:rPr>
          <w:rFonts w:ascii="Times New Roman" w:hAnsi="Times New Roman"/>
        </w:rPr>
        <w:t>）</w:t>
      </w:r>
      <w:r>
        <w:rPr>
          <w:rFonts w:ascii="Times New Roman" w:hAnsi="Times New Roman"/>
        </w:rPr>
        <w:t>DSC</w:t>
      </w:r>
      <w:r>
        <w:rPr>
          <w:rFonts w:ascii="Times New Roman" w:hAnsi="Times New Roman"/>
        </w:rPr>
        <w:t>频率：包括</w:t>
      </w:r>
      <w:r w:rsidR="008866F6">
        <w:rPr>
          <w:rFonts w:ascii="Times New Roman" w:hAnsi="Times New Roman" w:hint="eastAsia"/>
        </w:rPr>
        <w:t>多频</w:t>
      </w:r>
      <w:del w:id="1248" w:author="admin" w:date="2016-10-28T11:27:00Z">
        <w:r w:rsidR="008866F6" w:rsidDel="00837C89">
          <w:rPr>
            <w:rFonts w:ascii="Times New Roman" w:hAnsi="Times New Roman" w:hint="eastAsia"/>
          </w:rPr>
          <w:delText>呼叫</w:delText>
        </w:r>
      </w:del>
      <w:r>
        <w:rPr>
          <w:rFonts w:ascii="Times New Roman" w:hAnsi="Times New Roman"/>
        </w:rPr>
        <w:t>和单频选择，如</w:t>
      </w:r>
      <w:r w:rsidR="00D634F8"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_Ref445881048 \h </w:instrText>
      </w:r>
      <w:r w:rsidR="00D634F8">
        <w:rPr>
          <w:rFonts w:ascii="Times New Roman" w:hAnsi="Times New Roman"/>
        </w:rPr>
      </w:r>
      <w:r w:rsidR="00D634F8">
        <w:rPr>
          <w:rFonts w:ascii="Times New Roman" w:hAnsi="Times New Roman"/>
        </w:rPr>
        <w:fldChar w:fldCharType="separate"/>
      </w:r>
      <w:ins w:id="1249" w:author="admin" w:date="2016-10-27T15:32:00Z">
        <w:r w:rsidR="00415D72">
          <w:rPr>
            <w:rFonts w:hint="eastAsia"/>
          </w:rPr>
          <w:t>图</w:t>
        </w:r>
        <w:r w:rsidR="00415D72">
          <w:rPr>
            <w:rFonts w:hint="eastAsia"/>
          </w:rPr>
          <w:t xml:space="preserve"> </w:t>
        </w:r>
        <w:r w:rsidR="00415D72">
          <w:rPr>
            <w:noProof/>
          </w:rPr>
          <w:t>23</w:t>
        </w:r>
      </w:ins>
      <w:del w:id="1250" w:author="admin" w:date="2016-10-25T15:07:00Z">
        <w:r w:rsidR="00E64420" w:rsidDel="002B3801">
          <w:rPr>
            <w:rFonts w:hint="eastAsia"/>
          </w:rPr>
          <w:delText>图</w:delText>
        </w:r>
        <w:r w:rsidR="00E64420" w:rsidDel="002B3801">
          <w:rPr>
            <w:rFonts w:hint="eastAsia"/>
          </w:rPr>
          <w:delText xml:space="preserve"> </w:delText>
        </w:r>
        <w:r w:rsidR="00E64420" w:rsidDel="002B3801">
          <w:rPr>
            <w:noProof/>
          </w:rPr>
          <w:delText>23</w:delText>
        </w:r>
      </w:del>
      <w:r w:rsidR="00D634F8">
        <w:rPr>
          <w:rFonts w:ascii="Times New Roman" w:hAnsi="Times New Roman"/>
        </w:rPr>
        <w:fldChar w:fldCharType="end"/>
      </w:r>
      <w:ins w:id="1251" w:author="admin" w:date="2016-10-28T11:26:00Z">
        <w:r w:rsidR="00837C89">
          <w:rPr>
            <w:rFonts w:ascii="Times New Roman" w:hAnsi="Times New Roman" w:hint="eastAsia"/>
          </w:rPr>
          <w:t>，默认为</w:t>
        </w:r>
        <w:r w:rsidR="00837C89">
          <w:rPr>
            <w:rFonts w:ascii="Times New Roman" w:hAnsi="Times New Roman" w:hint="eastAsia"/>
          </w:rPr>
          <w:t>6</w:t>
        </w:r>
        <w:r w:rsidR="00837C89">
          <w:rPr>
            <w:rFonts w:ascii="Times New Roman" w:hAnsi="Times New Roman" w:hint="eastAsia"/>
          </w:rPr>
          <w:t>路</w:t>
        </w:r>
      </w:ins>
      <w:ins w:id="1252" w:author="admin" w:date="2016-10-28T11:27:00Z">
        <w:r w:rsidR="00837C89">
          <w:rPr>
            <w:rFonts w:ascii="Times New Roman" w:hAnsi="Times New Roman" w:hint="eastAsia"/>
          </w:rPr>
          <w:t>多频</w:t>
        </w:r>
      </w:ins>
      <w:r>
        <w:rPr>
          <w:rFonts w:ascii="Times New Roman" w:hAnsi="Times New Roman"/>
        </w:rPr>
        <w:t>。</w:t>
      </w:r>
      <w:ins w:id="1253" w:author="admin" w:date="2016-10-28T13:49:00Z">
        <w:r w:rsidR="00C47289">
          <w:rPr>
            <w:rFonts w:ascii="Times New Roman" w:hAnsi="Times New Roman" w:hint="eastAsia"/>
          </w:rPr>
          <w:t>多频，即</w:t>
        </w:r>
        <w:r w:rsidR="00C47289">
          <w:rPr>
            <w:rFonts w:ascii="Times New Roman" w:hAnsi="Times New Roman"/>
          </w:rPr>
          <w:t>从</w:t>
        </w:r>
        <w:r w:rsidR="00C47289">
          <w:rPr>
            <w:rFonts w:ascii="Times New Roman" w:hAnsi="Times New Roman"/>
          </w:rPr>
          <w:t>6</w:t>
        </w:r>
        <w:r w:rsidR="00C47289">
          <w:rPr>
            <w:rFonts w:ascii="Times New Roman" w:hAnsi="Times New Roman"/>
          </w:rPr>
          <w:t>个遇险频率中选择</w:t>
        </w:r>
        <w:r w:rsidR="00C47289">
          <w:rPr>
            <w:rFonts w:ascii="Times New Roman" w:hAnsi="Times New Roman"/>
          </w:rPr>
          <w:t>2</w:t>
        </w:r>
        <w:r w:rsidR="00C47289">
          <w:rPr>
            <w:rFonts w:ascii="Times New Roman" w:hAnsi="Times New Roman"/>
          </w:rPr>
          <w:t>个以上频点发送；</w:t>
        </w:r>
        <w:r w:rsidR="00C47289">
          <w:rPr>
            <w:rFonts w:ascii="Times New Roman" w:hAnsi="Times New Roman" w:hint="eastAsia"/>
          </w:rPr>
          <w:t>单频，即</w:t>
        </w:r>
        <w:r w:rsidR="00C47289">
          <w:rPr>
            <w:rFonts w:ascii="Times New Roman" w:hAnsi="Times New Roman"/>
          </w:rPr>
          <w:t>从</w:t>
        </w:r>
        <w:r w:rsidR="00C47289">
          <w:rPr>
            <w:rFonts w:ascii="Times New Roman" w:hAnsi="Times New Roman"/>
          </w:rPr>
          <w:t>6</w:t>
        </w:r>
        <w:r w:rsidR="00C47289">
          <w:rPr>
            <w:rFonts w:ascii="Times New Roman" w:hAnsi="Times New Roman"/>
          </w:rPr>
          <w:t>个遇险频率中选择</w:t>
        </w:r>
        <w:r w:rsidR="00C47289">
          <w:rPr>
            <w:rFonts w:ascii="Times New Roman" w:hAnsi="Times New Roman" w:hint="eastAsia"/>
          </w:rPr>
          <w:t>1</w:t>
        </w:r>
        <w:r w:rsidR="00C47289">
          <w:rPr>
            <w:rFonts w:ascii="Times New Roman" w:hAnsi="Times New Roman"/>
          </w:rPr>
          <w:t>个频点发送。</w:t>
        </w:r>
      </w:ins>
    </w:p>
    <w:p w:rsidR="00D96A3A" w:rsidRPr="00660376" w:rsidRDefault="00D96A3A">
      <w:pPr>
        <w:spacing w:before="0" w:after="0" w:line="360" w:lineRule="auto"/>
        <w:ind w:firstLineChars="200" w:firstLine="420"/>
        <w:rPr>
          <w:rFonts w:ascii="Times New Roman" w:hAnsi="Times New Roman"/>
        </w:rPr>
      </w:pPr>
    </w:p>
    <w:p w:rsidR="007111D4" w:rsidRDefault="008866F6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1254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lastRenderedPageBreak/>
        <w:drawing>
          <wp:inline distT="0" distB="0" distL="0" distR="0">
            <wp:extent cx="735965" cy="1129146"/>
            <wp:effectExtent l="19050" t="0" r="6985" b="0"/>
            <wp:docPr id="32" name="图片 4" descr="E:\二代电台\说明书全套20160809\160705Translation\二代电台UI文件\fig_emf_zhCN\fig23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二代电台\说明书全套20160809\160705Translation\二代电台UI文件\fig_emf_zhCN\fig23.emf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 b="-7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965" cy="1129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1D4" w:rsidRDefault="00D044CA" w:rsidP="007111D4">
      <w:pPr>
        <w:pStyle w:val="af5"/>
        <w:spacing w:afterLines="50"/>
      </w:pPr>
      <w:bookmarkStart w:id="1255" w:name="_Ref445881048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23</w:t>
      </w:r>
      <w:r w:rsidR="00D634F8">
        <w:fldChar w:fldCharType="end"/>
      </w:r>
      <w:bookmarkEnd w:id="1255"/>
    </w:p>
    <w:p w:rsidR="00D96A3A" w:rsidDel="00C47289" w:rsidRDefault="008866F6">
      <w:pPr>
        <w:spacing w:before="0" w:after="0" w:line="360" w:lineRule="auto"/>
        <w:ind w:firstLineChars="200" w:firstLine="420"/>
        <w:rPr>
          <w:del w:id="1256" w:author="admin" w:date="2016-10-28T13:49:00Z"/>
          <w:rFonts w:ascii="Times New Roman" w:hAnsi="Times New Roman"/>
        </w:rPr>
      </w:pPr>
      <w:del w:id="1257" w:author="admin" w:date="2016-10-28T13:49:00Z">
        <w:r w:rsidDel="00C47289">
          <w:rPr>
            <w:rFonts w:ascii="Times New Roman" w:hAnsi="Times New Roman" w:hint="eastAsia"/>
          </w:rPr>
          <w:delText>多频</w:delText>
        </w:r>
        <w:r w:rsidR="00D044CA" w:rsidDel="00C47289">
          <w:rPr>
            <w:rFonts w:ascii="Times New Roman" w:hAnsi="Times New Roman"/>
          </w:rPr>
          <w:delText>：从</w:delText>
        </w:r>
        <w:r w:rsidR="00D044CA" w:rsidDel="00C47289">
          <w:rPr>
            <w:rFonts w:ascii="Times New Roman" w:hAnsi="Times New Roman"/>
          </w:rPr>
          <w:delText>6</w:delText>
        </w:r>
        <w:r w:rsidR="00D044CA" w:rsidDel="00C47289">
          <w:rPr>
            <w:rFonts w:ascii="Times New Roman" w:hAnsi="Times New Roman"/>
          </w:rPr>
          <w:delText>个遇险频率中选择</w:delText>
        </w:r>
        <w:r w:rsidR="00D044CA" w:rsidDel="00C47289">
          <w:rPr>
            <w:rFonts w:ascii="Times New Roman" w:hAnsi="Times New Roman"/>
          </w:rPr>
          <w:delText>2</w:delText>
        </w:r>
        <w:r w:rsidR="00D044CA" w:rsidDel="00C47289">
          <w:rPr>
            <w:rFonts w:ascii="Times New Roman" w:hAnsi="Times New Roman"/>
          </w:rPr>
          <w:delText>个以上频点</w:delText>
        </w:r>
      </w:del>
      <w:del w:id="1258" w:author="admin" w:date="2016-10-28T11:28:00Z">
        <w:r w:rsidR="00D044CA" w:rsidDel="00837C89">
          <w:rPr>
            <w:rFonts w:ascii="Times New Roman" w:hAnsi="Times New Roman"/>
          </w:rPr>
          <w:delText>进行</w:delText>
        </w:r>
      </w:del>
      <w:del w:id="1259" w:author="admin" w:date="2016-10-28T13:49:00Z">
        <w:r w:rsidR="00D044CA" w:rsidDel="00C47289">
          <w:rPr>
            <w:rFonts w:ascii="Times New Roman" w:hAnsi="Times New Roman"/>
          </w:rPr>
          <w:delText>发送；</w:delText>
        </w:r>
      </w:del>
    </w:p>
    <w:p w:rsidR="00D96A3A" w:rsidDel="00C47289" w:rsidRDefault="008866F6">
      <w:pPr>
        <w:spacing w:before="0" w:after="0" w:line="360" w:lineRule="auto"/>
        <w:ind w:firstLineChars="200" w:firstLine="420"/>
        <w:rPr>
          <w:del w:id="1260" w:author="admin" w:date="2016-10-28T13:49:00Z"/>
          <w:rFonts w:ascii="Times New Roman" w:hAnsi="Times New Roman"/>
        </w:rPr>
      </w:pPr>
      <w:del w:id="1261" w:author="admin" w:date="2016-10-28T13:49:00Z">
        <w:r w:rsidDel="00C47289">
          <w:rPr>
            <w:rFonts w:ascii="Times New Roman" w:hAnsi="Times New Roman" w:hint="eastAsia"/>
          </w:rPr>
          <w:delText>单频</w:delText>
        </w:r>
        <w:r w:rsidR="00D044CA" w:rsidDel="00C47289">
          <w:rPr>
            <w:rFonts w:ascii="Times New Roman" w:hAnsi="Times New Roman"/>
          </w:rPr>
          <w:delText>：从</w:delText>
        </w:r>
        <w:r w:rsidR="00D044CA" w:rsidDel="00C47289">
          <w:rPr>
            <w:rFonts w:ascii="Times New Roman" w:hAnsi="Times New Roman"/>
          </w:rPr>
          <w:delText>6</w:delText>
        </w:r>
        <w:r w:rsidR="00D044CA" w:rsidDel="00C47289">
          <w:rPr>
            <w:rFonts w:ascii="Times New Roman" w:hAnsi="Times New Roman"/>
          </w:rPr>
          <w:delText>个遇险频率中选择</w:delText>
        </w:r>
      </w:del>
      <w:del w:id="1262" w:author="admin" w:date="2016-10-28T11:28:00Z">
        <w:r w:rsidR="00D044CA" w:rsidDel="00837C89">
          <w:rPr>
            <w:rFonts w:ascii="Times New Roman" w:hAnsi="Times New Roman"/>
          </w:rPr>
          <w:delText>一</w:delText>
        </w:r>
      </w:del>
      <w:del w:id="1263" w:author="admin" w:date="2016-10-28T13:49:00Z">
        <w:r w:rsidR="00D044CA" w:rsidDel="00C47289">
          <w:rPr>
            <w:rFonts w:ascii="Times New Roman" w:hAnsi="Times New Roman"/>
          </w:rPr>
          <w:delText>个频点</w:delText>
        </w:r>
      </w:del>
      <w:del w:id="1264" w:author="admin" w:date="2016-10-28T11:28:00Z">
        <w:r w:rsidR="00D044CA" w:rsidDel="00837C89">
          <w:rPr>
            <w:rFonts w:ascii="Times New Roman" w:hAnsi="Times New Roman"/>
          </w:rPr>
          <w:delText>进行</w:delText>
        </w:r>
      </w:del>
      <w:del w:id="1265" w:author="admin" w:date="2016-10-28T13:49:00Z">
        <w:r w:rsidR="00D044CA" w:rsidDel="00C47289">
          <w:rPr>
            <w:rFonts w:ascii="Times New Roman" w:hAnsi="Times New Roman"/>
          </w:rPr>
          <w:delText>发送。</w:delText>
        </w:r>
      </w:del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参数设置完毕，根据</w:t>
      </w:r>
      <w:del w:id="1266" w:author="admin" w:date="2016-10-28T13:50:00Z">
        <w:r w:rsidDel="00660376">
          <w:rPr>
            <w:rFonts w:ascii="Times New Roman" w:hAnsi="Times New Roman"/>
          </w:rPr>
          <w:delText>屏幕</w:delText>
        </w:r>
      </w:del>
      <w:ins w:id="1267" w:author="admin" w:date="2016-10-28T13:50:00Z">
        <w:r w:rsidR="00660376">
          <w:rPr>
            <w:rFonts w:ascii="Times New Roman" w:hAnsi="Times New Roman" w:hint="eastAsia"/>
          </w:rPr>
          <w:t>图</w:t>
        </w:r>
        <w:r w:rsidR="00660376">
          <w:rPr>
            <w:rFonts w:ascii="Times New Roman" w:hAnsi="Times New Roman" w:hint="eastAsia"/>
          </w:rPr>
          <w:t xml:space="preserve"> 20</w:t>
        </w:r>
      </w:ins>
      <w:r>
        <w:rPr>
          <w:rFonts w:ascii="Times New Roman" w:hAnsi="Times New Roman"/>
        </w:rPr>
        <w:t>左上角提示，长按【</w:t>
      </w:r>
      <w:r>
        <w:rPr>
          <w:rFonts w:ascii="Times New Roman" w:hAnsi="Times New Roman"/>
        </w:rPr>
        <w:t>DISTRESS</w:t>
      </w:r>
      <w:r>
        <w:rPr>
          <w:rFonts w:ascii="Times New Roman" w:hAnsi="Times New Roman"/>
        </w:rPr>
        <w:t>】</w:t>
      </w:r>
      <w:r>
        <w:rPr>
          <w:rFonts w:ascii="Times New Roman" w:hAnsi="Times New Roman"/>
        </w:rPr>
        <w:t>4</w:t>
      </w:r>
      <w:r>
        <w:rPr>
          <w:rFonts w:ascii="Times New Roman" w:hAnsi="Times New Roman"/>
        </w:rPr>
        <w:t>秒以上，将遇险</w:t>
      </w:r>
      <w:ins w:id="1268" w:author="admin" w:date="2016-10-28T13:50:00Z">
        <w:r w:rsidR="00660376">
          <w:rPr>
            <w:rFonts w:ascii="Times New Roman" w:hAnsi="Times New Roman" w:hint="eastAsia"/>
          </w:rPr>
          <w:t>消息</w:t>
        </w:r>
      </w:ins>
      <w:del w:id="1269" w:author="admin" w:date="2016-10-28T13:50:00Z">
        <w:r w:rsidDel="00660376">
          <w:rPr>
            <w:rFonts w:ascii="Times New Roman" w:hAnsi="Times New Roman"/>
          </w:rPr>
          <w:delText>呼叫</w:delText>
        </w:r>
      </w:del>
      <w:r>
        <w:rPr>
          <w:rFonts w:ascii="Times New Roman" w:hAnsi="Times New Roman"/>
        </w:rPr>
        <w:t>发出，如</w:t>
      </w:r>
      <w:r w:rsidR="00D634F8"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_Ref445881059 \h </w:instrText>
      </w:r>
      <w:r w:rsidR="00D634F8">
        <w:rPr>
          <w:rFonts w:ascii="Times New Roman" w:hAnsi="Times New Roman"/>
        </w:rPr>
      </w:r>
      <w:r w:rsidR="00D634F8">
        <w:rPr>
          <w:rFonts w:ascii="Times New Roman" w:hAnsi="Times New Roman"/>
        </w:rPr>
        <w:fldChar w:fldCharType="separate"/>
      </w:r>
      <w:ins w:id="1270" w:author="admin" w:date="2016-10-27T15:32:00Z">
        <w:r w:rsidR="00415D72">
          <w:rPr>
            <w:rFonts w:hint="eastAsia"/>
          </w:rPr>
          <w:t>图</w:t>
        </w:r>
        <w:r w:rsidR="00415D72">
          <w:rPr>
            <w:rFonts w:hint="eastAsia"/>
          </w:rPr>
          <w:t xml:space="preserve"> </w:t>
        </w:r>
        <w:r w:rsidR="00415D72">
          <w:rPr>
            <w:noProof/>
          </w:rPr>
          <w:t>24</w:t>
        </w:r>
      </w:ins>
      <w:del w:id="1271" w:author="admin" w:date="2016-10-25T15:07:00Z">
        <w:r w:rsidR="00E64420" w:rsidDel="002B3801">
          <w:rPr>
            <w:rFonts w:hint="eastAsia"/>
          </w:rPr>
          <w:delText>图</w:delText>
        </w:r>
        <w:r w:rsidR="00E64420" w:rsidDel="002B3801">
          <w:rPr>
            <w:rFonts w:hint="eastAsia"/>
          </w:rPr>
          <w:delText xml:space="preserve"> </w:delText>
        </w:r>
        <w:r w:rsidR="00E64420" w:rsidDel="002B3801">
          <w:rPr>
            <w:noProof/>
          </w:rPr>
          <w:delText>24</w:delText>
        </w:r>
      </w:del>
      <w:r w:rsidR="00D634F8"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>。</w:t>
      </w:r>
    </w:p>
    <w:p w:rsidR="007111D4" w:rsidRDefault="005B5CDB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1272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3763240" cy="2166366"/>
            <wp:effectExtent l="19050" t="0" r="8660" b="0"/>
            <wp:docPr id="260" name="图片 8" descr="E:\160705Translation\二代电台UI文件\fig_emf_zhCN\fig1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160705Translation\二代电台UI文件\fig_emf_zhCN\fig1.emf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b="-1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3240" cy="2166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1D4" w:rsidRDefault="00D044CA" w:rsidP="007111D4">
      <w:pPr>
        <w:pStyle w:val="af5"/>
        <w:spacing w:afterLines="50"/>
      </w:pPr>
      <w:bookmarkStart w:id="1273" w:name="_Ref445881059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24</w:t>
      </w:r>
      <w:r w:rsidR="00D634F8">
        <w:fldChar w:fldCharType="end"/>
      </w:r>
      <w:bookmarkEnd w:id="1273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消息发送完毕，</w:t>
      </w:r>
      <w:ins w:id="1274" w:author="admin" w:date="2016-10-28T13:51:00Z">
        <w:r w:rsidR="00D11B18">
          <w:rPr>
            <w:rFonts w:ascii="Times New Roman" w:hAnsi="Times New Roman" w:hint="eastAsia"/>
          </w:rPr>
          <w:t>开始</w:t>
        </w:r>
      </w:ins>
      <w:r>
        <w:rPr>
          <w:rFonts w:ascii="Times New Roman" w:hAnsi="Times New Roman"/>
        </w:rPr>
        <w:t>等待确认消息，</w:t>
      </w:r>
      <w:ins w:id="1275" w:author="admin" w:date="2016-10-28T13:52:00Z">
        <w:r w:rsidR="00D11B18">
          <w:rPr>
            <w:rFonts w:ascii="Times New Roman" w:hAnsi="Times New Roman" w:hint="eastAsia"/>
          </w:rPr>
          <w:t>并启动</w:t>
        </w:r>
        <w:r w:rsidR="00D11B18">
          <w:rPr>
            <w:rFonts w:ascii="Times New Roman" w:hAnsi="Times New Roman" w:hint="eastAsia"/>
          </w:rPr>
          <w:t>4</w:t>
        </w:r>
        <w:r w:rsidR="00D11B18">
          <w:rPr>
            <w:rFonts w:ascii="Times New Roman" w:hAnsi="Times New Roman" w:hint="eastAsia"/>
          </w:rPr>
          <w:t>分钟左右的倒计时，</w:t>
        </w:r>
      </w:ins>
      <w:r>
        <w:rPr>
          <w:rFonts w:ascii="Times New Roman" w:hAnsi="Times New Roman"/>
        </w:rPr>
        <w:t>同时监听遇险通话，如</w:t>
      </w:r>
      <w:r w:rsidR="00D634F8"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_Ref445881066 \h </w:instrText>
      </w:r>
      <w:r w:rsidR="00D634F8">
        <w:rPr>
          <w:rFonts w:ascii="Times New Roman" w:hAnsi="Times New Roman"/>
        </w:rPr>
      </w:r>
      <w:r w:rsidR="00D634F8">
        <w:rPr>
          <w:rFonts w:ascii="Times New Roman" w:hAnsi="Times New Roman"/>
        </w:rPr>
        <w:fldChar w:fldCharType="separate"/>
      </w:r>
      <w:ins w:id="1276" w:author="admin" w:date="2016-10-27T15:32:00Z">
        <w:r w:rsidR="00415D72">
          <w:rPr>
            <w:rFonts w:hint="eastAsia"/>
          </w:rPr>
          <w:t>图</w:t>
        </w:r>
        <w:r w:rsidR="00415D72">
          <w:rPr>
            <w:rFonts w:hint="eastAsia"/>
          </w:rPr>
          <w:t xml:space="preserve"> </w:t>
        </w:r>
        <w:r w:rsidR="00415D72">
          <w:rPr>
            <w:noProof/>
          </w:rPr>
          <w:t>25</w:t>
        </w:r>
      </w:ins>
      <w:del w:id="1277" w:author="admin" w:date="2016-10-25T15:07:00Z">
        <w:r w:rsidR="00E64420" w:rsidDel="002B3801">
          <w:rPr>
            <w:rFonts w:hint="eastAsia"/>
          </w:rPr>
          <w:delText>图</w:delText>
        </w:r>
        <w:r w:rsidR="00E64420" w:rsidDel="002B3801">
          <w:rPr>
            <w:rFonts w:hint="eastAsia"/>
          </w:rPr>
          <w:delText xml:space="preserve"> </w:delText>
        </w:r>
        <w:r w:rsidR="00E64420" w:rsidDel="002B3801">
          <w:rPr>
            <w:noProof/>
          </w:rPr>
          <w:delText>25</w:delText>
        </w:r>
      </w:del>
      <w:r w:rsidR="00D634F8"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>。</w:t>
      </w:r>
    </w:p>
    <w:p w:rsidR="007111D4" w:rsidRDefault="005B5CDB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1278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3756313" cy="2208247"/>
            <wp:effectExtent l="19050" t="0" r="0" b="0"/>
            <wp:docPr id="261" name="图片 9" descr="E:\160705Translation\二代电台UI文件\fig_emf_zhCN\fig2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160705Translation\二代电台UI文件\fig_emf_zhCN\fig2.emf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b="-3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313" cy="2208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1D4" w:rsidRDefault="00D044CA" w:rsidP="007111D4">
      <w:pPr>
        <w:pStyle w:val="af5"/>
        <w:spacing w:afterLines="50"/>
      </w:pPr>
      <w:bookmarkStart w:id="1279" w:name="_Ref445881066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25</w:t>
      </w:r>
      <w:r w:rsidR="00D634F8">
        <w:fldChar w:fldCharType="end"/>
      </w:r>
      <w:bookmarkEnd w:id="1279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若倒计时结束仍未收到遇险确认，则系统自动重</w:t>
      </w:r>
      <w:del w:id="1280" w:author="admin" w:date="2016-10-28T13:53:00Z">
        <w:r w:rsidDel="00D11B18">
          <w:rPr>
            <w:rFonts w:ascii="Times New Roman" w:hAnsi="Times New Roman"/>
          </w:rPr>
          <w:delText>新</w:delText>
        </w:r>
      </w:del>
      <w:r>
        <w:rPr>
          <w:rFonts w:ascii="Times New Roman" w:hAnsi="Times New Roman"/>
        </w:rPr>
        <w:t>发</w:t>
      </w:r>
      <w:del w:id="1281" w:author="admin" w:date="2016-10-28T13:53:00Z">
        <w:r w:rsidDel="00D11B18">
          <w:rPr>
            <w:rFonts w:ascii="Times New Roman" w:hAnsi="Times New Roman"/>
          </w:rPr>
          <w:delText>送</w:delText>
        </w:r>
      </w:del>
      <w:r>
        <w:rPr>
          <w:rFonts w:ascii="Times New Roman" w:hAnsi="Times New Roman"/>
        </w:rPr>
        <w:t>遇险</w:t>
      </w:r>
      <w:ins w:id="1282" w:author="admin" w:date="2016-10-28T13:53:00Z">
        <w:r w:rsidR="00D11B18">
          <w:rPr>
            <w:rFonts w:ascii="Times New Roman" w:hAnsi="Times New Roman" w:hint="eastAsia"/>
          </w:rPr>
          <w:t>告警信息</w:t>
        </w:r>
      </w:ins>
      <w:del w:id="1283" w:author="admin" w:date="2016-10-28T13:53:00Z">
        <w:r w:rsidDel="00D11B18">
          <w:rPr>
            <w:rFonts w:ascii="Times New Roman" w:hAnsi="Times New Roman"/>
          </w:rPr>
          <w:delText>呼叫</w:delText>
        </w:r>
      </w:del>
      <w:r>
        <w:rPr>
          <w:rFonts w:ascii="Times New Roman" w:hAnsi="Times New Roman"/>
        </w:rPr>
        <w:t>。</w:t>
      </w:r>
    </w:p>
    <w:p w:rsidR="00D96A3A" w:rsidRDefault="00D044CA">
      <w:pPr>
        <w:pStyle w:val="41"/>
        <w:numPr>
          <w:ilvl w:val="3"/>
          <w:numId w:val="4"/>
        </w:numPr>
        <w:spacing w:before="0" w:after="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消息确认接收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收到遇险确认消息，</w:t>
      </w:r>
      <w:ins w:id="1284" w:author="admin" w:date="2016-10-28T13:53:00Z">
        <w:r w:rsidR="00DB02A4">
          <w:rPr>
            <w:rFonts w:ascii="Times New Roman" w:hAnsi="Times New Roman" w:hint="eastAsia"/>
          </w:rPr>
          <w:t>系统</w:t>
        </w:r>
      </w:ins>
      <w:r>
        <w:rPr>
          <w:rFonts w:ascii="Times New Roman" w:hAnsi="Times New Roman"/>
        </w:rPr>
        <w:t>警报响起，并弹出提示框，如</w:t>
      </w:r>
      <w:r w:rsidR="00D634F8"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_Ref445881072 \h </w:instrText>
      </w:r>
      <w:r w:rsidR="00D634F8">
        <w:rPr>
          <w:rFonts w:ascii="Times New Roman" w:hAnsi="Times New Roman"/>
        </w:rPr>
      </w:r>
      <w:r w:rsidR="00D634F8">
        <w:rPr>
          <w:rFonts w:ascii="Times New Roman" w:hAnsi="Times New Roman"/>
        </w:rPr>
        <w:fldChar w:fldCharType="separate"/>
      </w:r>
      <w:ins w:id="1285" w:author="admin" w:date="2016-10-27T15:32:00Z">
        <w:r w:rsidR="00415D72">
          <w:rPr>
            <w:rFonts w:hint="eastAsia"/>
          </w:rPr>
          <w:t>图</w:t>
        </w:r>
        <w:r w:rsidR="00415D72">
          <w:rPr>
            <w:rFonts w:hint="eastAsia"/>
          </w:rPr>
          <w:t xml:space="preserve"> </w:t>
        </w:r>
        <w:r w:rsidR="00415D72">
          <w:rPr>
            <w:noProof/>
          </w:rPr>
          <w:t>26</w:t>
        </w:r>
      </w:ins>
      <w:del w:id="1286" w:author="admin" w:date="2016-10-25T15:07:00Z">
        <w:r w:rsidR="00E64420" w:rsidDel="002B3801">
          <w:rPr>
            <w:rFonts w:hint="eastAsia"/>
          </w:rPr>
          <w:delText>图</w:delText>
        </w:r>
        <w:r w:rsidR="00E64420" w:rsidDel="002B3801">
          <w:rPr>
            <w:rFonts w:hint="eastAsia"/>
          </w:rPr>
          <w:delText xml:space="preserve"> </w:delText>
        </w:r>
        <w:r w:rsidR="00E64420" w:rsidDel="002B3801">
          <w:rPr>
            <w:noProof/>
          </w:rPr>
          <w:delText>26</w:delText>
        </w:r>
      </w:del>
      <w:r w:rsidR="00D634F8"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>。</w:t>
      </w:r>
    </w:p>
    <w:p w:rsidR="007111D4" w:rsidRDefault="007111D4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  <w:rPrChange w:id="1287" w:author="admin" w:date="2016-10-27T15:44:00Z">
            <w:rPr>
              <w:rFonts w:ascii="Times New Roman" w:hAnsi="Times New Roman"/>
            </w:rPr>
          </w:rPrChange>
        </w:rPr>
        <w:pPrChange w:id="1288" w:author="admin" w:date="2016-10-31T15:42:00Z">
          <w:pPr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  <w:rPrChange w:id="1289" w:author="Unknown">
            <w:rPr>
              <w:rFonts w:ascii="Times New Roman" w:hAnsi="Times New Roman"/>
              <w:b/>
              <w:bCs/>
              <w:i/>
              <w:iCs/>
              <w:noProof/>
              <w:color w:val="4F81BD"/>
            </w:rPr>
          </w:rPrChange>
        </w:rPr>
        <w:drawing>
          <wp:inline distT="0" distB="0" distL="0" distR="0">
            <wp:extent cx="2528223" cy="1184564"/>
            <wp:effectExtent l="19050" t="0" r="5427" b="0"/>
            <wp:docPr id="264" name="图片 12" descr="E:\160705Translation\二代电台UI文件\fig_emf_zhCN\fig3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160705Translation\二代电台UI文件\fig_emf_zhCN\fig3.emf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b="-6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8223" cy="1184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1D4" w:rsidRDefault="00D044CA" w:rsidP="007111D4">
      <w:pPr>
        <w:pStyle w:val="af5"/>
        <w:spacing w:afterLines="50"/>
      </w:pPr>
      <w:bookmarkStart w:id="1290" w:name="_Ref445881072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26</w:t>
      </w:r>
      <w:r w:rsidR="00D634F8">
        <w:fldChar w:fldCharType="end"/>
      </w:r>
      <w:bookmarkEnd w:id="1290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根据提示，按【</w:t>
      </w:r>
      <w:r>
        <w:rPr>
          <w:rFonts w:ascii="Times New Roman" w:hAnsi="Times New Roman"/>
        </w:rPr>
        <w:t>ESC</w:t>
      </w:r>
      <w:r>
        <w:rPr>
          <w:rFonts w:ascii="Times New Roman" w:hAnsi="Times New Roman"/>
        </w:rPr>
        <w:t>】停止警报，</w:t>
      </w:r>
      <w:ins w:id="1291" w:author="admin" w:date="2016-10-28T13:55:00Z">
        <w:r w:rsidR="00DB02A4">
          <w:rPr>
            <w:rFonts w:ascii="Times New Roman" w:hAnsi="Times New Roman" w:hint="eastAsia"/>
          </w:rPr>
          <w:t>系统</w:t>
        </w:r>
      </w:ins>
      <w:r>
        <w:rPr>
          <w:rFonts w:ascii="Times New Roman" w:hAnsi="Times New Roman"/>
        </w:rPr>
        <w:t>退出提示框</w:t>
      </w:r>
      <w:ins w:id="1292" w:author="admin" w:date="2016-10-28T13:55:00Z">
        <w:r w:rsidR="00DB02A4">
          <w:rPr>
            <w:rFonts w:ascii="Times New Roman" w:hAnsi="Times New Roman" w:hint="eastAsia"/>
          </w:rPr>
          <w:t>并</w:t>
        </w:r>
      </w:ins>
      <w:del w:id="1293" w:author="admin" w:date="2016-10-28T13:55:00Z">
        <w:r w:rsidDel="00DB02A4">
          <w:rPr>
            <w:rFonts w:ascii="Times New Roman" w:hAnsi="Times New Roman"/>
          </w:rPr>
          <w:delText>，</w:delText>
        </w:r>
      </w:del>
      <w:r>
        <w:rPr>
          <w:rFonts w:ascii="Times New Roman" w:hAnsi="Times New Roman"/>
        </w:rPr>
        <w:t>显示消息内容，与</w:t>
      </w:r>
      <w:del w:id="1294" w:author="admin" w:date="2016-10-28T13:55:00Z">
        <w:r w:rsidDel="00DB02A4">
          <w:rPr>
            <w:rFonts w:ascii="Times New Roman" w:hAnsi="Times New Roman"/>
          </w:rPr>
          <w:delText>其他船只与岸台</w:delText>
        </w:r>
      </w:del>
      <w:ins w:id="1295" w:author="admin" w:date="2016-10-28T13:55:00Z">
        <w:r w:rsidR="00DB02A4">
          <w:rPr>
            <w:rFonts w:ascii="Times New Roman" w:hAnsi="Times New Roman" w:hint="eastAsia"/>
          </w:rPr>
          <w:t>发送确认的岸台或船只</w:t>
        </w:r>
      </w:ins>
      <w:r>
        <w:rPr>
          <w:rFonts w:ascii="Times New Roman" w:hAnsi="Times New Roman"/>
        </w:rPr>
        <w:t>通信，如</w:t>
      </w:r>
      <w:r w:rsidR="00D634F8"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_Ref445881079 \h </w:instrText>
      </w:r>
      <w:r w:rsidR="00D634F8">
        <w:rPr>
          <w:rFonts w:ascii="Times New Roman" w:hAnsi="Times New Roman"/>
        </w:rPr>
      </w:r>
      <w:r w:rsidR="00D634F8">
        <w:rPr>
          <w:rFonts w:ascii="Times New Roman" w:hAnsi="Times New Roman"/>
        </w:rPr>
        <w:fldChar w:fldCharType="separate"/>
      </w:r>
      <w:ins w:id="1296" w:author="admin" w:date="2016-10-27T15:32:00Z">
        <w:r w:rsidR="00415D72">
          <w:rPr>
            <w:rFonts w:hint="eastAsia"/>
          </w:rPr>
          <w:t>图</w:t>
        </w:r>
        <w:r w:rsidR="00415D72">
          <w:rPr>
            <w:rFonts w:hint="eastAsia"/>
          </w:rPr>
          <w:t xml:space="preserve"> </w:t>
        </w:r>
        <w:r w:rsidR="00415D72">
          <w:rPr>
            <w:noProof/>
          </w:rPr>
          <w:t>27</w:t>
        </w:r>
      </w:ins>
      <w:del w:id="1297" w:author="admin" w:date="2016-10-25T15:07:00Z">
        <w:r w:rsidR="00E64420" w:rsidDel="002B3801">
          <w:rPr>
            <w:rFonts w:hint="eastAsia"/>
          </w:rPr>
          <w:delText>图</w:delText>
        </w:r>
        <w:r w:rsidR="00E64420" w:rsidDel="002B3801">
          <w:rPr>
            <w:rFonts w:hint="eastAsia"/>
          </w:rPr>
          <w:delText xml:space="preserve"> </w:delText>
        </w:r>
        <w:r w:rsidR="00E64420" w:rsidDel="002B3801">
          <w:rPr>
            <w:noProof/>
          </w:rPr>
          <w:delText>27</w:delText>
        </w:r>
      </w:del>
      <w:r w:rsidR="00D634F8"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>。</w:t>
      </w:r>
    </w:p>
    <w:p w:rsidR="007111D4" w:rsidRDefault="005B5CDB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1298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3971059" cy="2306782"/>
            <wp:effectExtent l="19050" t="0" r="0" b="0"/>
            <wp:docPr id="265" name="图片 13" descr="E:\160705Translation\二代电台UI文件\fig_emf_zhCN\fig4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160705Translation\二代电台UI文件\fig_emf_zhCN\fig4.emf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b="-2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059" cy="2306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1D4" w:rsidRDefault="00D044CA" w:rsidP="007111D4">
      <w:pPr>
        <w:pStyle w:val="af5"/>
        <w:spacing w:afterLines="50"/>
      </w:pPr>
      <w:bookmarkStart w:id="1299" w:name="_Ref445881079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27</w:t>
      </w:r>
      <w:r w:rsidR="00D634F8">
        <w:fldChar w:fldCharType="end"/>
      </w:r>
      <w:bookmarkEnd w:id="1299"/>
    </w:p>
    <w:p w:rsidR="00D96A3A" w:rsidRDefault="00D044CA">
      <w:pPr>
        <w:pStyle w:val="41"/>
        <w:numPr>
          <w:ilvl w:val="3"/>
          <w:numId w:val="4"/>
        </w:numPr>
        <w:spacing w:before="0" w:after="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取消遇险呼叫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  <w:color w:val="FF0000"/>
        </w:rPr>
      </w:pPr>
      <w:r>
        <w:rPr>
          <w:rFonts w:ascii="Times New Roman" w:hAnsi="Times New Roman"/>
          <w:color w:val="FF0000"/>
        </w:rPr>
        <w:t>请参考</w:t>
      </w:r>
      <w:del w:id="1300" w:author="admin" w:date="2016-10-28T13:56:00Z">
        <w:r w:rsidDel="00AA2C02">
          <w:rPr>
            <w:rFonts w:ascii="Times New Roman" w:hAnsi="Times New Roman"/>
            <w:color w:val="FF0000"/>
          </w:rPr>
          <w:delText>本</w:delText>
        </w:r>
        <w:r w:rsidDel="00AA2C02">
          <w:rPr>
            <w:rFonts w:ascii="Times New Roman" w:hAnsi="Times New Roman" w:hint="eastAsia"/>
            <w:color w:val="FF0000"/>
          </w:rPr>
          <w:delText>文档</w:delText>
        </w:r>
      </w:del>
      <w:r>
        <w:rPr>
          <w:rFonts w:ascii="Times New Roman" w:hAnsi="Times New Roman" w:hint="eastAsia"/>
          <w:color w:val="FF0000"/>
        </w:rPr>
        <w:t>章节</w:t>
      </w:r>
      <w:r>
        <w:rPr>
          <w:rFonts w:ascii="Times New Roman" w:hAnsi="Times New Roman" w:hint="eastAsia"/>
          <w:color w:val="FF0000"/>
        </w:rPr>
        <w:t>1.2</w:t>
      </w:r>
      <w:del w:id="1301" w:author="admin" w:date="2016-10-28T13:56:00Z">
        <w:r w:rsidDel="00AA2C02">
          <w:rPr>
            <w:rFonts w:ascii="Times New Roman" w:hAnsi="Times New Roman"/>
            <w:color w:val="FF0000"/>
          </w:rPr>
          <w:delText>“</w:delText>
        </w:r>
        <w:r w:rsidDel="00AA2C02">
          <w:rPr>
            <w:rFonts w:ascii="Times New Roman" w:hAnsi="Times New Roman"/>
            <w:color w:val="FF0000"/>
          </w:rPr>
          <w:delText>一键遇险报警</w:delText>
        </w:r>
        <w:r w:rsidDel="00AA2C02">
          <w:rPr>
            <w:rFonts w:ascii="Times New Roman" w:hAnsi="Times New Roman"/>
            <w:color w:val="FF0000"/>
          </w:rPr>
          <w:delText>”</w:delText>
        </w:r>
        <w:r w:rsidDel="00AA2C02">
          <w:rPr>
            <w:rFonts w:ascii="Times New Roman" w:hAnsi="Times New Roman"/>
            <w:color w:val="FF0000"/>
          </w:rPr>
          <w:delText>中</w:delText>
        </w:r>
      </w:del>
      <w:r>
        <w:rPr>
          <w:rFonts w:ascii="Times New Roman" w:hAnsi="Times New Roman"/>
          <w:color w:val="FF0000"/>
        </w:rPr>
        <w:t>关于取消遇险报警的说明。</w:t>
      </w:r>
    </w:p>
    <w:p w:rsidR="00D96A3A" w:rsidRDefault="00D044CA">
      <w:pPr>
        <w:pStyle w:val="30"/>
        <w:numPr>
          <w:ilvl w:val="2"/>
          <w:numId w:val="4"/>
        </w:numPr>
        <w:spacing w:before="0" w:after="0" w:line="360" w:lineRule="auto"/>
        <w:rPr>
          <w:rFonts w:ascii="Times New Roman" w:hAnsi="Times New Roman"/>
        </w:rPr>
      </w:pPr>
      <w:bookmarkStart w:id="1302" w:name="_Toc465435300"/>
      <w:r>
        <w:rPr>
          <w:rFonts w:ascii="Times New Roman" w:hAnsi="Times New Roman"/>
        </w:rPr>
        <w:lastRenderedPageBreak/>
        <w:t>接收遇险呼叫</w:t>
      </w:r>
      <w:bookmarkEnd w:id="1302"/>
    </w:p>
    <w:p w:rsidR="00D96A3A" w:rsidRDefault="00D044CA">
      <w:pPr>
        <w:pStyle w:val="41"/>
        <w:numPr>
          <w:ilvl w:val="3"/>
          <w:numId w:val="4"/>
        </w:numPr>
        <w:spacing w:before="0" w:after="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消息接收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收到遇险呼叫消息，警报响起，并弹出提示框，如</w:t>
      </w:r>
      <w:r w:rsidR="00D634F8"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_Ref445881087 \h </w:instrText>
      </w:r>
      <w:r w:rsidR="00D634F8">
        <w:rPr>
          <w:rFonts w:ascii="Times New Roman" w:hAnsi="Times New Roman"/>
        </w:rPr>
      </w:r>
      <w:r w:rsidR="00D634F8">
        <w:rPr>
          <w:rFonts w:ascii="Times New Roman" w:hAnsi="Times New Roman"/>
        </w:rPr>
        <w:fldChar w:fldCharType="separate"/>
      </w:r>
      <w:ins w:id="1303" w:author="admin" w:date="2016-10-27T15:32:00Z">
        <w:r w:rsidR="00415D72">
          <w:rPr>
            <w:rFonts w:hint="eastAsia"/>
          </w:rPr>
          <w:t>图</w:t>
        </w:r>
        <w:r w:rsidR="00415D72">
          <w:rPr>
            <w:rFonts w:hint="eastAsia"/>
          </w:rPr>
          <w:t xml:space="preserve"> </w:t>
        </w:r>
        <w:r w:rsidR="00415D72">
          <w:rPr>
            <w:noProof/>
          </w:rPr>
          <w:t>28</w:t>
        </w:r>
      </w:ins>
      <w:del w:id="1304" w:author="admin" w:date="2016-10-25T15:07:00Z">
        <w:r w:rsidR="00E64420" w:rsidDel="002B3801">
          <w:rPr>
            <w:rFonts w:hint="eastAsia"/>
          </w:rPr>
          <w:delText>图</w:delText>
        </w:r>
        <w:r w:rsidR="00E64420" w:rsidDel="002B3801">
          <w:rPr>
            <w:rFonts w:hint="eastAsia"/>
          </w:rPr>
          <w:delText xml:space="preserve"> </w:delText>
        </w:r>
        <w:r w:rsidR="00E64420" w:rsidDel="002B3801">
          <w:rPr>
            <w:noProof/>
          </w:rPr>
          <w:delText>28</w:delText>
        </w:r>
      </w:del>
      <w:r w:rsidR="00D634F8"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>。</w:t>
      </w:r>
    </w:p>
    <w:p w:rsidR="007111D4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1305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2524500" cy="1107000"/>
            <wp:effectExtent l="19050" t="0" r="9150" b="0"/>
            <wp:docPr id="72" name="图片 282" descr="fig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2" descr="fig28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500" cy="110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1D4" w:rsidRDefault="00D044CA" w:rsidP="007111D4">
      <w:pPr>
        <w:pStyle w:val="af5"/>
        <w:spacing w:afterLines="50"/>
      </w:pPr>
      <w:bookmarkStart w:id="1306" w:name="_Ref445881087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28</w:t>
      </w:r>
      <w:r w:rsidR="00D634F8">
        <w:fldChar w:fldCharType="end"/>
      </w:r>
      <w:bookmarkEnd w:id="1306"/>
    </w:p>
    <w:p w:rsidR="00D96A3A" w:rsidDel="00EE21AD" w:rsidRDefault="00D044CA">
      <w:pPr>
        <w:spacing w:before="0" w:after="0" w:line="360" w:lineRule="auto"/>
        <w:ind w:firstLineChars="200" w:firstLine="420"/>
        <w:rPr>
          <w:del w:id="1307" w:author="admin" w:date="2016-10-27T15:45:00Z"/>
          <w:rFonts w:ascii="Times New Roman" w:hAnsi="Times New Roman"/>
        </w:rPr>
      </w:pPr>
      <w:r>
        <w:rPr>
          <w:rFonts w:ascii="Times New Roman" w:hAnsi="Times New Roman"/>
        </w:rPr>
        <w:t>根据提示，按【</w:t>
      </w:r>
      <w:r>
        <w:rPr>
          <w:rFonts w:ascii="Times New Roman" w:hAnsi="Times New Roman"/>
        </w:rPr>
        <w:t>ESC</w:t>
      </w:r>
      <w:r>
        <w:rPr>
          <w:rFonts w:ascii="Times New Roman" w:hAnsi="Times New Roman"/>
        </w:rPr>
        <w:t>】停止报警，</w:t>
      </w:r>
      <w:ins w:id="1308" w:author="admin" w:date="2016-10-28T13:57:00Z">
        <w:r w:rsidR="00AA2C02">
          <w:rPr>
            <w:rFonts w:ascii="Times New Roman" w:hAnsi="Times New Roman" w:hint="eastAsia"/>
          </w:rPr>
          <w:t>系统</w:t>
        </w:r>
      </w:ins>
      <w:r>
        <w:rPr>
          <w:rFonts w:ascii="Times New Roman" w:hAnsi="Times New Roman"/>
        </w:rPr>
        <w:t>退出提示框</w:t>
      </w:r>
      <w:ins w:id="1309" w:author="admin" w:date="2016-10-28T13:57:00Z">
        <w:r w:rsidR="00AA2C02">
          <w:rPr>
            <w:rFonts w:ascii="Times New Roman" w:hAnsi="Times New Roman" w:hint="eastAsia"/>
          </w:rPr>
          <w:t>并</w:t>
        </w:r>
      </w:ins>
      <w:del w:id="1310" w:author="admin" w:date="2016-10-28T13:57:00Z">
        <w:r w:rsidDel="00AA2C02">
          <w:rPr>
            <w:rFonts w:ascii="Times New Roman" w:hAnsi="Times New Roman"/>
          </w:rPr>
          <w:delText>，</w:delText>
        </w:r>
      </w:del>
      <w:r>
        <w:rPr>
          <w:rFonts w:ascii="Times New Roman" w:hAnsi="Times New Roman"/>
        </w:rPr>
        <w:t>显示消息内容，</w:t>
      </w:r>
      <w:del w:id="1311" w:author="admin" w:date="2016-10-28T13:57:00Z">
        <w:r w:rsidDel="00AA2C02">
          <w:rPr>
            <w:rFonts w:ascii="Times New Roman" w:hAnsi="Times New Roman"/>
          </w:rPr>
          <w:delText>并</w:delText>
        </w:r>
      </w:del>
      <w:r>
        <w:rPr>
          <w:rFonts w:ascii="Times New Roman" w:hAnsi="Times New Roman"/>
        </w:rPr>
        <w:t>继续监听遇险通话，如</w:t>
      </w:r>
      <w:r w:rsidR="00D634F8"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_Ref445881091 \h </w:instrText>
      </w:r>
      <w:r w:rsidR="00D634F8">
        <w:rPr>
          <w:rFonts w:ascii="Times New Roman" w:hAnsi="Times New Roman"/>
        </w:rPr>
      </w:r>
      <w:r w:rsidR="00D634F8">
        <w:rPr>
          <w:rFonts w:ascii="Times New Roman" w:hAnsi="Times New Roman"/>
        </w:rPr>
        <w:fldChar w:fldCharType="separate"/>
      </w:r>
      <w:ins w:id="1312" w:author="admin" w:date="2016-10-27T15:32:00Z">
        <w:r w:rsidR="00415D72">
          <w:rPr>
            <w:rFonts w:hint="eastAsia"/>
          </w:rPr>
          <w:t>图</w:t>
        </w:r>
        <w:r w:rsidR="00415D72">
          <w:rPr>
            <w:rFonts w:hint="eastAsia"/>
          </w:rPr>
          <w:t xml:space="preserve"> </w:t>
        </w:r>
        <w:r w:rsidR="00415D72">
          <w:rPr>
            <w:noProof/>
          </w:rPr>
          <w:t>29</w:t>
        </w:r>
      </w:ins>
      <w:del w:id="1313" w:author="admin" w:date="2016-10-25T15:07:00Z">
        <w:r w:rsidR="00E64420" w:rsidDel="002B3801">
          <w:rPr>
            <w:rFonts w:hint="eastAsia"/>
          </w:rPr>
          <w:delText>图</w:delText>
        </w:r>
        <w:r w:rsidR="00E64420" w:rsidDel="002B3801">
          <w:rPr>
            <w:rFonts w:hint="eastAsia"/>
          </w:rPr>
          <w:delText xml:space="preserve"> </w:delText>
        </w:r>
        <w:r w:rsidR="00E64420" w:rsidDel="002B3801">
          <w:rPr>
            <w:noProof/>
          </w:rPr>
          <w:delText>29</w:delText>
        </w:r>
      </w:del>
      <w:r w:rsidR="00D634F8"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>。</w:t>
      </w:r>
    </w:p>
    <w:p w:rsidR="007111D4" w:rsidRDefault="007111D4">
      <w:pPr>
        <w:spacing w:before="0" w:after="0" w:line="360" w:lineRule="auto"/>
        <w:ind w:firstLineChars="200" w:firstLine="420"/>
        <w:rPr>
          <w:rFonts w:ascii="Times New Roman" w:hAnsi="Times New Roman"/>
        </w:rPr>
        <w:pPrChange w:id="1314" w:author="admin" w:date="2016-10-27T15:45:00Z">
          <w:pPr>
            <w:spacing w:before="0" w:after="0" w:line="360" w:lineRule="auto"/>
          </w:pPr>
        </w:pPrChange>
      </w:pPr>
    </w:p>
    <w:p w:rsidR="007111D4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1315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3971059" cy="2327564"/>
            <wp:effectExtent l="19050" t="0" r="0" b="0"/>
            <wp:docPr id="73" name="图片 283" descr="fig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3" descr="fig29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 b="-3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059" cy="2327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1D4" w:rsidRDefault="00D044CA" w:rsidP="007111D4">
      <w:pPr>
        <w:pStyle w:val="af5"/>
        <w:spacing w:afterLines="50"/>
      </w:pPr>
      <w:bookmarkStart w:id="1316" w:name="_Ref445881091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29</w:t>
      </w:r>
      <w:r w:rsidR="00D634F8">
        <w:fldChar w:fldCharType="end"/>
      </w:r>
      <w:bookmarkEnd w:id="1316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del w:id="1317" w:author="admin" w:date="2016-10-28T13:58:00Z">
        <w:r w:rsidDel="00AA2C02">
          <w:rPr>
            <w:rFonts w:ascii="Times New Roman" w:hAnsi="Times New Roman"/>
          </w:rPr>
          <w:delText>遇险消息界面下</w:delText>
        </w:r>
      </w:del>
      <w:ins w:id="1318" w:author="admin" w:date="2016-10-28T13:58:00Z">
        <w:r w:rsidR="00AA2C02">
          <w:rPr>
            <w:rFonts w:ascii="Times New Roman" w:hAnsi="Times New Roman" w:hint="eastAsia"/>
          </w:rPr>
          <w:t>图</w:t>
        </w:r>
        <w:r w:rsidR="00AA2C02">
          <w:rPr>
            <w:rFonts w:ascii="Times New Roman" w:hAnsi="Times New Roman" w:hint="eastAsia"/>
          </w:rPr>
          <w:t xml:space="preserve"> 29</w:t>
        </w:r>
        <w:r w:rsidR="00AA2C02">
          <w:rPr>
            <w:rFonts w:ascii="Times New Roman" w:hAnsi="Times New Roman" w:hint="eastAsia"/>
          </w:rPr>
          <w:t>中，</w:t>
        </w:r>
      </w:ins>
      <w:r>
        <w:rPr>
          <w:rFonts w:ascii="Times New Roman" w:hAnsi="Times New Roman"/>
        </w:rPr>
        <w:t>软功能键说明如下：</w:t>
      </w:r>
    </w:p>
    <w:p w:rsidR="00D96A3A" w:rsidRDefault="008866F6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1</w:t>
      </w:r>
      <w:r w:rsidR="00D044CA">
        <w:rPr>
          <w:rFonts w:ascii="Times New Roman" w:hAnsi="Times New Roman"/>
        </w:rPr>
        <w:t>）应答：</w:t>
      </w:r>
      <w:del w:id="1319" w:author="admin" w:date="2016-10-28T13:59:00Z">
        <w:r w:rsidR="00D044CA" w:rsidDel="00AA2C02">
          <w:rPr>
            <w:rFonts w:ascii="Times New Roman" w:hAnsi="Times New Roman"/>
          </w:rPr>
          <w:delText>选择软功能键</w:delText>
        </w:r>
        <w:r w:rsidR="00D044CA" w:rsidDel="00AA2C02">
          <w:rPr>
            <w:rFonts w:ascii="Times New Roman" w:hAnsi="Times New Roman"/>
          </w:rPr>
          <w:delText>“</w:delText>
        </w:r>
        <w:r w:rsidR="00D044CA" w:rsidDel="00AA2C02">
          <w:rPr>
            <w:rFonts w:ascii="Times New Roman" w:hAnsi="Times New Roman"/>
          </w:rPr>
          <w:delText>应答</w:delText>
        </w:r>
        <w:r w:rsidR="00D044CA" w:rsidDel="00AA2C02">
          <w:rPr>
            <w:rFonts w:ascii="Times New Roman" w:hAnsi="Times New Roman"/>
          </w:rPr>
          <w:delText>”</w:delText>
        </w:r>
        <w:r w:rsidR="00D044CA" w:rsidDel="00AA2C02">
          <w:rPr>
            <w:rFonts w:ascii="Times New Roman" w:hAnsi="Times New Roman"/>
          </w:rPr>
          <w:delText>，</w:delText>
        </w:r>
      </w:del>
      <w:ins w:id="1320" w:author="admin" w:date="2016-10-28T13:59:00Z">
        <w:r w:rsidR="00AA2C02">
          <w:rPr>
            <w:rFonts w:ascii="Times New Roman" w:hAnsi="Times New Roman" w:hint="eastAsia"/>
          </w:rPr>
          <w:t>对收到的遇险告警</w:t>
        </w:r>
      </w:ins>
      <w:r w:rsidR="00D044CA">
        <w:rPr>
          <w:rFonts w:ascii="Times New Roman" w:hAnsi="Times New Roman"/>
        </w:rPr>
        <w:t>进入</w:t>
      </w:r>
      <w:del w:id="1321" w:author="admin" w:date="2016-10-28T13:59:00Z">
        <w:r w:rsidR="00D044CA" w:rsidDel="00AA2C02">
          <w:rPr>
            <w:rFonts w:ascii="Times New Roman" w:hAnsi="Times New Roman"/>
          </w:rPr>
          <w:delText>消息</w:delText>
        </w:r>
      </w:del>
      <w:ins w:id="1322" w:author="admin" w:date="2016-10-28T13:59:00Z">
        <w:r w:rsidR="00AA2C02">
          <w:rPr>
            <w:rFonts w:ascii="Times New Roman" w:hAnsi="Times New Roman" w:hint="eastAsia"/>
          </w:rPr>
          <w:t>确认或转发</w:t>
        </w:r>
      </w:ins>
      <w:del w:id="1323" w:author="admin" w:date="2016-10-28T13:59:00Z">
        <w:r w:rsidR="00D044CA" w:rsidDel="00AA2C02">
          <w:rPr>
            <w:rFonts w:ascii="Times New Roman" w:hAnsi="Times New Roman"/>
          </w:rPr>
          <w:delText>回复</w:delText>
        </w:r>
      </w:del>
      <w:r w:rsidR="00D044CA">
        <w:rPr>
          <w:rFonts w:ascii="Times New Roman" w:hAnsi="Times New Roman"/>
        </w:rPr>
        <w:t>，如</w:t>
      </w:r>
      <w:r w:rsidR="00D634F8">
        <w:rPr>
          <w:rFonts w:ascii="Times New Roman" w:hAnsi="Times New Roman"/>
        </w:rPr>
        <w:fldChar w:fldCharType="begin"/>
      </w:r>
      <w:r w:rsidR="00D044CA">
        <w:rPr>
          <w:rFonts w:ascii="Times New Roman" w:hAnsi="Times New Roman"/>
        </w:rPr>
        <w:instrText xml:space="preserve"> REF _Ref445881099 \h </w:instrText>
      </w:r>
      <w:r w:rsidR="00D634F8">
        <w:rPr>
          <w:rFonts w:ascii="Times New Roman" w:hAnsi="Times New Roman"/>
        </w:rPr>
      </w:r>
      <w:r w:rsidR="00D634F8">
        <w:rPr>
          <w:rFonts w:ascii="Times New Roman" w:hAnsi="Times New Roman"/>
        </w:rPr>
        <w:fldChar w:fldCharType="separate"/>
      </w:r>
      <w:ins w:id="1324" w:author="admin" w:date="2016-10-27T15:32:00Z">
        <w:r w:rsidR="00415D72">
          <w:rPr>
            <w:rFonts w:hint="eastAsia"/>
          </w:rPr>
          <w:t>图</w:t>
        </w:r>
        <w:r w:rsidR="00415D72">
          <w:rPr>
            <w:rFonts w:hint="eastAsia"/>
          </w:rPr>
          <w:t xml:space="preserve"> </w:t>
        </w:r>
        <w:r w:rsidR="00415D72">
          <w:rPr>
            <w:noProof/>
          </w:rPr>
          <w:t>30</w:t>
        </w:r>
      </w:ins>
      <w:del w:id="1325" w:author="admin" w:date="2016-10-25T15:07:00Z">
        <w:r w:rsidR="00E64420" w:rsidDel="002B3801">
          <w:rPr>
            <w:rFonts w:hint="eastAsia"/>
          </w:rPr>
          <w:delText>图</w:delText>
        </w:r>
        <w:r w:rsidR="00E64420" w:rsidDel="002B3801">
          <w:rPr>
            <w:rFonts w:hint="eastAsia"/>
          </w:rPr>
          <w:delText xml:space="preserve"> </w:delText>
        </w:r>
        <w:r w:rsidR="00E64420" w:rsidDel="002B3801">
          <w:rPr>
            <w:noProof/>
          </w:rPr>
          <w:delText>30</w:delText>
        </w:r>
      </w:del>
      <w:r w:rsidR="00D634F8">
        <w:rPr>
          <w:rFonts w:ascii="Times New Roman" w:hAnsi="Times New Roman"/>
        </w:rPr>
        <w:fldChar w:fldCharType="end"/>
      </w:r>
      <w:r w:rsidR="00D044CA">
        <w:rPr>
          <w:rFonts w:ascii="Times New Roman" w:hAnsi="Times New Roman"/>
        </w:rPr>
        <w:t>。详请参考章节</w:t>
      </w:r>
      <w:r w:rsidR="00D634F8">
        <w:rPr>
          <w:rFonts w:ascii="Times New Roman" w:hAnsi="Times New Roman"/>
        </w:rPr>
        <w:fldChar w:fldCharType="begin"/>
      </w:r>
      <w:r w:rsidR="00D044CA">
        <w:rPr>
          <w:rFonts w:ascii="Times New Roman" w:hAnsi="Times New Roman"/>
        </w:rPr>
        <w:instrText xml:space="preserve"> REF _Ref445881146 \r \h </w:instrText>
      </w:r>
      <w:r w:rsidR="00D634F8">
        <w:rPr>
          <w:rFonts w:ascii="Times New Roman" w:hAnsi="Times New Roman"/>
        </w:rPr>
      </w:r>
      <w:r w:rsidR="00D634F8">
        <w:rPr>
          <w:rFonts w:ascii="Times New Roman" w:hAnsi="Times New Roman"/>
        </w:rPr>
        <w:fldChar w:fldCharType="separate"/>
      </w:r>
      <w:r w:rsidR="00415D72">
        <w:rPr>
          <w:rFonts w:ascii="Times New Roman" w:hAnsi="Times New Roman"/>
        </w:rPr>
        <w:t>5.4.2.2</w:t>
      </w:r>
      <w:r w:rsidR="00D634F8">
        <w:rPr>
          <w:rFonts w:ascii="Times New Roman" w:hAnsi="Times New Roman"/>
        </w:rPr>
        <w:fldChar w:fldCharType="end"/>
      </w:r>
      <w:r w:rsidR="00D044CA">
        <w:rPr>
          <w:rFonts w:ascii="Times New Roman" w:hAnsi="Times New Roman"/>
        </w:rPr>
        <w:t>。</w:t>
      </w:r>
    </w:p>
    <w:p w:rsidR="008866F6" w:rsidDel="00EE21AD" w:rsidRDefault="008866F6" w:rsidP="008866F6">
      <w:pPr>
        <w:spacing w:before="0" w:after="0" w:line="360" w:lineRule="auto"/>
        <w:ind w:firstLineChars="200" w:firstLine="420"/>
        <w:rPr>
          <w:del w:id="1326" w:author="admin" w:date="2016-10-27T15:45:00Z"/>
          <w:rFonts w:ascii="Times New Roman" w:hAnsi="Times New Roman"/>
        </w:rPr>
      </w:pPr>
      <w:r>
        <w:rPr>
          <w:rFonts w:ascii="Times New Roman" w:hAnsi="Times New Roman" w:hint="eastAsia"/>
        </w:rPr>
        <w:t>2</w:t>
      </w:r>
      <w:r>
        <w:rPr>
          <w:rFonts w:ascii="Times New Roman" w:hAnsi="Times New Roman"/>
        </w:rPr>
        <w:t>）换频：</w:t>
      </w:r>
      <w:del w:id="1327" w:author="admin" w:date="2016-10-28T14:00:00Z">
        <w:r w:rsidDel="00AA2C02">
          <w:rPr>
            <w:rFonts w:ascii="Times New Roman" w:hAnsi="Times New Roman"/>
          </w:rPr>
          <w:delText>选择软功能键</w:delText>
        </w:r>
        <w:r w:rsidDel="00AA2C02">
          <w:rPr>
            <w:rFonts w:ascii="Times New Roman" w:hAnsi="Times New Roman"/>
          </w:rPr>
          <w:delText>“</w:delText>
        </w:r>
        <w:r w:rsidDel="00AA2C02">
          <w:rPr>
            <w:rFonts w:ascii="Times New Roman" w:hAnsi="Times New Roman"/>
          </w:rPr>
          <w:delText>换频</w:delText>
        </w:r>
        <w:r w:rsidDel="00AA2C02">
          <w:rPr>
            <w:rFonts w:ascii="Times New Roman" w:hAnsi="Times New Roman"/>
          </w:rPr>
          <w:delText>”</w:delText>
        </w:r>
        <w:r w:rsidDel="00AA2C02">
          <w:rPr>
            <w:rFonts w:ascii="Times New Roman" w:hAnsi="Times New Roman"/>
          </w:rPr>
          <w:delText>，</w:delText>
        </w:r>
      </w:del>
      <w:ins w:id="1328" w:author="admin" w:date="2016-10-28T14:00:00Z">
        <w:r w:rsidR="00AA2C02">
          <w:rPr>
            <w:rFonts w:ascii="Times New Roman" w:hAnsi="Times New Roman" w:hint="eastAsia"/>
          </w:rPr>
          <w:t>在遇险</w:t>
        </w:r>
      </w:ins>
      <w:ins w:id="1329" w:author="admin" w:date="2016-10-28T14:01:00Z">
        <w:r w:rsidR="00AA2C02">
          <w:rPr>
            <w:rFonts w:ascii="Times New Roman" w:hAnsi="Times New Roman" w:hint="eastAsia"/>
          </w:rPr>
          <w:t>频率</w:t>
        </w:r>
      </w:ins>
      <w:ins w:id="1330" w:author="admin" w:date="2016-10-28T14:00:00Z">
        <w:r w:rsidR="00AA2C02">
          <w:rPr>
            <w:rFonts w:ascii="Times New Roman" w:hAnsi="Times New Roman" w:hint="eastAsia"/>
          </w:rPr>
          <w:t>对应的</w:t>
        </w:r>
      </w:ins>
      <w:del w:id="1331" w:author="admin" w:date="2016-10-28T14:00:00Z">
        <w:r w:rsidDel="00AA2C02">
          <w:rPr>
            <w:rFonts w:ascii="Times New Roman" w:hAnsi="Times New Roman"/>
          </w:rPr>
          <w:delText>系统在</w:delText>
        </w:r>
      </w:del>
      <w:r>
        <w:rPr>
          <w:rFonts w:ascii="Times New Roman" w:hAnsi="Times New Roman"/>
        </w:rPr>
        <w:t>SSB</w:t>
      </w:r>
      <w:del w:id="1332" w:author="admin" w:date="2016-10-28T14:01:00Z">
        <w:r w:rsidDel="00AA2C02">
          <w:rPr>
            <w:rFonts w:ascii="Times New Roman" w:hAnsi="Times New Roman"/>
          </w:rPr>
          <w:delText>遇险</w:delText>
        </w:r>
      </w:del>
      <w:ins w:id="1333" w:author="admin" w:date="2016-10-28T14:01:00Z">
        <w:r w:rsidR="00AA2C02">
          <w:rPr>
            <w:rFonts w:ascii="Times New Roman" w:hAnsi="Times New Roman" w:hint="eastAsia"/>
          </w:rPr>
          <w:t>信道</w:t>
        </w:r>
      </w:ins>
      <w:del w:id="1334" w:author="admin" w:date="2016-10-28T14:01:00Z">
        <w:r w:rsidDel="00AA2C02">
          <w:rPr>
            <w:rFonts w:ascii="Times New Roman" w:hAnsi="Times New Roman"/>
          </w:rPr>
          <w:delText>频率</w:delText>
        </w:r>
      </w:del>
      <w:r>
        <w:rPr>
          <w:rFonts w:ascii="Times New Roman" w:hAnsi="Times New Roman"/>
        </w:rPr>
        <w:t>进行切换，监听遇险通话。</w:t>
      </w:r>
    </w:p>
    <w:p w:rsidR="008866F6" w:rsidRPr="008866F6" w:rsidRDefault="008866F6">
      <w:pPr>
        <w:spacing w:before="0" w:after="0" w:line="360" w:lineRule="auto"/>
        <w:ind w:firstLineChars="200" w:firstLine="420"/>
        <w:rPr>
          <w:rFonts w:ascii="Times New Roman" w:hAnsi="Times New Roman"/>
        </w:rPr>
      </w:pPr>
    </w:p>
    <w:p w:rsidR="007111D4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1335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lastRenderedPageBreak/>
        <w:drawing>
          <wp:inline distT="0" distB="0" distL="0" distR="0">
            <wp:extent cx="3971059" cy="2299854"/>
            <wp:effectExtent l="19050" t="0" r="0" b="0"/>
            <wp:docPr id="74" name="图片 284" descr="fig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4" descr="fig30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 b="-2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059" cy="2299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1D4" w:rsidRDefault="00D044CA" w:rsidP="007111D4">
      <w:pPr>
        <w:pStyle w:val="af5"/>
        <w:spacing w:afterLines="50"/>
      </w:pPr>
      <w:bookmarkStart w:id="1336" w:name="_Ref445881099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30</w:t>
      </w:r>
      <w:r w:rsidR="00D634F8">
        <w:fldChar w:fldCharType="end"/>
      </w:r>
      <w:bookmarkEnd w:id="1336"/>
    </w:p>
    <w:p w:rsidR="00D96A3A" w:rsidRDefault="00D044CA">
      <w:pPr>
        <w:pStyle w:val="41"/>
        <w:numPr>
          <w:ilvl w:val="3"/>
          <w:numId w:val="4"/>
        </w:numPr>
        <w:spacing w:before="0" w:after="0" w:line="360" w:lineRule="auto"/>
        <w:rPr>
          <w:rFonts w:ascii="Times New Roman" w:hAnsi="Times New Roman"/>
        </w:rPr>
      </w:pPr>
      <w:bookmarkStart w:id="1337" w:name="_Ref445881146"/>
      <w:r>
        <w:rPr>
          <w:rFonts w:ascii="Times New Roman" w:hAnsi="Times New Roman"/>
        </w:rPr>
        <w:t>消息应答</w:t>
      </w:r>
      <w:bookmarkEnd w:id="1337"/>
    </w:p>
    <w:p w:rsidR="00D96A3A" w:rsidRDefault="00AA2C02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ins w:id="1338" w:author="admin" w:date="2016-10-28T14:01:00Z">
        <w:r>
          <w:rPr>
            <w:rFonts w:ascii="Times New Roman" w:hAnsi="Times New Roman" w:hint="eastAsia"/>
          </w:rPr>
          <w:t>对收到的</w:t>
        </w:r>
      </w:ins>
      <w:r w:rsidR="00D044CA">
        <w:rPr>
          <w:rFonts w:ascii="Times New Roman" w:hAnsi="Times New Roman"/>
        </w:rPr>
        <w:t>遇险</w:t>
      </w:r>
      <w:ins w:id="1339" w:author="admin" w:date="2016-10-28T14:02:00Z">
        <w:r>
          <w:rPr>
            <w:rFonts w:ascii="Times New Roman" w:hAnsi="Times New Roman" w:hint="eastAsia"/>
          </w:rPr>
          <w:t>告警</w:t>
        </w:r>
      </w:ins>
      <w:del w:id="1340" w:author="admin" w:date="2016-10-28T14:01:00Z">
        <w:r w:rsidR="00D044CA" w:rsidDel="00AA2C02">
          <w:rPr>
            <w:rFonts w:ascii="Times New Roman" w:hAnsi="Times New Roman"/>
          </w:rPr>
          <w:delText>呼叫</w:delText>
        </w:r>
      </w:del>
      <w:r w:rsidR="00D044CA">
        <w:rPr>
          <w:rFonts w:ascii="Times New Roman" w:hAnsi="Times New Roman"/>
        </w:rPr>
        <w:t>的应答包括遇险确认、岸台转发与海区转发，如</w:t>
      </w:r>
      <w:r w:rsidR="00D634F8">
        <w:rPr>
          <w:rFonts w:ascii="Times New Roman" w:hAnsi="Times New Roman"/>
        </w:rPr>
        <w:fldChar w:fldCharType="begin"/>
      </w:r>
      <w:r w:rsidR="00D044CA">
        <w:rPr>
          <w:rFonts w:ascii="Times New Roman" w:hAnsi="Times New Roman"/>
        </w:rPr>
        <w:instrText xml:space="preserve"> REF _Ref445881165 \h </w:instrText>
      </w:r>
      <w:r w:rsidR="00D634F8">
        <w:rPr>
          <w:rFonts w:ascii="Times New Roman" w:hAnsi="Times New Roman"/>
        </w:rPr>
      </w:r>
      <w:r w:rsidR="00D634F8">
        <w:rPr>
          <w:rFonts w:ascii="Times New Roman" w:hAnsi="Times New Roman"/>
        </w:rPr>
        <w:fldChar w:fldCharType="separate"/>
      </w:r>
      <w:ins w:id="1341" w:author="admin" w:date="2016-10-27T15:32:00Z">
        <w:r w:rsidR="00415D72">
          <w:rPr>
            <w:rFonts w:hint="eastAsia"/>
          </w:rPr>
          <w:t>图</w:t>
        </w:r>
        <w:r w:rsidR="00415D72">
          <w:rPr>
            <w:rFonts w:hint="eastAsia"/>
          </w:rPr>
          <w:t xml:space="preserve"> </w:t>
        </w:r>
        <w:r w:rsidR="00415D72">
          <w:rPr>
            <w:noProof/>
          </w:rPr>
          <w:t>31</w:t>
        </w:r>
      </w:ins>
      <w:del w:id="1342" w:author="admin" w:date="2016-10-25T15:07:00Z">
        <w:r w:rsidR="00E64420" w:rsidDel="002B3801">
          <w:rPr>
            <w:rFonts w:hint="eastAsia"/>
          </w:rPr>
          <w:delText>图</w:delText>
        </w:r>
        <w:r w:rsidR="00E64420" w:rsidDel="002B3801">
          <w:rPr>
            <w:rFonts w:hint="eastAsia"/>
          </w:rPr>
          <w:delText xml:space="preserve"> </w:delText>
        </w:r>
        <w:r w:rsidR="00E64420" w:rsidDel="002B3801">
          <w:rPr>
            <w:noProof/>
          </w:rPr>
          <w:delText>31</w:delText>
        </w:r>
      </w:del>
      <w:r w:rsidR="00D634F8">
        <w:rPr>
          <w:rFonts w:ascii="Times New Roman" w:hAnsi="Times New Roman"/>
        </w:rPr>
        <w:fldChar w:fldCharType="end"/>
      </w:r>
      <w:r w:rsidR="00D044CA">
        <w:rPr>
          <w:rFonts w:ascii="Times New Roman" w:hAnsi="Times New Roman"/>
        </w:rPr>
        <w:t>。</w:t>
      </w:r>
    </w:p>
    <w:p w:rsidR="007111D4" w:rsidRDefault="007111D4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  <w:rPrChange w:id="1343" w:author="admin" w:date="2016-10-27T15:45:00Z">
            <w:rPr>
              <w:rFonts w:ascii="Times New Roman" w:hAnsi="Times New Roman"/>
              <w:kern w:val="0"/>
              <w:sz w:val="24"/>
              <w:szCs w:val="24"/>
            </w:rPr>
          </w:rPrChange>
        </w:rPr>
        <w:pPrChange w:id="1344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  <w:rPrChange w:id="1345" w:author="Unknown">
            <w:rPr>
              <w:rFonts w:ascii="Times New Roman" w:hAnsi="Times New Roman"/>
              <w:b/>
              <w:bCs/>
              <w:i/>
              <w:iCs/>
              <w:noProof/>
              <w:color w:val="4F81BD"/>
              <w:kern w:val="0"/>
              <w:sz w:val="24"/>
              <w:szCs w:val="24"/>
            </w:rPr>
          </w:rPrChange>
        </w:rPr>
        <w:drawing>
          <wp:inline distT="0" distB="0" distL="0" distR="0">
            <wp:extent cx="614250" cy="641250"/>
            <wp:effectExtent l="19050" t="0" r="0" b="0"/>
            <wp:docPr id="75" name="图片 300" descr="fig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0" descr="fig31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250" cy="64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1D4" w:rsidRDefault="00D044CA" w:rsidP="007111D4">
      <w:pPr>
        <w:pStyle w:val="af5"/>
        <w:spacing w:afterLines="50"/>
      </w:pPr>
      <w:bookmarkStart w:id="1346" w:name="_Ref445881165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31</w:t>
      </w:r>
      <w:r w:rsidR="00D634F8">
        <w:fldChar w:fldCharType="end"/>
      </w:r>
      <w:bookmarkEnd w:id="1346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1</w:t>
      </w:r>
      <w:r>
        <w:rPr>
          <w:rFonts w:ascii="Times New Roman" w:hAnsi="Times New Roman"/>
        </w:rPr>
        <w:t>）</w:t>
      </w:r>
      <w:ins w:id="1347" w:author="admin" w:date="2016-10-28T14:04:00Z">
        <w:r w:rsidR="00AA2C02">
          <w:rPr>
            <w:rFonts w:ascii="Times New Roman" w:hAnsi="Times New Roman" w:hint="eastAsia"/>
          </w:rPr>
          <w:t>选择“</w:t>
        </w:r>
      </w:ins>
      <w:r>
        <w:rPr>
          <w:rFonts w:ascii="Times New Roman" w:hAnsi="Times New Roman"/>
        </w:rPr>
        <w:t>遇险确认</w:t>
      </w:r>
      <w:ins w:id="1348" w:author="admin" w:date="2016-10-28T14:04:00Z">
        <w:r w:rsidR="00AA2C02">
          <w:rPr>
            <w:rFonts w:ascii="Times New Roman" w:hAnsi="Times New Roman" w:hint="eastAsia"/>
          </w:rPr>
          <w:t>”，</w:t>
        </w:r>
      </w:ins>
      <w:del w:id="1349" w:author="admin" w:date="2016-10-28T14:04:00Z">
        <w:r w:rsidDel="00AA2C02">
          <w:rPr>
            <w:rFonts w:ascii="Times New Roman" w:hAnsi="Times New Roman"/>
          </w:rPr>
          <w:delText>：</w:delText>
        </w:r>
      </w:del>
      <w:del w:id="1350" w:author="admin" w:date="2016-10-28T14:03:00Z">
        <w:r w:rsidDel="00AA2C02">
          <w:rPr>
            <w:rFonts w:ascii="Times New Roman" w:hAnsi="Times New Roman"/>
          </w:rPr>
          <w:delText>类型选择</w:delText>
        </w:r>
        <w:r w:rsidDel="00AA2C02">
          <w:rPr>
            <w:rFonts w:ascii="Times New Roman" w:hAnsi="Times New Roman"/>
          </w:rPr>
          <w:delText>“</w:delText>
        </w:r>
        <w:r w:rsidDel="00AA2C02">
          <w:rPr>
            <w:rFonts w:ascii="Times New Roman" w:hAnsi="Times New Roman"/>
          </w:rPr>
          <w:delText>遇险确认</w:delText>
        </w:r>
        <w:r w:rsidDel="00AA2C02">
          <w:rPr>
            <w:rFonts w:ascii="Times New Roman" w:hAnsi="Times New Roman"/>
          </w:rPr>
          <w:delText>”</w:delText>
        </w:r>
        <w:r w:rsidDel="00AA2C02">
          <w:rPr>
            <w:rFonts w:ascii="Times New Roman" w:hAnsi="Times New Roman"/>
          </w:rPr>
          <w:delText>，</w:delText>
        </w:r>
      </w:del>
      <w:r>
        <w:rPr>
          <w:rFonts w:ascii="Times New Roman" w:hAnsi="Times New Roman"/>
        </w:rPr>
        <w:t>如</w:t>
      </w:r>
      <w:r w:rsidR="00D634F8"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_Ref445881171 \h </w:instrText>
      </w:r>
      <w:r w:rsidR="00D634F8">
        <w:rPr>
          <w:rFonts w:ascii="Times New Roman" w:hAnsi="Times New Roman"/>
        </w:rPr>
      </w:r>
      <w:r w:rsidR="00D634F8">
        <w:rPr>
          <w:rFonts w:ascii="Times New Roman" w:hAnsi="Times New Roman"/>
        </w:rPr>
        <w:fldChar w:fldCharType="separate"/>
      </w:r>
      <w:ins w:id="1351" w:author="admin" w:date="2016-10-27T15:32:00Z">
        <w:r w:rsidR="00415D72">
          <w:rPr>
            <w:rFonts w:hint="eastAsia"/>
          </w:rPr>
          <w:t>图</w:t>
        </w:r>
        <w:r w:rsidR="00415D72">
          <w:rPr>
            <w:rFonts w:hint="eastAsia"/>
          </w:rPr>
          <w:t xml:space="preserve"> </w:t>
        </w:r>
        <w:r w:rsidR="00415D72">
          <w:rPr>
            <w:noProof/>
          </w:rPr>
          <w:t>32</w:t>
        </w:r>
      </w:ins>
      <w:del w:id="1352" w:author="admin" w:date="2016-10-25T15:07:00Z">
        <w:r w:rsidR="00E64420" w:rsidDel="002B3801">
          <w:rPr>
            <w:rFonts w:hint="eastAsia"/>
          </w:rPr>
          <w:delText>图</w:delText>
        </w:r>
        <w:r w:rsidR="00E64420" w:rsidDel="002B3801">
          <w:rPr>
            <w:rFonts w:hint="eastAsia"/>
          </w:rPr>
          <w:delText xml:space="preserve"> </w:delText>
        </w:r>
        <w:r w:rsidR="00E64420" w:rsidDel="002B3801">
          <w:rPr>
            <w:noProof/>
          </w:rPr>
          <w:delText>32</w:delText>
        </w:r>
      </w:del>
      <w:r w:rsidR="00D634F8"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>。</w:t>
      </w:r>
    </w:p>
    <w:p w:rsidR="007111D4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1353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3969001" cy="2254500"/>
            <wp:effectExtent l="19050" t="0" r="0" b="0"/>
            <wp:docPr id="76" name="图片 285" descr="fig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5" descr="fig32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9001" cy="225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1D4" w:rsidRDefault="00D044CA" w:rsidP="007111D4">
      <w:pPr>
        <w:pStyle w:val="af5"/>
        <w:spacing w:afterLines="50"/>
      </w:pPr>
      <w:bookmarkStart w:id="1354" w:name="_Ref445881171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32</w:t>
      </w:r>
      <w:r w:rsidR="00D634F8">
        <w:fldChar w:fldCharType="end"/>
      </w:r>
      <w:bookmarkEnd w:id="1354"/>
    </w:p>
    <w:p w:rsidR="002513A5" w:rsidRDefault="00D044CA">
      <w:pPr>
        <w:spacing w:before="0" w:after="0" w:line="360" w:lineRule="auto"/>
        <w:ind w:firstLineChars="200" w:firstLine="420"/>
        <w:rPr>
          <w:ins w:id="1355" w:author="admin" w:date="2016-10-28T14:04:00Z"/>
          <w:rFonts w:ascii="Times New Roman" w:hAnsi="Times New Roman"/>
        </w:rPr>
      </w:pPr>
      <w:r>
        <w:rPr>
          <w:rFonts w:ascii="Times New Roman" w:hAnsi="Times New Roman"/>
        </w:rPr>
        <w:lastRenderedPageBreak/>
        <w:t>发送遇险确认消息，需满足如下条件：</w:t>
      </w:r>
    </w:p>
    <w:p w:rsidR="002513A5" w:rsidRDefault="002513A5">
      <w:pPr>
        <w:spacing w:before="0" w:after="0" w:line="360" w:lineRule="auto"/>
        <w:ind w:firstLineChars="200" w:firstLine="420"/>
        <w:rPr>
          <w:ins w:id="1356" w:author="admin" w:date="2016-10-28T14:04:00Z"/>
          <w:rFonts w:ascii="Times New Roman" w:hAnsi="Times New Roman"/>
        </w:rPr>
      </w:pPr>
      <w:ins w:id="1357" w:author="admin" w:date="2016-10-28T14:04:00Z">
        <w:r>
          <w:rPr>
            <w:rFonts w:ascii="Times New Roman" w:hAnsi="Times New Roman" w:hint="eastAsia"/>
          </w:rPr>
          <w:tab/>
        </w:r>
      </w:ins>
      <w:r w:rsidR="00D044CA">
        <w:rPr>
          <w:rFonts w:ascii="Times New Roman" w:hAnsi="Times New Roman"/>
        </w:rPr>
        <w:t>1</w:t>
      </w:r>
      <w:r w:rsidR="00D044CA">
        <w:rPr>
          <w:rFonts w:ascii="Times New Roman" w:hAnsi="Times New Roman"/>
        </w:rPr>
        <w:t>、收到遇险呼叫后，</w:t>
      </w:r>
      <w:r w:rsidR="00D044CA">
        <w:rPr>
          <w:rFonts w:ascii="Times New Roman" w:hAnsi="Times New Roman"/>
        </w:rPr>
        <w:t>5</w:t>
      </w:r>
      <w:r w:rsidR="00D044CA">
        <w:rPr>
          <w:rFonts w:ascii="Times New Roman" w:hAnsi="Times New Roman"/>
        </w:rPr>
        <w:t>分钟内仍未收到岸台的遇险确认；</w:t>
      </w:r>
    </w:p>
    <w:p w:rsidR="002513A5" w:rsidRDefault="002513A5">
      <w:pPr>
        <w:spacing w:before="0" w:after="0" w:line="360" w:lineRule="auto"/>
        <w:ind w:firstLineChars="200" w:firstLine="420"/>
        <w:rPr>
          <w:ins w:id="1358" w:author="admin" w:date="2016-10-28T14:04:00Z"/>
          <w:rFonts w:ascii="Times New Roman" w:hAnsi="Times New Roman"/>
        </w:rPr>
      </w:pPr>
      <w:ins w:id="1359" w:author="admin" w:date="2016-10-28T14:04:00Z">
        <w:r>
          <w:rPr>
            <w:rFonts w:ascii="Times New Roman" w:hAnsi="Times New Roman" w:hint="eastAsia"/>
          </w:rPr>
          <w:tab/>
        </w:r>
      </w:ins>
      <w:r w:rsidR="00D044CA">
        <w:rPr>
          <w:rFonts w:ascii="Times New Roman" w:hAnsi="Times New Roman"/>
        </w:rPr>
        <w:t>2</w:t>
      </w:r>
      <w:r w:rsidR="00D044CA">
        <w:rPr>
          <w:rFonts w:ascii="Times New Roman" w:hAnsi="Times New Roman"/>
        </w:rPr>
        <w:t>、收到来自同一船只的多次遇险呼叫，且船只确定在附近位置；</w:t>
      </w:r>
    </w:p>
    <w:p w:rsidR="00D96A3A" w:rsidRDefault="002513A5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ins w:id="1360" w:author="admin" w:date="2016-10-28T14:04:00Z">
        <w:r>
          <w:rPr>
            <w:rFonts w:ascii="Times New Roman" w:hAnsi="Times New Roman" w:hint="eastAsia"/>
          </w:rPr>
          <w:tab/>
        </w:r>
      </w:ins>
      <w:r w:rsidR="00D044CA">
        <w:rPr>
          <w:rFonts w:ascii="Times New Roman" w:hAnsi="Times New Roman"/>
        </w:rPr>
        <w:t>3</w:t>
      </w:r>
      <w:r w:rsidR="00D044CA">
        <w:rPr>
          <w:rFonts w:ascii="Times New Roman" w:hAnsi="Times New Roman"/>
        </w:rPr>
        <w:t>、征得营救中心或岸台的同意。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2</w:t>
      </w:r>
      <w:r>
        <w:rPr>
          <w:rFonts w:ascii="Times New Roman" w:hAnsi="Times New Roman"/>
        </w:rPr>
        <w:t>）</w:t>
      </w:r>
      <w:ins w:id="1361" w:author="admin" w:date="2016-10-28T14:04:00Z">
        <w:r w:rsidR="002513A5">
          <w:rPr>
            <w:rFonts w:ascii="Times New Roman" w:hAnsi="Times New Roman" w:hint="eastAsia"/>
          </w:rPr>
          <w:t>选择“</w:t>
        </w:r>
      </w:ins>
      <w:r>
        <w:rPr>
          <w:rFonts w:ascii="Times New Roman" w:hAnsi="Times New Roman"/>
        </w:rPr>
        <w:t>岸台转发</w:t>
      </w:r>
      <w:ins w:id="1362" w:author="admin" w:date="2016-10-28T14:05:00Z">
        <w:r w:rsidR="002513A5">
          <w:rPr>
            <w:rFonts w:ascii="Times New Roman" w:hAnsi="Times New Roman" w:hint="eastAsia"/>
          </w:rPr>
          <w:t>”，</w:t>
        </w:r>
      </w:ins>
      <w:del w:id="1363" w:author="admin" w:date="2016-10-28T14:05:00Z">
        <w:r w:rsidDel="002513A5">
          <w:rPr>
            <w:rFonts w:ascii="Times New Roman" w:hAnsi="Times New Roman"/>
          </w:rPr>
          <w:delText>：类型选择</w:delText>
        </w:r>
        <w:r w:rsidDel="002513A5">
          <w:rPr>
            <w:rFonts w:ascii="Times New Roman" w:hAnsi="Times New Roman"/>
          </w:rPr>
          <w:delText>“</w:delText>
        </w:r>
        <w:r w:rsidDel="002513A5">
          <w:rPr>
            <w:rFonts w:ascii="Times New Roman" w:hAnsi="Times New Roman"/>
          </w:rPr>
          <w:delText>岸台转发</w:delText>
        </w:r>
        <w:r w:rsidDel="002513A5">
          <w:rPr>
            <w:rFonts w:ascii="Times New Roman" w:hAnsi="Times New Roman"/>
          </w:rPr>
          <w:delText>”</w:delText>
        </w:r>
        <w:r w:rsidDel="002513A5">
          <w:rPr>
            <w:rFonts w:ascii="Times New Roman" w:hAnsi="Times New Roman"/>
          </w:rPr>
          <w:delText>，</w:delText>
        </w:r>
      </w:del>
      <w:r>
        <w:rPr>
          <w:rFonts w:ascii="Times New Roman" w:hAnsi="Times New Roman"/>
        </w:rPr>
        <w:t>如</w:t>
      </w:r>
      <w:r w:rsidR="00D634F8"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_Ref445881175 \h </w:instrText>
      </w:r>
      <w:r w:rsidR="00D634F8">
        <w:rPr>
          <w:rFonts w:ascii="Times New Roman" w:hAnsi="Times New Roman"/>
        </w:rPr>
      </w:r>
      <w:r w:rsidR="00D634F8">
        <w:rPr>
          <w:rFonts w:ascii="Times New Roman" w:hAnsi="Times New Roman"/>
        </w:rPr>
        <w:fldChar w:fldCharType="separate"/>
      </w:r>
      <w:ins w:id="1364" w:author="admin" w:date="2016-10-27T15:32:00Z">
        <w:r w:rsidR="00415D72">
          <w:rPr>
            <w:rFonts w:hint="eastAsia"/>
          </w:rPr>
          <w:t>图</w:t>
        </w:r>
        <w:r w:rsidR="00415D72">
          <w:rPr>
            <w:rFonts w:hint="eastAsia"/>
          </w:rPr>
          <w:t xml:space="preserve"> </w:t>
        </w:r>
        <w:r w:rsidR="00415D72">
          <w:rPr>
            <w:noProof/>
          </w:rPr>
          <w:t>33</w:t>
        </w:r>
      </w:ins>
      <w:del w:id="1365" w:author="admin" w:date="2016-10-25T15:07:00Z">
        <w:r w:rsidR="00E64420" w:rsidDel="002B3801">
          <w:rPr>
            <w:rFonts w:hint="eastAsia"/>
          </w:rPr>
          <w:delText>图</w:delText>
        </w:r>
        <w:r w:rsidR="00E64420" w:rsidDel="002B3801">
          <w:rPr>
            <w:rFonts w:hint="eastAsia"/>
          </w:rPr>
          <w:delText xml:space="preserve"> </w:delText>
        </w:r>
        <w:r w:rsidR="00E64420" w:rsidDel="002B3801">
          <w:rPr>
            <w:noProof/>
          </w:rPr>
          <w:delText>33</w:delText>
        </w:r>
      </w:del>
      <w:r w:rsidR="00D634F8"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>。</w:t>
      </w:r>
    </w:p>
    <w:p w:rsidR="007111D4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1366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3969001" cy="2254500"/>
            <wp:effectExtent l="19050" t="0" r="0" b="0"/>
            <wp:docPr id="267" name="图片 287" descr="fig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7" descr="fig33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9001" cy="225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1D4" w:rsidRDefault="00D044CA" w:rsidP="007111D4">
      <w:pPr>
        <w:pStyle w:val="af5"/>
        <w:spacing w:afterLines="50"/>
      </w:pPr>
      <w:bookmarkStart w:id="1367" w:name="_Ref445881175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33</w:t>
      </w:r>
      <w:r w:rsidR="00D634F8">
        <w:fldChar w:fldCharType="end"/>
      </w:r>
      <w:bookmarkEnd w:id="1367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岸台</w:t>
      </w:r>
      <w:del w:id="1368" w:author="admin" w:date="2016-10-28T14:05:00Z">
        <w:r w:rsidDel="002513A5">
          <w:rPr>
            <w:rFonts w:ascii="Times New Roman" w:hAnsi="Times New Roman"/>
          </w:rPr>
          <w:delText>号码</w:delText>
        </w:r>
      </w:del>
      <w:r>
        <w:rPr>
          <w:rFonts w:ascii="Times New Roman" w:hAnsi="Times New Roman"/>
        </w:rPr>
        <w:t>：可选择</w:t>
      </w:r>
      <w:ins w:id="1369" w:author="admin" w:date="2016-10-28T14:05:00Z">
        <w:r w:rsidR="002513A5">
          <w:rPr>
            <w:rFonts w:ascii="Times New Roman" w:hAnsi="Times New Roman" w:hint="eastAsia"/>
          </w:rPr>
          <w:t>“输入”，</w:t>
        </w:r>
      </w:ins>
      <w:r>
        <w:rPr>
          <w:rFonts w:ascii="Times New Roman" w:hAnsi="Times New Roman"/>
        </w:rPr>
        <w:t>手动输入</w:t>
      </w:r>
      <w:ins w:id="1370" w:author="admin" w:date="2016-10-28T14:05:00Z">
        <w:r w:rsidR="002513A5">
          <w:rPr>
            <w:rFonts w:ascii="Times New Roman" w:hAnsi="Times New Roman" w:hint="eastAsia"/>
          </w:rPr>
          <w:t>；或选择“岸台”，从</w:t>
        </w:r>
      </w:ins>
      <w:del w:id="1371" w:author="admin" w:date="2016-10-28T14:05:00Z">
        <w:r w:rsidDel="002513A5">
          <w:rPr>
            <w:rFonts w:ascii="Times New Roman" w:hAnsi="Times New Roman"/>
          </w:rPr>
          <w:delText>或</w:delText>
        </w:r>
      </w:del>
      <w:r>
        <w:rPr>
          <w:rFonts w:ascii="Times New Roman" w:hAnsi="Times New Roman"/>
        </w:rPr>
        <w:t>地址簿选择</w:t>
      </w:r>
      <w:del w:id="1372" w:author="admin" w:date="2016-10-28T14:05:00Z">
        <w:r w:rsidDel="002513A5">
          <w:rPr>
            <w:rFonts w:ascii="Times New Roman" w:hAnsi="Times New Roman"/>
          </w:rPr>
          <w:delText>两种方式</w:delText>
        </w:r>
      </w:del>
      <w:r>
        <w:rPr>
          <w:rFonts w:ascii="Times New Roman" w:hAnsi="Times New Roman"/>
        </w:rPr>
        <w:t>，如</w:t>
      </w:r>
      <w:r w:rsidR="00D634F8"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_Ref445881180 \h </w:instrText>
      </w:r>
      <w:r w:rsidR="00D634F8">
        <w:rPr>
          <w:rFonts w:ascii="Times New Roman" w:hAnsi="Times New Roman"/>
        </w:rPr>
      </w:r>
      <w:r w:rsidR="00D634F8">
        <w:rPr>
          <w:rFonts w:ascii="Times New Roman" w:hAnsi="Times New Roman"/>
        </w:rPr>
        <w:fldChar w:fldCharType="separate"/>
      </w:r>
      <w:ins w:id="1373" w:author="admin" w:date="2016-10-27T15:32:00Z">
        <w:r w:rsidR="00415D72">
          <w:rPr>
            <w:rFonts w:hint="eastAsia"/>
          </w:rPr>
          <w:t>图</w:t>
        </w:r>
        <w:r w:rsidR="00415D72">
          <w:rPr>
            <w:rFonts w:hint="eastAsia"/>
          </w:rPr>
          <w:t xml:space="preserve"> </w:t>
        </w:r>
        <w:r w:rsidR="00415D72">
          <w:rPr>
            <w:noProof/>
          </w:rPr>
          <w:t>34</w:t>
        </w:r>
      </w:ins>
      <w:del w:id="1374" w:author="admin" w:date="2016-10-25T15:07:00Z">
        <w:r w:rsidR="00E64420" w:rsidDel="002B3801">
          <w:rPr>
            <w:rFonts w:hint="eastAsia"/>
          </w:rPr>
          <w:delText>图</w:delText>
        </w:r>
        <w:r w:rsidR="00E64420" w:rsidDel="002B3801">
          <w:rPr>
            <w:rFonts w:hint="eastAsia"/>
          </w:rPr>
          <w:delText xml:space="preserve"> </w:delText>
        </w:r>
        <w:r w:rsidR="00E64420" w:rsidDel="002B3801">
          <w:rPr>
            <w:noProof/>
          </w:rPr>
          <w:delText>34</w:delText>
        </w:r>
      </w:del>
      <w:r w:rsidR="00D634F8"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>。</w:t>
      </w:r>
    </w:p>
    <w:p w:rsidR="007111D4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1375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445500" cy="445500"/>
            <wp:effectExtent l="19050" t="0" r="0" b="0"/>
            <wp:docPr id="78" name="图片 289" descr="fig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9" descr="fig34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00" cy="44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1D4" w:rsidRDefault="00D044CA" w:rsidP="007111D4">
      <w:pPr>
        <w:pStyle w:val="af5"/>
        <w:spacing w:afterLines="50"/>
      </w:pPr>
      <w:bookmarkStart w:id="1376" w:name="_Ref445881180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34</w:t>
      </w:r>
      <w:r w:rsidR="00D634F8">
        <w:fldChar w:fldCharType="end"/>
      </w:r>
      <w:bookmarkEnd w:id="1376"/>
    </w:p>
    <w:p w:rsidR="00D96A3A" w:rsidRDefault="002513A5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ins w:id="1377" w:author="admin" w:date="2016-10-28T14:06:00Z">
        <w:r>
          <w:rPr>
            <w:rFonts w:ascii="Times New Roman" w:hAnsi="Times New Roman" w:hint="eastAsia"/>
          </w:rPr>
          <w:t>参数编辑完毕，</w:t>
        </w:r>
      </w:ins>
      <w:r w:rsidR="00D044CA">
        <w:rPr>
          <w:rFonts w:ascii="Times New Roman" w:hAnsi="Times New Roman"/>
        </w:rPr>
        <w:t>选择软功能键</w:t>
      </w:r>
      <w:r w:rsidR="00D044CA">
        <w:rPr>
          <w:rFonts w:ascii="Times New Roman" w:hAnsi="Times New Roman"/>
        </w:rPr>
        <w:t>“</w:t>
      </w:r>
      <w:r w:rsidR="00D044CA">
        <w:rPr>
          <w:rFonts w:ascii="Times New Roman" w:hAnsi="Times New Roman"/>
        </w:rPr>
        <w:t>发送</w:t>
      </w:r>
      <w:r w:rsidR="00D044CA">
        <w:rPr>
          <w:rFonts w:ascii="Times New Roman" w:hAnsi="Times New Roman"/>
        </w:rPr>
        <w:t>”</w:t>
      </w:r>
      <w:r w:rsidR="00D044CA">
        <w:rPr>
          <w:rFonts w:ascii="Times New Roman" w:hAnsi="Times New Roman"/>
        </w:rPr>
        <w:t>将消息发出，如</w:t>
      </w:r>
      <w:r w:rsidR="00D634F8">
        <w:rPr>
          <w:rFonts w:ascii="Times New Roman" w:hAnsi="Times New Roman"/>
        </w:rPr>
        <w:fldChar w:fldCharType="begin"/>
      </w:r>
      <w:r w:rsidR="00D044CA">
        <w:rPr>
          <w:rFonts w:ascii="Times New Roman" w:hAnsi="Times New Roman"/>
        </w:rPr>
        <w:instrText xml:space="preserve"> REF _Ref445881184 \h </w:instrText>
      </w:r>
      <w:r w:rsidR="00D634F8">
        <w:rPr>
          <w:rFonts w:ascii="Times New Roman" w:hAnsi="Times New Roman"/>
        </w:rPr>
      </w:r>
      <w:r w:rsidR="00D634F8">
        <w:rPr>
          <w:rFonts w:ascii="Times New Roman" w:hAnsi="Times New Roman"/>
        </w:rPr>
        <w:fldChar w:fldCharType="separate"/>
      </w:r>
      <w:ins w:id="1378" w:author="admin" w:date="2016-10-27T15:32:00Z">
        <w:r w:rsidR="00415D72">
          <w:rPr>
            <w:rFonts w:hint="eastAsia"/>
          </w:rPr>
          <w:t>图</w:t>
        </w:r>
        <w:r w:rsidR="00415D72">
          <w:rPr>
            <w:rFonts w:hint="eastAsia"/>
          </w:rPr>
          <w:t xml:space="preserve"> </w:t>
        </w:r>
        <w:r w:rsidR="00415D72">
          <w:rPr>
            <w:noProof/>
          </w:rPr>
          <w:t>35</w:t>
        </w:r>
      </w:ins>
      <w:del w:id="1379" w:author="admin" w:date="2016-10-25T15:07:00Z">
        <w:r w:rsidR="00E64420" w:rsidDel="002B3801">
          <w:rPr>
            <w:rFonts w:hint="eastAsia"/>
          </w:rPr>
          <w:delText>图</w:delText>
        </w:r>
        <w:r w:rsidR="00E64420" w:rsidDel="002B3801">
          <w:rPr>
            <w:rFonts w:hint="eastAsia"/>
          </w:rPr>
          <w:delText xml:space="preserve"> </w:delText>
        </w:r>
        <w:r w:rsidR="00E64420" w:rsidDel="002B3801">
          <w:rPr>
            <w:noProof/>
          </w:rPr>
          <w:delText>35</w:delText>
        </w:r>
      </w:del>
      <w:r w:rsidR="00D634F8">
        <w:rPr>
          <w:rFonts w:ascii="Times New Roman" w:hAnsi="Times New Roman"/>
        </w:rPr>
        <w:fldChar w:fldCharType="end"/>
      </w:r>
      <w:r w:rsidR="00D044CA">
        <w:rPr>
          <w:rFonts w:ascii="Times New Roman" w:hAnsi="Times New Roman"/>
        </w:rPr>
        <w:t>。</w:t>
      </w:r>
    </w:p>
    <w:p w:rsidR="007111D4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1380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lastRenderedPageBreak/>
        <w:drawing>
          <wp:inline distT="0" distB="0" distL="0" distR="0">
            <wp:extent cx="3964131" cy="2292927"/>
            <wp:effectExtent l="19050" t="0" r="0" b="0"/>
            <wp:docPr id="79" name="图片 290" descr="fig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0" descr="fig35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 b="-2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131" cy="2292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1D4" w:rsidRDefault="00D044CA" w:rsidP="007111D4">
      <w:pPr>
        <w:pStyle w:val="af5"/>
        <w:spacing w:afterLines="50"/>
      </w:pPr>
      <w:bookmarkStart w:id="1381" w:name="_Ref445881184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35</w:t>
      </w:r>
      <w:r w:rsidR="00D634F8">
        <w:fldChar w:fldCharType="end"/>
      </w:r>
      <w:bookmarkEnd w:id="1381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消息发送完毕，等待</w:t>
      </w:r>
      <w:ins w:id="1382" w:author="admin" w:date="2016-10-28T14:06:00Z">
        <w:r w:rsidR="002513A5">
          <w:rPr>
            <w:rFonts w:ascii="Times New Roman" w:hAnsi="Times New Roman" w:hint="eastAsia"/>
          </w:rPr>
          <w:t>岸台的</w:t>
        </w:r>
      </w:ins>
      <w:r>
        <w:rPr>
          <w:rFonts w:ascii="Times New Roman" w:hAnsi="Times New Roman"/>
        </w:rPr>
        <w:t>确认</w:t>
      </w:r>
      <w:del w:id="1383" w:author="admin" w:date="2016-10-28T14:06:00Z">
        <w:r w:rsidDel="002513A5">
          <w:rPr>
            <w:rFonts w:ascii="Times New Roman" w:hAnsi="Times New Roman"/>
          </w:rPr>
          <w:delText>消息</w:delText>
        </w:r>
      </w:del>
      <w:r>
        <w:rPr>
          <w:rFonts w:ascii="Times New Roman" w:hAnsi="Times New Roman"/>
        </w:rPr>
        <w:t>，</w:t>
      </w:r>
      <w:ins w:id="1384" w:author="admin" w:date="2016-10-28T14:07:00Z">
        <w:r w:rsidR="002513A5">
          <w:rPr>
            <w:rFonts w:ascii="Times New Roman" w:hAnsi="Times New Roman" w:hint="eastAsia"/>
          </w:rPr>
          <w:t>并启动</w:t>
        </w:r>
        <w:r w:rsidR="002513A5">
          <w:rPr>
            <w:rFonts w:ascii="Times New Roman" w:hAnsi="Times New Roman" w:hint="eastAsia"/>
          </w:rPr>
          <w:t>4</w:t>
        </w:r>
        <w:r w:rsidR="002513A5">
          <w:rPr>
            <w:rFonts w:ascii="Times New Roman" w:hAnsi="Times New Roman" w:hint="eastAsia"/>
          </w:rPr>
          <w:t>分钟左右的倒计时，</w:t>
        </w:r>
      </w:ins>
      <w:del w:id="1385" w:author="admin" w:date="2016-10-28T14:06:00Z">
        <w:r w:rsidDel="002513A5">
          <w:rPr>
            <w:rFonts w:ascii="Times New Roman" w:hAnsi="Times New Roman"/>
          </w:rPr>
          <w:delText>并</w:delText>
        </w:r>
      </w:del>
      <w:r>
        <w:rPr>
          <w:rFonts w:ascii="Times New Roman" w:hAnsi="Times New Roman"/>
        </w:rPr>
        <w:t>同时监听遇险通话，如</w:t>
      </w:r>
      <w:r w:rsidR="00D634F8"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_Ref445881189 \h </w:instrText>
      </w:r>
      <w:r w:rsidR="00D634F8">
        <w:rPr>
          <w:rFonts w:ascii="Times New Roman" w:hAnsi="Times New Roman"/>
        </w:rPr>
      </w:r>
      <w:r w:rsidR="00D634F8">
        <w:rPr>
          <w:rFonts w:ascii="Times New Roman" w:hAnsi="Times New Roman"/>
        </w:rPr>
        <w:fldChar w:fldCharType="separate"/>
      </w:r>
      <w:ins w:id="1386" w:author="admin" w:date="2016-10-27T15:32:00Z">
        <w:r w:rsidR="00415D72">
          <w:rPr>
            <w:rFonts w:hint="eastAsia"/>
          </w:rPr>
          <w:t>图</w:t>
        </w:r>
        <w:r w:rsidR="00415D72">
          <w:rPr>
            <w:rFonts w:hint="eastAsia"/>
          </w:rPr>
          <w:t xml:space="preserve"> </w:t>
        </w:r>
        <w:r w:rsidR="00415D72">
          <w:rPr>
            <w:noProof/>
          </w:rPr>
          <w:t>36</w:t>
        </w:r>
      </w:ins>
      <w:del w:id="1387" w:author="admin" w:date="2016-10-25T15:07:00Z">
        <w:r w:rsidR="00E64420" w:rsidDel="002B3801">
          <w:rPr>
            <w:rFonts w:hint="eastAsia"/>
          </w:rPr>
          <w:delText>图</w:delText>
        </w:r>
        <w:r w:rsidR="00E64420" w:rsidDel="002B3801">
          <w:rPr>
            <w:rFonts w:hint="eastAsia"/>
          </w:rPr>
          <w:delText xml:space="preserve"> </w:delText>
        </w:r>
        <w:r w:rsidR="00E64420" w:rsidDel="002B3801">
          <w:rPr>
            <w:noProof/>
          </w:rPr>
          <w:delText>36</w:delText>
        </w:r>
      </w:del>
      <w:r w:rsidR="00D634F8"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>。</w:t>
      </w:r>
    </w:p>
    <w:p w:rsidR="007111D4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1388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3962251" cy="2247750"/>
            <wp:effectExtent l="19050" t="0" r="149" b="0"/>
            <wp:docPr id="80" name="图片 291" descr="fig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1" descr="fig36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251" cy="22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1D4" w:rsidRDefault="00D044CA" w:rsidP="007111D4">
      <w:pPr>
        <w:pStyle w:val="af5"/>
        <w:spacing w:afterLines="50"/>
      </w:pPr>
      <w:bookmarkStart w:id="1389" w:name="_Ref445881189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36</w:t>
      </w:r>
      <w:r w:rsidR="00D634F8">
        <w:fldChar w:fldCharType="end"/>
      </w:r>
      <w:bookmarkEnd w:id="1389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若倒计时结束仍未收到来自岸台的确认消息，</w:t>
      </w:r>
      <w:ins w:id="1390" w:author="admin" w:date="2016-10-28T14:07:00Z">
        <w:r w:rsidR="00C2181C">
          <w:rPr>
            <w:rFonts w:ascii="Times New Roman" w:hAnsi="Times New Roman" w:hint="eastAsia"/>
          </w:rPr>
          <w:t>系统</w:t>
        </w:r>
      </w:ins>
      <w:r>
        <w:rPr>
          <w:rFonts w:ascii="Times New Roman" w:hAnsi="Times New Roman"/>
        </w:rPr>
        <w:t>将弹出提示框，</w:t>
      </w:r>
      <w:ins w:id="1391" w:author="admin" w:date="2016-10-28T14:07:00Z">
        <w:r w:rsidR="00C2181C">
          <w:rPr>
            <w:rFonts w:ascii="Times New Roman" w:hAnsi="Times New Roman"/>
          </w:rPr>
          <w:t>如</w:t>
        </w:r>
        <w:r w:rsidR="00D634F8">
          <w:rPr>
            <w:rFonts w:ascii="Times New Roman" w:hAnsi="Times New Roman"/>
          </w:rPr>
          <w:fldChar w:fldCharType="begin"/>
        </w:r>
        <w:r w:rsidR="00C2181C">
          <w:rPr>
            <w:rFonts w:ascii="Times New Roman" w:hAnsi="Times New Roman"/>
          </w:rPr>
          <w:instrText xml:space="preserve"> REF _Ref445881198 \h </w:instrText>
        </w:r>
      </w:ins>
      <w:r w:rsidR="00D634F8">
        <w:rPr>
          <w:rFonts w:ascii="Times New Roman" w:hAnsi="Times New Roman"/>
        </w:rPr>
      </w:r>
      <w:ins w:id="1392" w:author="admin" w:date="2016-10-28T14:07:00Z">
        <w:r w:rsidR="00D634F8">
          <w:rPr>
            <w:rFonts w:ascii="Times New Roman" w:hAnsi="Times New Roman"/>
          </w:rPr>
          <w:fldChar w:fldCharType="separate"/>
        </w:r>
        <w:r w:rsidR="00C2181C">
          <w:rPr>
            <w:rFonts w:hint="eastAsia"/>
          </w:rPr>
          <w:t>图</w:t>
        </w:r>
        <w:r w:rsidR="00C2181C">
          <w:rPr>
            <w:rFonts w:hint="eastAsia"/>
          </w:rPr>
          <w:t xml:space="preserve"> </w:t>
        </w:r>
        <w:r w:rsidR="00C2181C">
          <w:rPr>
            <w:noProof/>
          </w:rPr>
          <w:t>37</w:t>
        </w:r>
        <w:r w:rsidR="00D634F8">
          <w:rPr>
            <w:rFonts w:ascii="Times New Roman" w:hAnsi="Times New Roman"/>
          </w:rPr>
          <w:fldChar w:fldCharType="end"/>
        </w:r>
        <w:r w:rsidR="00C2181C">
          <w:rPr>
            <w:rFonts w:ascii="Times New Roman" w:hAnsi="Times New Roman" w:hint="eastAsia"/>
          </w:rPr>
          <w:t>，用户可</w:t>
        </w:r>
      </w:ins>
      <w:r>
        <w:rPr>
          <w:rFonts w:ascii="Times New Roman" w:hAnsi="Times New Roman"/>
        </w:rPr>
        <w:t>选择重新发送或退出呼叫</w:t>
      </w:r>
      <w:del w:id="1393" w:author="admin" w:date="2016-10-28T14:07:00Z">
        <w:r w:rsidDel="00C2181C">
          <w:rPr>
            <w:rFonts w:ascii="Times New Roman" w:hAnsi="Times New Roman"/>
          </w:rPr>
          <w:delText>，如</w:delText>
        </w:r>
        <w:r w:rsidR="00D634F8" w:rsidDel="00C2181C">
          <w:rPr>
            <w:rFonts w:ascii="Times New Roman" w:hAnsi="Times New Roman"/>
          </w:rPr>
          <w:fldChar w:fldCharType="begin"/>
        </w:r>
        <w:r w:rsidDel="00C2181C">
          <w:rPr>
            <w:rFonts w:ascii="Times New Roman" w:hAnsi="Times New Roman"/>
          </w:rPr>
          <w:delInstrText xml:space="preserve"> REF _Ref445881198 \h </w:delInstrText>
        </w:r>
        <w:r w:rsidR="00D634F8" w:rsidDel="00C2181C">
          <w:rPr>
            <w:rFonts w:ascii="Times New Roman" w:hAnsi="Times New Roman"/>
          </w:rPr>
        </w:r>
        <w:r w:rsidR="00D634F8" w:rsidDel="00C2181C">
          <w:rPr>
            <w:rFonts w:ascii="Times New Roman" w:hAnsi="Times New Roman"/>
          </w:rPr>
          <w:fldChar w:fldCharType="separate"/>
        </w:r>
      </w:del>
      <w:del w:id="1394" w:author="admin" w:date="2016-10-25T15:07:00Z">
        <w:r w:rsidR="00E64420" w:rsidDel="002B3801">
          <w:rPr>
            <w:rFonts w:hint="eastAsia"/>
          </w:rPr>
          <w:delText>图</w:delText>
        </w:r>
        <w:r w:rsidR="00E64420" w:rsidDel="002B3801">
          <w:rPr>
            <w:rFonts w:hint="eastAsia"/>
          </w:rPr>
          <w:delText xml:space="preserve"> </w:delText>
        </w:r>
        <w:r w:rsidR="00E64420" w:rsidDel="002B3801">
          <w:rPr>
            <w:noProof/>
          </w:rPr>
          <w:delText>37</w:delText>
        </w:r>
      </w:del>
      <w:del w:id="1395" w:author="admin" w:date="2016-10-28T14:07:00Z">
        <w:r w:rsidR="00D634F8" w:rsidDel="00C2181C">
          <w:rPr>
            <w:rFonts w:ascii="Times New Roman" w:hAnsi="Times New Roman"/>
          </w:rPr>
          <w:fldChar w:fldCharType="end"/>
        </w:r>
      </w:del>
      <w:r>
        <w:rPr>
          <w:rFonts w:ascii="Times New Roman" w:hAnsi="Times New Roman"/>
        </w:rPr>
        <w:t>。</w:t>
      </w:r>
    </w:p>
    <w:p w:rsidR="007111D4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1396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1705841" cy="852055"/>
            <wp:effectExtent l="19050" t="0" r="8659" b="0"/>
            <wp:docPr id="81" name="图片 292" descr="fig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2" descr="fig37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 b="-11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5841" cy="852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1D4" w:rsidRDefault="00D044CA" w:rsidP="007111D4">
      <w:pPr>
        <w:pStyle w:val="af5"/>
        <w:spacing w:afterLines="50"/>
      </w:pPr>
      <w:bookmarkStart w:id="1397" w:name="_Ref445881198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37</w:t>
      </w:r>
      <w:r w:rsidR="00D634F8">
        <w:fldChar w:fldCharType="end"/>
      </w:r>
      <w:bookmarkEnd w:id="1397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收到岸台的确认消息，警报响起，并弹出提示框，如</w:t>
      </w:r>
      <w:r w:rsidR="00D634F8"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_Ref445881204 \h </w:instrText>
      </w:r>
      <w:r w:rsidR="00D634F8">
        <w:rPr>
          <w:rFonts w:ascii="Times New Roman" w:hAnsi="Times New Roman"/>
        </w:rPr>
      </w:r>
      <w:r w:rsidR="00D634F8">
        <w:rPr>
          <w:rFonts w:ascii="Times New Roman" w:hAnsi="Times New Roman"/>
        </w:rPr>
        <w:fldChar w:fldCharType="separate"/>
      </w:r>
      <w:ins w:id="1398" w:author="admin" w:date="2016-10-27T15:32:00Z">
        <w:r w:rsidR="00415D72">
          <w:rPr>
            <w:rFonts w:hint="eastAsia"/>
          </w:rPr>
          <w:t>图</w:t>
        </w:r>
        <w:r w:rsidR="00415D72">
          <w:rPr>
            <w:rFonts w:hint="eastAsia"/>
          </w:rPr>
          <w:t xml:space="preserve"> </w:t>
        </w:r>
        <w:r w:rsidR="00415D72">
          <w:rPr>
            <w:noProof/>
          </w:rPr>
          <w:t>38</w:t>
        </w:r>
      </w:ins>
      <w:del w:id="1399" w:author="admin" w:date="2016-10-25T15:07:00Z">
        <w:r w:rsidR="00E64420" w:rsidDel="002B3801">
          <w:rPr>
            <w:rFonts w:hint="eastAsia"/>
          </w:rPr>
          <w:delText>图</w:delText>
        </w:r>
        <w:r w:rsidR="00E64420" w:rsidDel="002B3801">
          <w:rPr>
            <w:rFonts w:hint="eastAsia"/>
          </w:rPr>
          <w:delText xml:space="preserve"> </w:delText>
        </w:r>
        <w:r w:rsidR="00E64420" w:rsidDel="002B3801">
          <w:rPr>
            <w:noProof/>
          </w:rPr>
          <w:delText>38</w:delText>
        </w:r>
      </w:del>
      <w:r w:rsidR="00D634F8"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>。</w:t>
      </w:r>
    </w:p>
    <w:p w:rsidR="007111D4" w:rsidRDefault="007111D4" w:rsidP="007111D4">
      <w:pPr>
        <w:widowControl/>
        <w:spacing w:beforeLines="50" w:after="0" w:line="360" w:lineRule="auto"/>
        <w:jc w:val="center"/>
        <w:rPr>
          <w:noProof/>
          <w:kern w:val="0"/>
          <w:sz w:val="24"/>
          <w:szCs w:val="24"/>
          <w:rPrChange w:id="1400" w:author="admin" w:date="2016-10-27T15:46:00Z">
            <w:rPr>
              <w:rStyle w:val="af3"/>
              <w:rFonts w:ascii="Times New Roman" w:hAnsi="Times New Roman"/>
            </w:rPr>
          </w:rPrChange>
        </w:rPr>
        <w:pPrChange w:id="1401" w:author="admin" w:date="2016-10-31T15:42:00Z">
          <w:pPr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  <w:rPrChange w:id="1402" w:author="Unknown">
            <w:rPr>
              <w:rFonts w:ascii="Times New Roman" w:hAnsi="Times New Roman"/>
              <w:b/>
              <w:bCs/>
              <w:i/>
              <w:iCs/>
              <w:noProof/>
              <w:color w:val="4F81BD"/>
            </w:rPr>
          </w:rPrChange>
        </w:rPr>
        <w:drawing>
          <wp:inline distT="0" distB="0" distL="0" distR="0">
            <wp:extent cx="2524500" cy="1113750"/>
            <wp:effectExtent l="19050" t="0" r="9150" b="0"/>
            <wp:docPr id="82" name="图片 293" descr="fig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3" descr="fig38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500" cy="111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1D4" w:rsidRDefault="00D044CA" w:rsidP="007111D4">
      <w:pPr>
        <w:pStyle w:val="af5"/>
        <w:spacing w:afterLines="50"/>
      </w:pPr>
      <w:bookmarkStart w:id="1403" w:name="_Ref445881204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38</w:t>
      </w:r>
      <w:r w:rsidR="00D634F8">
        <w:fldChar w:fldCharType="end"/>
      </w:r>
      <w:bookmarkEnd w:id="1403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根据提示，按【</w:t>
      </w:r>
      <w:r>
        <w:rPr>
          <w:rFonts w:ascii="Times New Roman" w:hAnsi="Times New Roman"/>
        </w:rPr>
        <w:t>ESC</w:t>
      </w:r>
      <w:r>
        <w:rPr>
          <w:rFonts w:ascii="Times New Roman" w:hAnsi="Times New Roman"/>
        </w:rPr>
        <w:t>】停止报警，</w:t>
      </w:r>
      <w:ins w:id="1404" w:author="admin" w:date="2016-10-28T14:08:00Z">
        <w:r w:rsidR="00484D6A">
          <w:rPr>
            <w:rFonts w:ascii="Times New Roman" w:hAnsi="Times New Roman" w:hint="eastAsia"/>
          </w:rPr>
          <w:t>系统</w:t>
        </w:r>
      </w:ins>
      <w:r>
        <w:rPr>
          <w:rFonts w:ascii="Times New Roman" w:hAnsi="Times New Roman"/>
        </w:rPr>
        <w:t>退出提示框</w:t>
      </w:r>
      <w:ins w:id="1405" w:author="admin" w:date="2016-10-28T14:08:00Z">
        <w:r w:rsidR="00484D6A">
          <w:rPr>
            <w:rFonts w:ascii="Times New Roman" w:hAnsi="Times New Roman" w:hint="eastAsia"/>
          </w:rPr>
          <w:t>并</w:t>
        </w:r>
      </w:ins>
      <w:del w:id="1406" w:author="admin" w:date="2016-10-28T14:08:00Z">
        <w:r w:rsidDel="00484D6A">
          <w:rPr>
            <w:rFonts w:ascii="Times New Roman" w:hAnsi="Times New Roman"/>
          </w:rPr>
          <w:delText>，</w:delText>
        </w:r>
      </w:del>
      <w:r>
        <w:rPr>
          <w:rFonts w:ascii="Times New Roman" w:hAnsi="Times New Roman"/>
        </w:rPr>
        <w:t>显示消息内容，与岸台进行通信，如</w:t>
      </w:r>
      <w:r w:rsidR="00D634F8"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_Ref445881210 \h </w:instrText>
      </w:r>
      <w:r w:rsidR="00D634F8">
        <w:rPr>
          <w:rFonts w:ascii="Times New Roman" w:hAnsi="Times New Roman"/>
        </w:rPr>
      </w:r>
      <w:r w:rsidR="00D634F8">
        <w:rPr>
          <w:rFonts w:ascii="Times New Roman" w:hAnsi="Times New Roman"/>
        </w:rPr>
        <w:fldChar w:fldCharType="separate"/>
      </w:r>
      <w:ins w:id="1407" w:author="admin" w:date="2016-10-27T15:32:00Z">
        <w:r w:rsidR="00415D72">
          <w:rPr>
            <w:rFonts w:hint="eastAsia"/>
          </w:rPr>
          <w:t>图</w:t>
        </w:r>
        <w:r w:rsidR="00415D72">
          <w:rPr>
            <w:rFonts w:hint="eastAsia"/>
          </w:rPr>
          <w:t xml:space="preserve"> </w:t>
        </w:r>
        <w:r w:rsidR="00415D72">
          <w:rPr>
            <w:noProof/>
          </w:rPr>
          <w:t>39</w:t>
        </w:r>
      </w:ins>
      <w:del w:id="1408" w:author="admin" w:date="2016-10-25T15:07:00Z">
        <w:r w:rsidR="00E64420" w:rsidDel="002B3801">
          <w:rPr>
            <w:rFonts w:hint="eastAsia"/>
          </w:rPr>
          <w:delText>图</w:delText>
        </w:r>
        <w:r w:rsidR="00E64420" w:rsidDel="002B3801">
          <w:rPr>
            <w:rFonts w:hint="eastAsia"/>
          </w:rPr>
          <w:delText xml:space="preserve"> </w:delText>
        </w:r>
        <w:r w:rsidR="00E64420" w:rsidDel="002B3801">
          <w:rPr>
            <w:noProof/>
          </w:rPr>
          <w:delText>39</w:delText>
        </w:r>
      </w:del>
      <w:r w:rsidR="00D634F8"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>。</w:t>
      </w:r>
    </w:p>
    <w:p w:rsidR="007111D4" w:rsidRDefault="0059437B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1409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3576205" cy="2031382"/>
            <wp:effectExtent l="19050" t="0" r="5195" b="0"/>
            <wp:docPr id="121" name="图片 23" descr="C:\Users\admin\Desktop\160705Translation\二代电台UI文件\fig_emf_zhCN\fig39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\Desktop\160705Translation\二代电台UI文件\fig_emf_zhCN\fig39.emf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617" cy="2034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1D4" w:rsidRDefault="00D044CA" w:rsidP="007111D4">
      <w:pPr>
        <w:pStyle w:val="af5"/>
        <w:spacing w:afterLines="50"/>
      </w:pPr>
      <w:bookmarkStart w:id="1410" w:name="_Ref445881210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39</w:t>
      </w:r>
      <w:r w:rsidR="00D634F8">
        <w:fldChar w:fldCharType="end"/>
      </w:r>
      <w:bookmarkEnd w:id="1410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3</w:t>
      </w:r>
      <w:r>
        <w:rPr>
          <w:rFonts w:ascii="Times New Roman" w:hAnsi="Times New Roman"/>
        </w:rPr>
        <w:t>）</w:t>
      </w:r>
      <w:ins w:id="1411" w:author="admin" w:date="2016-10-28T14:08:00Z">
        <w:r w:rsidR="00484D6A">
          <w:rPr>
            <w:rFonts w:ascii="Times New Roman" w:hAnsi="Times New Roman" w:hint="eastAsia"/>
          </w:rPr>
          <w:t>选择“</w:t>
        </w:r>
      </w:ins>
      <w:r>
        <w:rPr>
          <w:rFonts w:ascii="Times New Roman" w:hAnsi="Times New Roman"/>
        </w:rPr>
        <w:t>海区转发</w:t>
      </w:r>
      <w:ins w:id="1412" w:author="admin" w:date="2016-10-28T14:08:00Z">
        <w:r w:rsidR="00484D6A">
          <w:rPr>
            <w:rFonts w:ascii="Times New Roman" w:hAnsi="Times New Roman" w:hint="eastAsia"/>
          </w:rPr>
          <w:t>”，</w:t>
        </w:r>
      </w:ins>
      <w:del w:id="1413" w:author="admin" w:date="2016-10-28T14:08:00Z">
        <w:r w:rsidDel="00484D6A">
          <w:rPr>
            <w:rFonts w:ascii="Times New Roman" w:hAnsi="Times New Roman"/>
          </w:rPr>
          <w:delText>：类型选择</w:delText>
        </w:r>
        <w:r w:rsidDel="00484D6A">
          <w:rPr>
            <w:rFonts w:ascii="Times New Roman" w:hAnsi="Times New Roman"/>
          </w:rPr>
          <w:delText>“</w:delText>
        </w:r>
        <w:r w:rsidDel="00484D6A">
          <w:rPr>
            <w:rFonts w:ascii="Times New Roman" w:hAnsi="Times New Roman"/>
          </w:rPr>
          <w:delText>海区转发</w:delText>
        </w:r>
        <w:r w:rsidDel="00484D6A">
          <w:rPr>
            <w:rFonts w:ascii="Times New Roman" w:hAnsi="Times New Roman"/>
          </w:rPr>
          <w:delText>”</w:delText>
        </w:r>
        <w:r w:rsidDel="00484D6A">
          <w:rPr>
            <w:rFonts w:ascii="Times New Roman" w:hAnsi="Times New Roman"/>
          </w:rPr>
          <w:delText>，</w:delText>
        </w:r>
      </w:del>
      <w:r>
        <w:rPr>
          <w:rFonts w:ascii="Times New Roman" w:hAnsi="Times New Roman"/>
        </w:rPr>
        <w:t>如</w:t>
      </w:r>
      <w:r w:rsidR="00D634F8"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_Ref445881215 \h </w:instrText>
      </w:r>
      <w:r w:rsidR="00D634F8">
        <w:rPr>
          <w:rFonts w:ascii="Times New Roman" w:hAnsi="Times New Roman"/>
        </w:rPr>
      </w:r>
      <w:r w:rsidR="00D634F8">
        <w:rPr>
          <w:rFonts w:ascii="Times New Roman" w:hAnsi="Times New Roman"/>
        </w:rPr>
        <w:fldChar w:fldCharType="separate"/>
      </w:r>
      <w:ins w:id="1414" w:author="admin" w:date="2016-10-27T15:32:00Z">
        <w:r w:rsidR="00415D72">
          <w:rPr>
            <w:rFonts w:hint="eastAsia"/>
          </w:rPr>
          <w:t>图</w:t>
        </w:r>
        <w:r w:rsidR="00415D72">
          <w:rPr>
            <w:rFonts w:hint="eastAsia"/>
          </w:rPr>
          <w:t xml:space="preserve"> </w:t>
        </w:r>
        <w:r w:rsidR="00415D72">
          <w:rPr>
            <w:noProof/>
          </w:rPr>
          <w:t>40</w:t>
        </w:r>
      </w:ins>
      <w:del w:id="1415" w:author="admin" w:date="2016-10-25T15:07:00Z">
        <w:r w:rsidR="00E64420" w:rsidDel="002B3801">
          <w:rPr>
            <w:rFonts w:hint="eastAsia"/>
          </w:rPr>
          <w:delText>图</w:delText>
        </w:r>
        <w:r w:rsidR="00E64420" w:rsidDel="002B3801">
          <w:rPr>
            <w:rFonts w:hint="eastAsia"/>
          </w:rPr>
          <w:delText xml:space="preserve"> </w:delText>
        </w:r>
        <w:r w:rsidR="00E64420" w:rsidDel="002B3801">
          <w:rPr>
            <w:noProof/>
          </w:rPr>
          <w:delText>40</w:delText>
        </w:r>
      </w:del>
      <w:r w:rsidR="00D634F8"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>。</w:t>
      </w:r>
    </w:p>
    <w:p w:rsidR="007111D4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1416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3541568" cy="2032579"/>
            <wp:effectExtent l="19050" t="0" r="1732" b="0"/>
            <wp:docPr id="84" name="图片 295" descr="fig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5" descr="fig40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b="-1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681" cy="2036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1D4" w:rsidRDefault="00D044CA" w:rsidP="007111D4">
      <w:pPr>
        <w:pStyle w:val="af5"/>
        <w:spacing w:afterLines="50"/>
      </w:pPr>
      <w:bookmarkStart w:id="1417" w:name="_Ref445881215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40</w:t>
      </w:r>
      <w:r w:rsidR="00D634F8">
        <w:fldChar w:fldCharType="end"/>
      </w:r>
      <w:bookmarkEnd w:id="1417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海区：可选择圆周和矩形两种设置方法，如</w:t>
      </w:r>
      <w:fldSimple w:instr=" REF _Ref445881220 \h  \* MERGEFORMAT ">
        <w:ins w:id="1418" w:author="admin" w:date="2016-10-27T15:32:00Z">
          <w:r w:rsidR="00415D72">
            <w:rPr>
              <w:rFonts w:hint="eastAsia"/>
            </w:rPr>
            <w:t>图</w:t>
          </w:r>
          <w:r w:rsidR="00415D72">
            <w:rPr>
              <w:rFonts w:hint="eastAsia"/>
            </w:rPr>
            <w:t xml:space="preserve"> </w:t>
          </w:r>
          <w:r w:rsidR="00415D72">
            <w:t>41</w:t>
          </w:r>
        </w:ins>
        <w:del w:id="1419" w:author="admin" w:date="2016-10-25T15:07:00Z">
          <w:r w:rsidR="00E64420" w:rsidDel="002B3801">
            <w:rPr>
              <w:rFonts w:hint="eastAsia"/>
            </w:rPr>
            <w:delText>图</w:delText>
          </w:r>
          <w:r w:rsidR="00E64420" w:rsidDel="002B3801">
            <w:rPr>
              <w:rFonts w:hint="eastAsia"/>
            </w:rPr>
            <w:delText xml:space="preserve"> </w:delText>
          </w:r>
          <w:r w:rsidR="00E64420" w:rsidDel="002B3801">
            <w:delText>41</w:delText>
          </w:r>
        </w:del>
      </w:fldSimple>
      <w:r>
        <w:rPr>
          <w:rFonts w:ascii="Times New Roman" w:hAnsi="Times New Roman"/>
        </w:rPr>
        <w:t>。详请参考章节</w:t>
      </w:r>
      <w:fldSimple w:instr=" REF _Ref445881247 \r \h  \* MERGEFORMAT ">
        <w:ins w:id="1420" w:author="admin" w:date="2016-10-27T15:32:00Z">
          <w:r w:rsidR="00D634F8" w:rsidRPr="00D634F8">
            <w:rPr>
              <w:rFonts w:ascii="Times New Roman" w:hAnsi="Times New Roman"/>
              <w:rPrChange w:id="1421" w:author="admin" w:date="2016-10-27T15:32:00Z">
                <w:rPr>
                  <w:rFonts w:ascii="黑体" w:eastAsia="黑体" w:hAnsi="黑体"/>
                  <w:b/>
                  <w:bCs/>
                  <w:i/>
                  <w:iCs/>
                  <w:color w:val="4F81BD"/>
                  <w:szCs w:val="20"/>
                </w:rPr>
              </w:rPrChange>
            </w:rPr>
            <w:t>5.4.3.2</w:t>
          </w:r>
        </w:ins>
        <w:del w:id="1422" w:author="admin" w:date="2016-10-25T15:07:00Z">
          <w:r w:rsidR="00E64420" w:rsidRPr="00E64420" w:rsidDel="002B3801">
            <w:rPr>
              <w:rFonts w:ascii="Times New Roman" w:hAnsi="Times New Roman"/>
            </w:rPr>
            <w:delText>5.4.3.2</w:delText>
          </w:r>
        </w:del>
      </w:fldSimple>
      <w:r>
        <w:rPr>
          <w:rFonts w:ascii="Times New Roman" w:hAnsi="Times New Roman"/>
        </w:rPr>
        <w:t>。</w:t>
      </w:r>
    </w:p>
    <w:p w:rsidR="007111D4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  <w:rPrChange w:id="1423" w:author="admin" w:date="2016-10-27T15:46:00Z">
            <w:rPr>
              <w:rFonts w:ascii="Times New Roman" w:hAnsi="Times New Roman"/>
            </w:rPr>
          </w:rPrChange>
        </w:rPr>
        <w:pPrChange w:id="1424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445500" cy="445500"/>
            <wp:effectExtent l="19050" t="0" r="0" b="0"/>
            <wp:docPr id="85" name="图片 296" descr="fig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6" descr="fig41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00" cy="44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</w:pPr>
      <w:bookmarkStart w:id="1425" w:name="_Ref445881220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41</w:t>
      </w:r>
      <w:r w:rsidR="00D634F8">
        <w:fldChar w:fldCharType="end"/>
      </w:r>
      <w:bookmarkEnd w:id="1425"/>
    </w:p>
    <w:p w:rsidR="00D96A3A" w:rsidRDefault="00484D6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ins w:id="1426" w:author="admin" w:date="2016-10-28T14:10:00Z">
        <w:r>
          <w:rPr>
            <w:rFonts w:ascii="Times New Roman" w:hAnsi="Times New Roman" w:hint="eastAsia"/>
          </w:rPr>
          <w:t>参数编辑完毕</w:t>
        </w:r>
      </w:ins>
      <w:ins w:id="1427" w:author="admin" w:date="2016-10-28T14:09:00Z">
        <w:r>
          <w:rPr>
            <w:rFonts w:ascii="Times New Roman" w:hAnsi="Times New Roman" w:hint="eastAsia"/>
          </w:rPr>
          <w:t>，</w:t>
        </w:r>
      </w:ins>
      <w:r w:rsidR="00D044CA">
        <w:rPr>
          <w:rFonts w:ascii="Times New Roman" w:hAnsi="Times New Roman"/>
        </w:rPr>
        <w:t>选择软功能键</w:t>
      </w:r>
      <w:r w:rsidR="00D044CA">
        <w:rPr>
          <w:rFonts w:ascii="Times New Roman" w:hAnsi="Times New Roman"/>
        </w:rPr>
        <w:t>“</w:t>
      </w:r>
      <w:r w:rsidR="00D044CA">
        <w:rPr>
          <w:rFonts w:ascii="Times New Roman" w:hAnsi="Times New Roman"/>
        </w:rPr>
        <w:t>发送</w:t>
      </w:r>
      <w:r w:rsidR="00D044CA">
        <w:rPr>
          <w:rFonts w:ascii="Times New Roman" w:hAnsi="Times New Roman"/>
        </w:rPr>
        <w:t>”</w:t>
      </w:r>
      <w:r w:rsidR="00D044CA">
        <w:rPr>
          <w:rFonts w:ascii="Times New Roman" w:hAnsi="Times New Roman"/>
        </w:rPr>
        <w:t>将消息发出，如</w:t>
      </w:r>
      <w:r w:rsidR="00D634F8">
        <w:rPr>
          <w:rFonts w:ascii="Times New Roman" w:hAnsi="Times New Roman"/>
        </w:rPr>
        <w:fldChar w:fldCharType="begin"/>
      </w:r>
      <w:r w:rsidR="00D044CA">
        <w:rPr>
          <w:rFonts w:ascii="Times New Roman" w:hAnsi="Times New Roman"/>
        </w:rPr>
        <w:instrText xml:space="preserve"> REF _Ref445881279 \h </w:instrText>
      </w:r>
      <w:r w:rsidR="00D634F8">
        <w:rPr>
          <w:rFonts w:ascii="Times New Roman" w:hAnsi="Times New Roman"/>
        </w:rPr>
      </w:r>
      <w:r w:rsidR="00D634F8">
        <w:rPr>
          <w:rFonts w:ascii="Times New Roman" w:hAnsi="Times New Roman"/>
        </w:rPr>
        <w:fldChar w:fldCharType="separate"/>
      </w:r>
      <w:ins w:id="1428" w:author="admin" w:date="2016-10-27T15:32:00Z">
        <w:r w:rsidR="00415D72">
          <w:rPr>
            <w:rFonts w:hint="eastAsia"/>
          </w:rPr>
          <w:t>图</w:t>
        </w:r>
        <w:r w:rsidR="00415D72">
          <w:rPr>
            <w:rFonts w:hint="eastAsia"/>
          </w:rPr>
          <w:t xml:space="preserve"> </w:t>
        </w:r>
        <w:r w:rsidR="00415D72">
          <w:rPr>
            <w:noProof/>
          </w:rPr>
          <w:t>42</w:t>
        </w:r>
      </w:ins>
      <w:del w:id="1429" w:author="admin" w:date="2016-10-25T15:07:00Z">
        <w:r w:rsidR="00E64420" w:rsidDel="002B3801">
          <w:rPr>
            <w:rFonts w:hint="eastAsia"/>
          </w:rPr>
          <w:delText>图</w:delText>
        </w:r>
        <w:r w:rsidR="00E64420" w:rsidDel="002B3801">
          <w:rPr>
            <w:rFonts w:hint="eastAsia"/>
          </w:rPr>
          <w:delText xml:space="preserve"> </w:delText>
        </w:r>
        <w:r w:rsidR="00E64420" w:rsidDel="002B3801">
          <w:rPr>
            <w:noProof/>
          </w:rPr>
          <w:delText>42</w:delText>
        </w:r>
      </w:del>
      <w:r w:rsidR="00D634F8">
        <w:rPr>
          <w:rFonts w:ascii="Times New Roman" w:hAnsi="Times New Roman"/>
        </w:rPr>
        <w:fldChar w:fldCharType="end"/>
      </w:r>
      <w:r w:rsidR="00D044CA"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1430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3962251" cy="2268000"/>
            <wp:effectExtent l="19050" t="0" r="149" b="0"/>
            <wp:docPr id="86" name="图片 297" descr="fig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7" descr="fig42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251" cy="226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</w:pPr>
      <w:bookmarkStart w:id="1431" w:name="_Ref445881279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42</w:t>
      </w:r>
      <w:r w:rsidR="00D634F8">
        <w:fldChar w:fldCharType="end"/>
      </w:r>
      <w:bookmarkEnd w:id="1431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消息发送完毕，与海域内</w:t>
      </w:r>
      <w:del w:id="1432" w:author="admin" w:date="2016-10-28T14:10:00Z">
        <w:r w:rsidDel="00484D6A">
          <w:rPr>
            <w:rFonts w:ascii="Times New Roman" w:hAnsi="Times New Roman"/>
          </w:rPr>
          <w:delText>其他</w:delText>
        </w:r>
      </w:del>
      <w:r>
        <w:rPr>
          <w:rFonts w:ascii="Times New Roman" w:hAnsi="Times New Roman"/>
        </w:rPr>
        <w:t>船只进行通信，如</w:t>
      </w:r>
      <w:r w:rsidR="00D634F8"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_Ref445881285 \h </w:instrText>
      </w:r>
      <w:r w:rsidR="00D634F8">
        <w:rPr>
          <w:rFonts w:ascii="Times New Roman" w:hAnsi="Times New Roman"/>
        </w:rPr>
      </w:r>
      <w:r w:rsidR="00D634F8">
        <w:rPr>
          <w:rFonts w:ascii="Times New Roman" w:hAnsi="Times New Roman"/>
        </w:rPr>
        <w:fldChar w:fldCharType="separate"/>
      </w:r>
      <w:ins w:id="1433" w:author="admin" w:date="2016-10-27T15:32:00Z">
        <w:r w:rsidR="00415D72">
          <w:rPr>
            <w:rFonts w:hint="eastAsia"/>
          </w:rPr>
          <w:t>图</w:t>
        </w:r>
        <w:r w:rsidR="00415D72">
          <w:rPr>
            <w:rFonts w:hint="eastAsia"/>
          </w:rPr>
          <w:t xml:space="preserve"> </w:t>
        </w:r>
        <w:r w:rsidR="00415D72">
          <w:rPr>
            <w:noProof/>
          </w:rPr>
          <w:t>43</w:t>
        </w:r>
      </w:ins>
      <w:del w:id="1434" w:author="admin" w:date="2016-10-25T15:07:00Z">
        <w:r w:rsidR="00E64420" w:rsidDel="002B3801">
          <w:rPr>
            <w:rFonts w:hint="eastAsia"/>
          </w:rPr>
          <w:delText>图</w:delText>
        </w:r>
        <w:r w:rsidR="00E64420" w:rsidDel="002B3801">
          <w:rPr>
            <w:rFonts w:hint="eastAsia"/>
          </w:rPr>
          <w:delText xml:space="preserve"> </w:delText>
        </w:r>
        <w:r w:rsidR="00E64420" w:rsidDel="002B3801">
          <w:rPr>
            <w:noProof/>
          </w:rPr>
          <w:delText>43</w:delText>
        </w:r>
      </w:del>
      <w:r w:rsidR="00D634F8"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1435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3964131" cy="2279073"/>
            <wp:effectExtent l="19050" t="0" r="0" b="0"/>
            <wp:docPr id="87" name="图片 301" descr="fig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1" descr="fig43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 b="-1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131" cy="2279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</w:pPr>
      <w:bookmarkStart w:id="1436" w:name="_Ref445881285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43</w:t>
      </w:r>
      <w:r w:rsidR="00D634F8">
        <w:fldChar w:fldCharType="end"/>
      </w:r>
      <w:bookmarkEnd w:id="1436"/>
    </w:p>
    <w:p w:rsidR="00484D6A" w:rsidRDefault="00D044CA">
      <w:pPr>
        <w:spacing w:before="0" w:after="0" w:line="360" w:lineRule="auto"/>
        <w:ind w:firstLineChars="200" w:firstLine="420"/>
        <w:rPr>
          <w:ins w:id="1437" w:author="admin" w:date="2016-10-28T14:10:00Z"/>
          <w:rFonts w:ascii="Times New Roman" w:hAnsi="Times New Roman"/>
        </w:rPr>
      </w:pPr>
      <w:r>
        <w:rPr>
          <w:rFonts w:ascii="Times New Roman" w:hAnsi="Times New Roman"/>
        </w:rPr>
        <w:lastRenderedPageBreak/>
        <w:t>发送遇险转发，需满足如下条件：</w:t>
      </w:r>
    </w:p>
    <w:p w:rsidR="00484D6A" w:rsidRDefault="00484D6A">
      <w:pPr>
        <w:spacing w:before="0" w:after="0" w:line="360" w:lineRule="auto"/>
        <w:ind w:firstLineChars="200" w:firstLine="420"/>
        <w:rPr>
          <w:ins w:id="1438" w:author="admin" w:date="2016-10-28T14:10:00Z"/>
          <w:rFonts w:ascii="Times New Roman" w:hAnsi="Times New Roman"/>
        </w:rPr>
      </w:pPr>
      <w:ins w:id="1439" w:author="admin" w:date="2016-10-28T14:10:00Z">
        <w:r>
          <w:rPr>
            <w:rFonts w:ascii="Times New Roman" w:hAnsi="Times New Roman" w:hint="eastAsia"/>
          </w:rPr>
          <w:tab/>
        </w:r>
      </w:ins>
      <w:r w:rsidR="00D044CA">
        <w:rPr>
          <w:rFonts w:ascii="Times New Roman" w:hAnsi="Times New Roman"/>
        </w:rPr>
        <w:t>1</w:t>
      </w:r>
      <w:r w:rsidR="00D044CA">
        <w:rPr>
          <w:rFonts w:ascii="Times New Roman" w:hAnsi="Times New Roman"/>
        </w:rPr>
        <w:t>、收到遇险呼叫后，</w:t>
      </w:r>
      <w:r w:rsidR="00D044CA">
        <w:rPr>
          <w:rFonts w:ascii="Times New Roman" w:hAnsi="Times New Roman"/>
        </w:rPr>
        <w:t>5</w:t>
      </w:r>
      <w:r w:rsidR="00D044CA">
        <w:rPr>
          <w:rFonts w:ascii="Times New Roman" w:hAnsi="Times New Roman"/>
        </w:rPr>
        <w:t>分钟内仍未收到岸台的遇险确认；</w:t>
      </w:r>
    </w:p>
    <w:p w:rsidR="00484D6A" w:rsidRDefault="00484D6A">
      <w:pPr>
        <w:spacing w:before="0" w:after="0" w:line="360" w:lineRule="auto"/>
        <w:ind w:firstLineChars="200" w:firstLine="420"/>
        <w:rPr>
          <w:ins w:id="1440" w:author="admin" w:date="2016-10-28T14:10:00Z"/>
          <w:rFonts w:ascii="Times New Roman" w:hAnsi="Times New Roman"/>
        </w:rPr>
      </w:pPr>
      <w:ins w:id="1441" w:author="admin" w:date="2016-10-28T14:10:00Z">
        <w:r>
          <w:rPr>
            <w:rFonts w:ascii="Times New Roman" w:hAnsi="Times New Roman" w:hint="eastAsia"/>
          </w:rPr>
          <w:tab/>
        </w:r>
      </w:ins>
      <w:r w:rsidR="00D044CA">
        <w:rPr>
          <w:rFonts w:ascii="Times New Roman" w:hAnsi="Times New Roman"/>
        </w:rPr>
        <w:t>2</w:t>
      </w:r>
      <w:r w:rsidR="00D044CA">
        <w:rPr>
          <w:rFonts w:ascii="Times New Roman" w:hAnsi="Times New Roman"/>
        </w:rPr>
        <w:t>、未收到来自其他船只的遇险转发；</w:t>
      </w:r>
    </w:p>
    <w:p w:rsidR="00D96A3A" w:rsidRDefault="00484D6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ins w:id="1442" w:author="admin" w:date="2016-10-28T14:10:00Z">
        <w:r>
          <w:rPr>
            <w:rFonts w:ascii="Times New Roman" w:hAnsi="Times New Roman" w:hint="eastAsia"/>
          </w:rPr>
          <w:tab/>
        </w:r>
      </w:ins>
      <w:r w:rsidR="00D044CA">
        <w:rPr>
          <w:rFonts w:ascii="Times New Roman" w:hAnsi="Times New Roman"/>
        </w:rPr>
        <w:t>3</w:t>
      </w:r>
      <w:r w:rsidR="00D044CA">
        <w:rPr>
          <w:rFonts w:ascii="Times New Roman" w:hAnsi="Times New Roman"/>
        </w:rPr>
        <w:t>、无法通过无线电话接收来自其他船只的遇险通信。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遇险确认与遇险转发消息中，对遇险船只的呼叫信息，用户不可更改。</w:t>
      </w:r>
    </w:p>
    <w:p w:rsidR="00D96A3A" w:rsidRDefault="00D044CA">
      <w:pPr>
        <w:pStyle w:val="30"/>
        <w:numPr>
          <w:ilvl w:val="2"/>
          <w:numId w:val="4"/>
        </w:numPr>
        <w:spacing w:before="0" w:after="0" w:line="360" w:lineRule="auto"/>
        <w:rPr>
          <w:rFonts w:ascii="Times New Roman" w:hAnsi="Times New Roman"/>
        </w:rPr>
      </w:pPr>
      <w:bookmarkStart w:id="1443" w:name="_Toc465435301"/>
      <w:r>
        <w:rPr>
          <w:rFonts w:ascii="Times New Roman" w:hAnsi="Times New Roman"/>
        </w:rPr>
        <w:t>发送遇险转发</w:t>
      </w:r>
      <w:bookmarkEnd w:id="1443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当</w:t>
      </w:r>
      <w:ins w:id="1444" w:author="admin" w:date="2016-10-27T16:52:00Z">
        <w:r w:rsidR="001A5F93">
          <w:rPr>
            <w:rFonts w:ascii="Times New Roman" w:hAnsi="Times New Roman" w:hint="eastAsia"/>
          </w:rPr>
          <w:t>附近</w:t>
        </w:r>
      </w:ins>
      <w:del w:id="1445" w:author="admin" w:date="2016-10-27T16:51:00Z">
        <w:r w:rsidDel="001A5F93">
          <w:rPr>
            <w:rFonts w:ascii="Times New Roman" w:hAnsi="Times New Roman"/>
          </w:rPr>
          <w:delText>遇险</w:delText>
        </w:r>
      </w:del>
      <w:r>
        <w:rPr>
          <w:rFonts w:ascii="Times New Roman" w:hAnsi="Times New Roman"/>
        </w:rPr>
        <w:t>船只遇险</w:t>
      </w:r>
      <w:del w:id="1446" w:author="admin" w:date="2016-10-27T16:51:00Z">
        <w:r w:rsidDel="001A5F93">
          <w:rPr>
            <w:rFonts w:ascii="Times New Roman" w:hAnsi="Times New Roman"/>
          </w:rPr>
          <w:delText>危险</w:delText>
        </w:r>
      </w:del>
      <w:r>
        <w:rPr>
          <w:rFonts w:ascii="Times New Roman" w:hAnsi="Times New Roman"/>
        </w:rPr>
        <w:t>且</w:t>
      </w:r>
      <w:ins w:id="1447" w:author="admin" w:date="2016-10-27T16:52:00Z">
        <w:r w:rsidR="001A5F93">
          <w:rPr>
            <w:rFonts w:ascii="Times New Roman" w:hAnsi="Times New Roman" w:hint="eastAsia"/>
          </w:rPr>
          <w:t>自身</w:t>
        </w:r>
      </w:ins>
      <w:r>
        <w:rPr>
          <w:rFonts w:ascii="Times New Roman" w:hAnsi="Times New Roman"/>
        </w:rPr>
        <w:t>无法启动遇险</w:t>
      </w:r>
      <w:del w:id="1448" w:author="admin" w:date="2016-10-27T16:51:00Z">
        <w:r w:rsidDel="001A5F93">
          <w:rPr>
            <w:rFonts w:ascii="Times New Roman" w:hAnsi="Times New Roman"/>
          </w:rPr>
          <w:delText>呼叫</w:delText>
        </w:r>
      </w:del>
      <w:ins w:id="1449" w:author="admin" w:date="2016-10-27T16:51:00Z">
        <w:r w:rsidR="001A5F93">
          <w:rPr>
            <w:rFonts w:ascii="Times New Roman" w:hAnsi="Times New Roman" w:hint="eastAsia"/>
          </w:rPr>
          <w:t>报警</w:t>
        </w:r>
      </w:ins>
      <w:del w:id="1450" w:author="admin" w:date="2016-10-27T16:52:00Z">
        <w:r w:rsidDel="001A5F93">
          <w:rPr>
            <w:rFonts w:ascii="Times New Roman" w:hAnsi="Times New Roman"/>
          </w:rPr>
          <w:delText>时</w:delText>
        </w:r>
      </w:del>
      <w:r>
        <w:rPr>
          <w:rFonts w:ascii="Times New Roman" w:hAnsi="Times New Roman"/>
        </w:rPr>
        <w:t>，</w:t>
      </w:r>
      <w:del w:id="1451" w:author="admin" w:date="2016-10-27T16:52:00Z">
        <w:r w:rsidDel="001A5F93">
          <w:rPr>
            <w:rFonts w:ascii="Times New Roman" w:hAnsi="Times New Roman"/>
          </w:rPr>
          <w:delText>周围</w:delText>
        </w:r>
      </w:del>
      <w:del w:id="1452" w:author="admin" w:date="2016-10-27T16:53:00Z">
        <w:r w:rsidDel="001A5F93">
          <w:rPr>
            <w:rFonts w:ascii="Times New Roman" w:hAnsi="Times New Roman"/>
          </w:rPr>
          <w:delText>船只</w:delText>
        </w:r>
      </w:del>
      <w:r>
        <w:rPr>
          <w:rFonts w:ascii="Times New Roman" w:hAnsi="Times New Roman"/>
        </w:rPr>
        <w:t>可代替其将遇险信息转发给特定海域或岸台。</w:t>
      </w:r>
    </w:p>
    <w:p w:rsidR="00D96A3A" w:rsidRDefault="00D044CA">
      <w:pPr>
        <w:pStyle w:val="41"/>
        <w:numPr>
          <w:ilvl w:val="3"/>
          <w:numId w:val="4"/>
        </w:numPr>
        <w:spacing w:before="0" w:after="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发送岸台转发</w:t>
      </w:r>
    </w:p>
    <w:p w:rsidR="00D96A3A" w:rsidRDefault="00657C44">
      <w:pPr>
        <w:spacing w:before="0" w:after="0" w:line="360" w:lineRule="auto"/>
        <w:ind w:firstLineChars="200" w:firstLine="420"/>
        <w:rPr>
          <w:rFonts w:ascii="Times New Roman" w:hAnsi="Times New Roman"/>
          <w:color w:val="FF0000"/>
        </w:rPr>
      </w:pPr>
      <w:ins w:id="1453" w:author="admin" w:date="2016-10-28T14:12:00Z">
        <w:r>
          <w:rPr>
            <w:rFonts w:ascii="Times New Roman" w:hAnsi="Times New Roman" w:hint="eastAsia"/>
            <w:color w:val="FF0000"/>
          </w:rPr>
          <w:t>从</w:t>
        </w:r>
      </w:ins>
      <w:del w:id="1454" w:author="admin" w:date="2016-10-28T14:11:00Z">
        <w:r w:rsidR="00D044CA" w:rsidDel="00657C44">
          <w:rPr>
            <w:rFonts w:ascii="Times New Roman" w:hAnsi="Times New Roman"/>
            <w:color w:val="FF0000"/>
          </w:rPr>
          <w:delText>章节</w:delText>
        </w:r>
        <w:r w:rsidR="00D634F8" w:rsidDel="00657C44">
          <w:rPr>
            <w:rFonts w:ascii="Times New Roman" w:hAnsi="Times New Roman"/>
            <w:color w:val="FF0000"/>
          </w:rPr>
          <w:fldChar w:fldCharType="begin"/>
        </w:r>
        <w:r w:rsidR="00D044CA" w:rsidDel="00657C44">
          <w:rPr>
            <w:rFonts w:ascii="Times New Roman" w:hAnsi="Times New Roman"/>
            <w:color w:val="FF0000"/>
          </w:rPr>
          <w:delInstrText xml:space="preserve"> REF _Ref445881356 \r \h </w:delInstrText>
        </w:r>
        <w:r w:rsidR="00D634F8" w:rsidDel="00657C44">
          <w:rPr>
            <w:rFonts w:ascii="Times New Roman" w:hAnsi="Times New Roman"/>
            <w:color w:val="FF0000"/>
          </w:rPr>
        </w:r>
        <w:r w:rsidR="00D634F8" w:rsidDel="00657C44">
          <w:rPr>
            <w:rFonts w:ascii="Times New Roman" w:hAnsi="Times New Roman"/>
            <w:color w:val="FF0000"/>
          </w:rPr>
          <w:fldChar w:fldCharType="separate"/>
        </w:r>
        <w:r w:rsidR="00415D72" w:rsidDel="00657C44">
          <w:rPr>
            <w:rFonts w:ascii="Times New Roman" w:hAnsi="Times New Roman"/>
            <w:color w:val="FF0000"/>
          </w:rPr>
          <w:delText>5.3.1</w:delText>
        </w:r>
        <w:r w:rsidR="00D634F8" w:rsidDel="00657C44">
          <w:rPr>
            <w:rFonts w:ascii="Times New Roman" w:hAnsi="Times New Roman"/>
            <w:color w:val="FF0000"/>
          </w:rPr>
          <w:fldChar w:fldCharType="end"/>
        </w:r>
        <w:r w:rsidR="00D044CA" w:rsidDel="00657C44">
          <w:rPr>
            <w:rFonts w:ascii="Times New Roman" w:hAnsi="Times New Roman"/>
            <w:color w:val="FF0000"/>
          </w:rPr>
          <w:delText>中</w:delText>
        </w:r>
      </w:del>
      <w:r w:rsidR="00D044CA">
        <w:rPr>
          <w:rFonts w:ascii="Times New Roman" w:hAnsi="Times New Roman"/>
          <w:color w:val="FF0000"/>
        </w:rPr>
        <w:t>DSC</w:t>
      </w:r>
      <w:r w:rsidR="00D044CA">
        <w:rPr>
          <w:rFonts w:ascii="Times New Roman" w:hAnsi="Times New Roman"/>
          <w:color w:val="FF0000"/>
        </w:rPr>
        <w:t>消息列表</w:t>
      </w:r>
      <w:ins w:id="1455" w:author="admin" w:date="2016-10-28T14:12:00Z">
        <w:r>
          <w:rPr>
            <w:rFonts w:ascii="Times New Roman" w:hAnsi="Times New Roman" w:hint="eastAsia"/>
            <w:color w:val="FF0000"/>
          </w:rPr>
          <w:t>（图</w:t>
        </w:r>
        <w:r>
          <w:rPr>
            <w:rFonts w:ascii="Times New Roman" w:hAnsi="Times New Roman" w:hint="eastAsia"/>
            <w:color w:val="FF0000"/>
          </w:rPr>
          <w:t xml:space="preserve"> 19</w:t>
        </w:r>
        <w:r>
          <w:rPr>
            <w:rFonts w:ascii="Times New Roman" w:hAnsi="Times New Roman" w:hint="eastAsia"/>
            <w:color w:val="FF0000"/>
          </w:rPr>
          <w:t>）中</w:t>
        </w:r>
      </w:ins>
      <w:del w:id="1456" w:author="admin" w:date="2016-10-28T14:12:00Z">
        <w:r w:rsidR="00D044CA" w:rsidDel="00657C44">
          <w:rPr>
            <w:rFonts w:ascii="Times New Roman" w:hAnsi="Times New Roman"/>
            <w:color w:val="FF0000"/>
          </w:rPr>
          <w:delText>，</w:delText>
        </w:r>
      </w:del>
      <w:r w:rsidR="00D044CA">
        <w:rPr>
          <w:rFonts w:ascii="Times New Roman" w:hAnsi="Times New Roman"/>
          <w:color w:val="FF0000"/>
        </w:rPr>
        <w:t>选择</w:t>
      </w:r>
      <w:r w:rsidR="00D044CA">
        <w:rPr>
          <w:rFonts w:ascii="Times New Roman" w:hAnsi="Times New Roman"/>
          <w:color w:val="FF0000"/>
        </w:rPr>
        <w:t>“</w:t>
      </w:r>
      <w:r w:rsidR="00D044CA">
        <w:rPr>
          <w:rFonts w:ascii="Times New Roman" w:hAnsi="Times New Roman"/>
          <w:color w:val="FF0000"/>
        </w:rPr>
        <w:t>岸台转发</w:t>
      </w:r>
      <w:r w:rsidR="00D044CA">
        <w:rPr>
          <w:rFonts w:ascii="Times New Roman" w:hAnsi="Times New Roman"/>
          <w:color w:val="FF0000"/>
        </w:rPr>
        <w:t>”</w:t>
      </w:r>
      <w:r w:rsidR="00D044CA">
        <w:rPr>
          <w:rFonts w:ascii="Times New Roman" w:hAnsi="Times New Roman"/>
          <w:color w:val="FF0000"/>
        </w:rPr>
        <w:t>，进入</w:t>
      </w:r>
      <w:ins w:id="1457" w:author="admin" w:date="2016-10-28T14:19:00Z">
        <w:r w:rsidR="00733C3C">
          <w:rPr>
            <w:rFonts w:ascii="Times New Roman" w:hAnsi="Times New Roman" w:hint="eastAsia"/>
            <w:color w:val="FF0000"/>
          </w:rPr>
          <w:t>岸台转发</w:t>
        </w:r>
      </w:ins>
      <w:del w:id="1458" w:author="admin" w:date="2016-10-28T14:19:00Z">
        <w:r w:rsidR="00D044CA" w:rsidDel="00733C3C">
          <w:rPr>
            <w:rFonts w:ascii="Times New Roman" w:hAnsi="Times New Roman"/>
            <w:color w:val="FF0000"/>
          </w:rPr>
          <w:delText>消息</w:delText>
        </w:r>
      </w:del>
      <w:r w:rsidR="00D044CA">
        <w:rPr>
          <w:rFonts w:ascii="Times New Roman" w:hAnsi="Times New Roman"/>
          <w:color w:val="FF0000"/>
        </w:rPr>
        <w:t>编辑界面，如</w:t>
      </w:r>
      <w:r w:rsidR="00D634F8">
        <w:rPr>
          <w:rFonts w:ascii="Times New Roman" w:hAnsi="Times New Roman"/>
          <w:color w:val="FF0000"/>
        </w:rPr>
        <w:fldChar w:fldCharType="begin"/>
      </w:r>
      <w:r w:rsidR="00D044CA">
        <w:rPr>
          <w:rFonts w:ascii="Times New Roman" w:hAnsi="Times New Roman"/>
          <w:color w:val="FF0000"/>
        </w:rPr>
        <w:instrText xml:space="preserve"> REF _Ref445881378 \h </w:instrText>
      </w:r>
      <w:r w:rsidR="00D634F8">
        <w:rPr>
          <w:rFonts w:ascii="Times New Roman" w:hAnsi="Times New Roman"/>
          <w:color w:val="FF0000"/>
        </w:rPr>
      </w:r>
      <w:r w:rsidR="00D634F8">
        <w:rPr>
          <w:rFonts w:ascii="Times New Roman" w:hAnsi="Times New Roman"/>
          <w:color w:val="FF0000"/>
        </w:rPr>
        <w:fldChar w:fldCharType="separate"/>
      </w:r>
      <w:ins w:id="1459" w:author="admin" w:date="2016-10-27T15:32:00Z">
        <w:r w:rsidR="00415D72">
          <w:rPr>
            <w:rFonts w:hint="eastAsia"/>
          </w:rPr>
          <w:t>图</w:t>
        </w:r>
        <w:r w:rsidR="00415D72">
          <w:rPr>
            <w:rFonts w:hint="eastAsia"/>
          </w:rPr>
          <w:t xml:space="preserve"> </w:t>
        </w:r>
        <w:r w:rsidR="00415D72">
          <w:rPr>
            <w:noProof/>
          </w:rPr>
          <w:t>44</w:t>
        </w:r>
      </w:ins>
      <w:del w:id="1460" w:author="admin" w:date="2016-10-25T15:07:00Z">
        <w:r w:rsidR="00E64420" w:rsidDel="002B3801">
          <w:rPr>
            <w:rFonts w:hint="eastAsia"/>
          </w:rPr>
          <w:delText>图</w:delText>
        </w:r>
        <w:r w:rsidR="00E64420" w:rsidDel="002B3801">
          <w:rPr>
            <w:rFonts w:hint="eastAsia"/>
          </w:rPr>
          <w:delText xml:space="preserve"> </w:delText>
        </w:r>
        <w:r w:rsidR="00E64420" w:rsidDel="002B3801">
          <w:rPr>
            <w:noProof/>
          </w:rPr>
          <w:delText>44</w:delText>
        </w:r>
      </w:del>
      <w:r w:rsidR="00D634F8">
        <w:rPr>
          <w:rFonts w:ascii="Times New Roman" w:hAnsi="Times New Roman"/>
          <w:color w:val="FF0000"/>
        </w:rPr>
        <w:fldChar w:fldCharType="end"/>
      </w:r>
      <w:r w:rsidR="00D044CA">
        <w:rPr>
          <w:rFonts w:ascii="Times New Roman" w:hAnsi="Times New Roman"/>
          <w:color w:val="FF0000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1461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3962251" cy="2247750"/>
            <wp:effectExtent l="19050" t="0" r="149" b="0"/>
            <wp:docPr id="88" name="图片 302" descr="fig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2" descr="fig44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251" cy="22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</w:pPr>
      <w:bookmarkStart w:id="1462" w:name="_Ref445881378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44</w:t>
      </w:r>
      <w:r w:rsidR="00D634F8">
        <w:fldChar w:fldCharType="end"/>
      </w:r>
      <w:bookmarkEnd w:id="1462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1</w:t>
      </w:r>
      <w:r>
        <w:rPr>
          <w:rFonts w:ascii="Times New Roman" w:hAnsi="Times New Roman"/>
        </w:rPr>
        <w:t>）岸台号码：可选择手动输入和地址簿选择两种方式，如</w:t>
      </w:r>
      <w:r w:rsidR="00D634F8"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_Ref445881384 \h </w:instrText>
      </w:r>
      <w:r w:rsidR="00D634F8">
        <w:rPr>
          <w:rFonts w:ascii="Times New Roman" w:hAnsi="Times New Roman"/>
        </w:rPr>
      </w:r>
      <w:r w:rsidR="00D634F8">
        <w:rPr>
          <w:rFonts w:ascii="Times New Roman" w:hAnsi="Times New Roman"/>
        </w:rPr>
        <w:fldChar w:fldCharType="separate"/>
      </w:r>
      <w:ins w:id="1463" w:author="admin" w:date="2016-10-27T15:32:00Z">
        <w:r w:rsidR="00415D72">
          <w:rPr>
            <w:rFonts w:hint="eastAsia"/>
          </w:rPr>
          <w:t>图</w:t>
        </w:r>
        <w:r w:rsidR="00415D72">
          <w:rPr>
            <w:rFonts w:hint="eastAsia"/>
          </w:rPr>
          <w:t xml:space="preserve"> </w:t>
        </w:r>
        <w:r w:rsidR="00415D72">
          <w:rPr>
            <w:noProof/>
          </w:rPr>
          <w:t>45</w:t>
        </w:r>
      </w:ins>
      <w:del w:id="1464" w:author="admin" w:date="2016-10-25T15:07:00Z">
        <w:r w:rsidR="00E64420" w:rsidDel="002B3801">
          <w:rPr>
            <w:rFonts w:hint="eastAsia"/>
          </w:rPr>
          <w:delText>图</w:delText>
        </w:r>
        <w:r w:rsidR="00E64420" w:rsidDel="002B3801">
          <w:rPr>
            <w:rFonts w:hint="eastAsia"/>
          </w:rPr>
          <w:delText xml:space="preserve"> </w:delText>
        </w:r>
        <w:r w:rsidR="00E64420" w:rsidDel="002B3801">
          <w:rPr>
            <w:noProof/>
          </w:rPr>
          <w:delText>45</w:delText>
        </w:r>
      </w:del>
      <w:r w:rsidR="00D634F8"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  <w:rPrChange w:id="1465" w:author="admin" w:date="2016-10-27T15:46:00Z">
            <w:rPr>
              <w:rFonts w:ascii="Times New Roman" w:hAnsi="Times New Roman"/>
            </w:rPr>
          </w:rPrChange>
        </w:rPr>
        <w:pPrChange w:id="1466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445500" cy="445500"/>
            <wp:effectExtent l="19050" t="0" r="0" b="0"/>
            <wp:docPr id="89" name="图片 303" descr="fig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3" descr="fig45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00" cy="44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</w:pPr>
      <w:bookmarkStart w:id="1467" w:name="_Ref445881384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45</w:t>
      </w:r>
      <w:r w:rsidR="00D634F8">
        <w:fldChar w:fldCharType="end"/>
      </w:r>
      <w:bookmarkEnd w:id="1467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2</w:t>
      </w:r>
      <w:r>
        <w:rPr>
          <w:rFonts w:ascii="Times New Roman" w:hAnsi="Times New Roman"/>
        </w:rPr>
        <w:t>）遇险船只：</w:t>
      </w:r>
      <w:del w:id="1468" w:author="admin" w:date="2016-10-28T14:12:00Z">
        <w:r w:rsidDel="00657C44">
          <w:rPr>
            <w:rFonts w:ascii="Times New Roman" w:hAnsi="Times New Roman"/>
          </w:rPr>
          <w:delText>通过号码输入框</w:delText>
        </w:r>
      </w:del>
      <w:ins w:id="1469" w:author="admin" w:date="2016-10-28T14:13:00Z">
        <w:r w:rsidR="00657C44">
          <w:rPr>
            <w:rFonts w:ascii="Times New Roman" w:hAnsi="Times New Roman" w:hint="eastAsia"/>
          </w:rPr>
          <w:t>手动</w:t>
        </w:r>
      </w:ins>
      <w:r>
        <w:rPr>
          <w:rFonts w:ascii="Times New Roman" w:hAnsi="Times New Roman"/>
        </w:rPr>
        <w:t>输入遇险船只号码，如</w:t>
      </w:r>
      <w:r w:rsidR="00D634F8"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_Ref445881391 \h </w:instrText>
      </w:r>
      <w:r w:rsidR="00D634F8">
        <w:rPr>
          <w:rFonts w:ascii="Times New Roman" w:hAnsi="Times New Roman"/>
        </w:rPr>
      </w:r>
      <w:r w:rsidR="00D634F8">
        <w:rPr>
          <w:rFonts w:ascii="Times New Roman" w:hAnsi="Times New Roman"/>
        </w:rPr>
        <w:fldChar w:fldCharType="separate"/>
      </w:r>
      <w:ins w:id="1470" w:author="admin" w:date="2016-10-27T15:32:00Z">
        <w:r w:rsidR="00415D72">
          <w:rPr>
            <w:rFonts w:hint="eastAsia"/>
          </w:rPr>
          <w:t>图</w:t>
        </w:r>
        <w:r w:rsidR="00415D72">
          <w:rPr>
            <w:rFonts w:hint="eastAsia"/>
          </w:rPr>
          <w:t xml:space="preserve"> </w:t>
        </w:r>
        <w:r w:rsidR="00415D72">
          <w:rPr>
            <w:noProof/>
          </w:rPr>
          <w:t>46</w:t>
        </w:r>
      </w:ins>
      <w:del w:id="1471" w:author="admin" w:date="2016-10-25T15:07:00Z">
        <w:r w:rsidR="00E64420" w:rsidDel="002B3801">
          <w:rPr>
            <w:rFonts w:hint="eastAsia"/>
          </w:rPr>
          <w:delText>图</w:delText>
        </w:r>
        <w:r w:rsidR="00E64420" w:rsidDel="002B3801">
          <w:rPr>
            <w:rFonts w:hint="eastAsia"/>
          </w:rPr>
          <w:delText xml:space="preserve"> </w:delText>
        </w:r>
        <w:r w:rsidR="00E64420" w:rsidDel="002B3801">
          <w:rPr>
            <w:noProof/>
          </w:rPr>
          <w:delText>46</w:delText>
        </w:r>
      </w:del>
      <w:r w:rsidR="00D634F8"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>。若号码不详，</w:t>
      </w:r>
      <w:del w:id="1472" w:author="admin" w:date="2016-10-28T14:14:00Z">
        <w:r w:rsidDel="00A92D56">
          <w:rPr>
            <w:rFonts w:ascii="Times New Roman" w:hAnsi="Times New Roman"/>
          </w:rPr>
          <w:delText>可</w:delText>
        </w:r>
      </w:del>
      <w:r>
        <w:rPr>
          <w:rFonts w:ascii="Times New Roman" w:hAnsi="Times New Roman"/>
        </w:rPr>
        <w:t>输入</w:t>
      </w:r>
      <w:r>
        <w:rPr>
          <w:rFonts w:ascii="Times New Roman" w:hAnsi="Times New Roman"/>
        </w:rPr>
        <w:t>9</w:t>
      </w:r>
      <w:r>
        <w:rPr>
          <w:rFonts w:ascii="Times New Roman" w:hAnsi="Times New Roman"/>
        </w:rPr>
        <w:t>个</w:t>
      </w:r>
      <w:del w:id="1473" w:author="admin" w:date="2016-10-28T14:14:00Z">
        <w:r w:rsidDel="00A92D56">
          <w:rPr>
            <w:rFonts w:ascii="Times New Roman" w:hAnsi="Times New Roman"/>
          </w:rPr>
          <w:delText>“</w:delText>
        </w:r>
      </w:del>
      <w:r>
        <w:rPr>
          <w:rFonts w:ascii="Times New Roman" w:hAnsi="Times New Roman"/>
        </w:rPr>
        <w:t>0</w:t>
      </w:r>
      <w:ins w:id="1474" w:author="admin" w:date="2016-10-28T14:14:00Z">
        <w:r w:rsidR="00A92D56">
          <w:rPr>
            <w:rFonts w:ascii="Times New Roman" w:hAnsi="Times New Roman" w:hint="eastAsia"/>
          </w:rPr>
          <w:t>，即“</w:t>
        </w:r>
        <w:r w:rsidR="00A92D56">
          <w:rPr>
            <w:rFonts w:ascii="Times New Roman" w:hAnsi="Times New Roman" w:hint="eastAsia"/>
          </w:rPr>
          <w:t>000000000</w:t>
        </w:r>
        <w:r w:rsidR="00A92D56">
          <w:rPr>
            <w:rFonts w:ascii="Times New Roman" w:hAnsi="Times New Roman" w:hint="eastAsia"/>
          </w:rPr>
          <w:t>”</w:t>
        </w:r>
      </w:ins>
      <w:del w:id="1475" w:author="admin" w:date="2016-10-28T14:14:00Z">
        <w:r w:rsidDel="00A92D56">
          <w:rPr>
            <w:rFonts w:ascii="Times New Roman" w:hAnsi="Times New Roman"/>
          </w:rPr>
          <w:delText>”</w:delText>
        </w:r>
        <w:r w:rsidDel="00A92D56">
          <w:rPr>
            <w:rFonts w:ascii="Times New Roman" w:hAnsi="Times New Roman"/>
          </w:rPr>
          <w:delText>将其设置为空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1476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lastRenderedPageBreak/>
        <w:drawing>
          <wp:inline distT="0" distB="0" distL="0" distR="0">
            <wp:extent cx="2165523" cy="418851"/>
            <wp:effectExtent l="19050" t="0" r="6177" b="0"/>
            <wp:docPr id="90" name="图片 304" descr="fig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4" descr="fig46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 b="-99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523" cy="418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</w:pPr>
      <w:bookmarkStart w:id="1477" w:name="_Ref445881391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46</w:t>
      </w:r>
      <w:r w:rsidR="00D634F8">
        <w:fldChar w:fldCharType="end"/>
      </w:r>
      <w:bookmarkEnd w:id="1477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  <w:color w:val="FF0000"/>
        </w:rPr>
      </w:pPr>
      <w:r>
        <w:rPr>
          <w:rFonts w:ascii="Times New Roman" w:hAnsi="Times New Roman"/>
          <w:color w:val="FF0000"/>
        </w:rPr>
        <w:t>3</w:t>
      </w:r>
      <w:r>
        <w:rPr>
          <w:rFonts w:ascii="Times New Roman" w:hAnsi="Times New Roman"/>
          <w:color w:val="FF0000"/>
        </w:rPr>
        <w:t>）性质：参考章节</w:t>
      </w:r>
      <w:r w:rsidR="00D634F8">
        <w:rPr>
          <w:rFonts w:ascii="Times New Roman" w:hAnsi="Times New Roman"/>
          <w:color w:val="FF0000"/>
        </w:rPr>
        <w:fldChar w:fldCharType="begin"/>
      </w:r>
      <w:r>
        <w:rPr>
          <w:rFonts w:ascii="Times New Roman" w:hAnsi="Times New Roman"/>
          <w:color w:val="FF0000"/>
        </w:rPr>
        <w:instrText xml:space="preserve"> REF _Ref445881411 \r \h </w:instrText>
      </w:r>
      <w:r w:rsidR="00D634F8">
        <w:rPr>
          <w:rFonts w:ascii="Times New Roman" w:hAnsi="Times New Roman"/>
          <w:color w:val="FF0000"/>
        </w:rPr>
      </w:r>
      <w:r w:rsidR="00D634F8">
        <w:rPr>
          <w:rFonts w:ascii="Times New Roman" w:hAnsi="Times New Roman"/>
          <w:color w:val="FF0000"/>
        </w:rPr>
        <w:fldChar w:fldCharType="separate"/>
      </w:r>
      <w:r w:rsidR="00415D72">
        <w:rPr>
          <w:rFonts w:ascii="Times New Roman" w:hAnsi="Times New Roman"/>
          <w:color w:val="FF0000"/>
        </w:rPr>
        <w:t>5.4.1.1</w:t>
      </w:r>
      <w:r w:rsidR="00D634F8">
        <w:rPr>
          <w:rFonts w:ascii="Times New Roman" w:hAnsi="Times New Roman"/>
          <w:color w:val="FF0000"/>
        </w:rPr>
        <w:fldChar w:fldCharType="end"/>
      </w:r>
      <w:r>
        <w:rPr>
          <w:rFonts w:ascii="Times New Roman" w:hAnsi="Times New Roman"/>
          <w:color w:val="FF0000"/>
        </w:rPr>
        <w:t>中关于性质的设置。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  <w:color w:val="FF0000"/>
        </w:rPr>
      </w:pPr>
      <w:r>
        <w:rPr>
          <w:rFonts w:ascii="Times New Roman" w:hAnsi="Times New Roman"/>
          <w:color w:val="FF0000"/>
        </w:rPr>
        <w:t>4</w:t>
      </w:r>
      <w:r>
        <w:rPr>
          <w:rFonts w:ascii="Times New Roman" w:hAnsi="Times New Roman"/>
          <w:color w:val="FF0000"/>
        </w:rPr>
        <w:t>）位置：参考章节</w:t>
      </w:r>
      <w:r w:rsidR="00D634F8">
        <w:rPr>
          <w:rFonts w:ascii="Times New Roman" w:hAnsi="Times New Roman"/>
          <w:color w:val="FF0000"/>
        </w:rPr>
        <w:fldChar w:fldCharType="begin"/>
      </w:r>
      <w:r>
        <w:rPr>
          <w:rFonts w:ascii="Times New Roman" w:hAnsi="Times New Roman"/>
          <w:color w:val="FF0000"/>
        </w:rPr>
        <w:instrText xml:space="preserve"> REF _Ref445881411 \r \h </w:instrText>
      </w:r>
      <w:r w:rsidR="00D634F8">
        <w:rPr>
          <w:rFonts w:ascii="Times New Roman" w:hAnsi="Times New Roman"/>
          <w:color w:val="FF0000"/>
        </w:rPr>
      </w:r>
      <w:r w:rsidR="00D634F8">
        <w:rPr>
          <w:rFonts w:ascii="Times New Roman" w:hAnsi="Times New Roman"/>
          <w:color w:val="FF0000"/>
        </w:rPr>
        <w:fldChar w:fldCharType="separate"/>
      </w:r>
      <w:r w:rsidR="00415D72">
        <w:rPr>
          <w:rFonts w:ascii="Times New Roman" w:hAnsi="Times New Roman"/>
          <w:color w:val="FF0000"/>
        </w:rPr>
        <w:t>5.4.1.1</w:t>
      </w:r>
      <w:r w:rsidR="00D634F8">
        <w:rPr>
          <w:rFonts w:ascii="Times New Roman" w:hAnsi="Times New Roman"/>
          <w:color w:val="FF0000"/>
        </w:rPr>
        <w:fldChar w:fldCharType="end"/>
      </w:r>
      <w:r>
        <w:rPr>
          <w:rFonts w:ascii="Times New Roman" w:hAnsi="Times New Roman"/>
          <w:color w:val="FF0000"/>
        </w:rPr>
        <w:t>中关于位置的设置。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  <w:color w:val="FF0000"/>
        </w:rPr>
      </w:pPr>
      <w:r>
        <w:rPr>
          <w:rFonts w:ascii="Times New Roman" w:hAnsi="Times New Roman"/>
          <w:color w:val="FF0000"/>
        </w:rPr>
        <w:t>5</w:t>
      </w:r>
      <w:r>
        <w:rPr>
          <w:rFonts w:ascii="Times New Roman" w:hAnsi="Times New Roman"/>
          <w:color w:val="FF0000"/>
        </w:rPr>
        <w:t>）通信类型：参考章节</w:t>
      </w:r>
      <w:r w:rsidR="00D634F8">
        <w:rPr>
          <w:rFonts w:ascii="Times New Roman" w:hAnsi="Times New Roman"/>
          <w:color w:val="FF0000"/>
        </w:rPr>
        <w:fldChar w:fldCharType="begin"/>
      </w:r>
      <w:r>
        <w:rPr>
          <w:rFonts w:ascii="Times New Roman" w:hAnsi="Times New Roman"/>
          <w:color w:val="FF0000"/>
        </w:rPr>
        <w:instrText xml:space="preserve"> REF _Ref445881411 \r \h </w:instrText>
      </w:r>
      <w:r w:rsidR="00D634F8">
        <w:rPr>
          <w:rFonts w:ascii="Times New Roman" w:hAnsi="Times New Roman"/>
          <w:color w:val="FF0000"/>
        </w:rPr>
      </w:r>
      <w:r w:rsidR="00D634F8">
        <w:rPr>
          <w:rFonts w:ascii="Times New Roman" w:hAnsi="Times New Roman"/>
          <w:color w:val="FF0000"/>
        </w:rPr>
        <w:fldChar w:fldCharType="separate"/>
      </w:r>
      <w:r w:rsidR="00415D72">
        <w:rPr>
          <w:rFonts w:ascii="Times New Roman" w:hAnsi="Times New Roman"/>
          <w:color w:val="FF0000"/>
        </w:rPr>
        <w:t>5.4.1.1</w:t>
      </w:r>
      <w:r w:rsidR="00D634F8">
        <w:rPr>
          <w:rFonts w:ascii="Times New Roman" w:hAnsi="Times New Roman"/>
          <w:color w:val="FF0000"/>
        </w:rPr>
        <w:fldChar w:fldCharType="end"/>
      </w:r>
      <w:r>
        <w:rPr>
          <w:rFonts w:ascii="Times New Roman" w:hAnsi="Times New Roman"/>
          <w:color w:val="FF0000"/>
        </w:rPr>
        <w:t>中关于通信类型的设置。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6</w:t>
      </w:r>
      <w:r>
        <w:rPr>
          <w:rFonts w:ascii="Times New Roman" w:hAnsi="Times New Roman"/>
        </w:rPr>
        <w:t>）</w:t>
      </w:r>
      <w:r>
        <w:rPr>
          <w:rFonts w:ascii="Times New Roman" w:hAnsi="Times New Roman"/>
        </w:rPr>
        <w:t>DSC</w:t>
      </w:r>
      <w:r>
        <w:rPr>
          <w:rFonts w:ascii="Times New Roman" w:hAnsi="Times New Roman"/>
        </w:rPr>
        <w:t>频率：</w:t>
      </w:r>
      <w:ins w:id="1478" w:author="admin" w:date="2016-10-28T14:15:00Z">
        <w:r w:rsidR="00E674FA">
          <w:rPr>
            <w:rFonts w:ascii="Times New Roman" w:hAnsi="Times New Roman" w:hint="eastAsia"/>
          </w:rPr>
          <w:t>从</w:t>
        </w:r>
        <w:r w:rsidR="00E674FA">
          <w:rPr>
            <w:rFonts w:ascii="Times New Roman" w:hAnsi="Times New Roman" w:hint="eastAsia"/>
          </w:rPr>
          <w:t>6</w:t>
        </w:r>
        <w:r w:rsidR="00E674FA">
          <w:rPr>
            <w:rFonts w:ascii="Times New Roman" w:hAnsi="Times New Roman" w:hint="eastAsia"/>
          </w:rPr>
          <w:t>个</w:t>
        </w:r>
      </w:ins>
      <w:r>
        <w:rPr>
          <w:rFonts w:ascii="Times New Roman" w:hAnsi="Times New Roman"/>
        </w:rPr>
        <w:t>遇险频率中选择</w:t>
      </w:r>
      <w:ins w:id="1479" w:author="admin" w:date="2016-10-28T14:15:00Z">
        <w:r w:rsidR="00E674FA">
          <w:rPr>
            <w:rFonts w:ascii="Times New Roman" w:hAnsi="Times New Roman" w:hint="eastAsia"/>
          </w:rPr>
          <w:t>1</w:t>
        </w:r>
        <w:r w:rsidR="00E674FA">
          <w:rPr>
            <w:rFonts w:ascii="Times New Roman" w:hAnsi="Times New Roman" w:hint="eastAsia"/>
          </w:rPr>
          <w:t>个</w:t>
        </w:r>
      </w:ins>
      <w:r>
        <w:rPr>
          <w:rFonts w:ascii="Times New Roman" w:hAnsi="Times New Roman"/>
        </w:rPr>
        <w:t>频率，如</w:t>
      </w:r>
      <w:r w:rsidR="00D634F8"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REF _Ref445881432 \h </w:instrText>
      </w:r>
      <w:r w:rsidR="00D634F8">
        <w:rPr>
          <w:rFonts w:ascii="Times New Roman" w:hAnsi="Times New Roman"/>
        </w:rPr>
      </w:r>
      <w:r w:rsidR="00D634F8">
        <w:rPr>
          <w:rFonts w:ascii="Times New Roman" w:hAnsi="Times New Roman"/>
        </w:rPr>
        <w:fldChar w:fldCharType="separate"/>
      </w:r>
      <w:ins w:id="1480" w:author="admin" w:date="2016-10-27T15:32:00Z">
        <w:r w:rsidR="00415D72">
          <w:rPr>
            <w:rFonts w:hint="eastAsia"/>
          </w:rPr>
          <w:t>图</w:t>
        </w:r>
        <w:r w:rsidR="00415D72">
          <w:rPr>
            <w:rFonts w:hint="eastAsia"/>
          </w:rPr>
          <w:t xml:space="preserve"> </w:t>
        </w:r>
        <w:r w:rsidR="00415D72">
          <w:rPr>
            <w:noProof/>
          </w:rPr>
          <w:t>47</w:t>
        </w:r>
      </w:ins>
      <w:del w:id="1481" w:author="admin" w:date="2016-10-25T15:07:00Z">
        <w:r w:rsidR="00E64420" w:rsidDel="002B3801">
          <w:rPr>
            <w:rFonts w:hint="eastAsia"/>
          </w:rPr>
          <w:delText>图</w:delText>
        </w:r>
        <w:r w:rsidR="00E64420" w:rsidDel="002B3801">
          <w:rPr>
            <w:rFonts w:hint="eastAsia"/>
          </w:rPr>
          <w:delText xml:space="preserve"> </w:delText>
        </w:r>
        <w:r w:rsidR="00E64420" w:rsidDel="002B3801">
          <w:rPr>
            <w:noProof/>
          </w:rPr>
          <w:delText>47</w:delText>
        </w:r>
      </w:del>
      <w:r w:rsidR="00D634F8"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1482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573750" cy="918000"/>
            <wp:effectExtent l="19050" t="0" r="0" b="0"/>
            <wp:docPr id="91" name="图片 305" descr="fig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5" descr="fig47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50" cy="91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</w:pPr>
      <w:bookmarkStart w:id="1483" w:name="_Ref445881432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47</w:t>
      </w:r>
      <w:r w:rsidR="00D634F8">
        <w:fldChar w:fldCharType="end"/>
      </w:r>
      <w:bookmarkEnd w:id="1483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参数设置完毕，选择软功能键</w:t>
      </w:r>
      <w:r>
        <w:rPr>
          <w:rFonts w:ascii="Times New Roman" w:hAnsi="Times New Roman"/>
        </w:rPr>
        <w:t>“</w:t>
      </w:r>
      <w:r>
        <w:rPr>
          <w:rFonts w:ascii="Times New Roman" w:hAnsi="Times New Roman"/>
        </w:rPr>
        <w:t>发送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将消息发出，</w:t>
      </w:r>
      <w:ins w:id="1484" w:author="admin" w:date="2016-10-28T14:16:00Z">
        <w:r w:rsidR="00DF73B5">
          <w:rPr>
            <w:rFonts w:ascii="Times New Roman" w:hAnsi="Times New Roman" w:hint="eastAsia"/>
          </w:rPr>
          <w:t>如</w:t>
        </w:r>
      </w:ins>
      <w:del w:id="1485" w:author="admin" w:date="2016-10-28T14:16:00Z">
        <w:r w:rsidDel="00DF73B5">
          <w:rPr>
            <w:rFonts w:ascii="Times New Roman" w:hAnsi="Times New Roman"/>
          </w:rPr>
          <w:delText>见下</w:delText>
        </w:r>
      </w:del>
      <w:ins w:id="1486" w:author="admin" w:date="2016-10-31T16:12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REF _Ref465693674 \h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1487" w:author="admin" w:date="2016-10-31T16:12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rPr>
            <w:noProof/>
          </w:rPr>
          <w:t>48</w:t>
        </w:r>
        <w:r w:rsidR="00EC62FF">
          <w:rPr>
            <w:rFonts w:ascii="Times New Roman" w:hAnsi="Times New Roman"/>
          </w:rPr>
          <w:fldChar w:fldCharType="end"/>
        </w:r>
      </w:ins>
      <w:del w:id="1488" w:author="admin" w:date="2016-10-31T16:12:00Z">
        <w:r w:rsidDel="00EC62FF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1489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3964131" cy="2279073"/>
            <wp:effectExtent l="19050" t="0" r="0" b="0"/>
            <wp:docPr id="92" name="图片 306" descr="fig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6" descr="fig48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 b="-1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131" cy="2279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</w:pPr>
      <w:bookmarkStart w:id="1490" w:name="_Ref465693674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48</w:t>
      </w:r>
      <w:r w:rsidR="00D634F8">
        <w:fldChar w:fldCharType="end"/>
      </w:r>
      <w:bookmarkEnd w:id="1490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消息发送完毕，等待确认消息，</w:t>
      </w:r>
      <w:del w:id="1491" w:author="admin" w:date="2016-10-28T14:16:00Z">
        <w:r w:rsidDel="00DF73B5">
          <w:rPr>
            <w:rFonts w:ascii="Times New Roman" w:hAnsi="Times New Roman"/>
          </w:rPr>
          <w:delText>并</w:delText>
        </w:r>
      </w:del>
      <w:ins w:id="1492" w:author="admin" w:date="2016-10-28T14:16:00Z">
        <w:r w:rsidR="00DF73B5">
          <w:rPr>
            <w:rFonts w:ascii="Times New Roman" w:hAnsi="Times New Roman" w:hint="eastAsia"/>
          </w:rPr>
          <w:t>并启用</w:t>
        </w:r>
        <w:r w:rsidR="00DF73B5">
          <w:rPr>
            <w:rFonts w:ascii="Times New Roman" w:hAnsi="Times New Roman" w:hint="eastAsia"/>
          </w:rPr>
          <w:t>4</w:t>
        </w:r>
        <w:r w:rsidR="00DF73B5">
          <w:rPr>
            <w:rFonts w:ascii="Times New Roman" w:hAnsi="Times New Roman" w:hint="eastAsia"/>
          </w:rPr>
          <w:t>分钟左右的倒计时，</w:t>
        </w:r>
      </w:ins>
      <w:r>
        <w:rPr>
          <w:rFonts w:ascii="Times New Roman" w:hAnsi="Times New Roman"/>
        </w:rPr>
        <w:t>同时监听遇险通话，</w:t>
      </w:r>
      <w:ins w:id="1493" w:author="admin" w:date="2016-10-28T14:16:00Z">
        <w:r w:rsidR="00DF73B5">
          <w:rPr>
            <w:rFonts w:ascii="Times New Roman" w:hAnsi="Times New Roman" w:hint="eastAsia"/>
          </w:rPr>
          <w:t>如</w:t>
        </w:r>
      </w:ins>
      <w:del w:id="1494" w:author="admin" w:date="2016-10-28T14:16:00Z">
        <w:r w:rsidDel="00DF73B5">
          <w:rPr>
            <w:rFonts w:ascii="Times New Roman" w:hAnsi="Times New Roman"/>
          </w:rPr>
          <w:delText>见下</w:delText>
        </w:r>
      </w:del>
      <w:ins w:id="1495" w:author="admin" w:date="2016-10-31T16:12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REF _Ref465693678 \h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1496" w:author="admin" w:date="2016-10-31T16:12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rPr>
            <w:noProof/>
          </w:rPr>
          <w:t>49</w:t>
        </w:r>
        <w:r w:rsidR="00EC62FF">
          <w:rPr>
            <w:rFonts w:ascii="Times New Roman" w:hAnsi="Times New Roman"/>
          </w:rPr>
          <w:fldChar w:fldCharType="end"/>
        </w:r>
      </w:ins>
      <w:del w:id="1497" w:author="admin" w:date="2016-10-31T16:12:00Z">
        <w:r w:rsidDel="00EC62FF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1498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lastRenderedPageBreak/>
        <w:drawing>
          <wp:inline distT="0" distB="0" distL="0" distR="0">
            <wp:extent cx="3964131" cy="2292927"/>
            <wp:effectExtent l="19050" t="0" r="0" b="0"/>
            <wp:docPr id="93" name="图片 307" descr="fig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7" descr="fig49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 b="-1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131" cy="2292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</w:pPr>
      <w:bookmarkStart w:id="1499" w:name="_Ref465693678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49</w:t>
      </w:r>
      <w:r w:rsidR="00D634F8">
        <w:fldChar w:fldCharType="end"/>
      </w:r>
      <w:bookmarkEnd w:id="1499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若倒计时结束仍未收到岸台的确认消息，则</w:t>
      </w:r>
      <w:ins w:id="1500" w:author="admin" w:date="2016-10-28T14:16:00Z">
        <w:r w:rsidR="00DF73B5">
          <w:rPr>
            <w:rFonts w:ascii="Times New Roman" w:hAnsi="Times New Roman" w:hint="eastAsia"/>
          </w:rPr>
          <w:t>系统将</w:t>
        </w:r>
      </w:ins>
      <w:r>
        <w:rPr>
          <w:rFonts w:ascii="Times New Roman" w:hAnsi="Times New Roman"/>
        </w:rPr>
        <w:t>弹出提示框，</w:t>
      </w:r>
      <w:ins w:id="1501" w:author="admin" w:date="2016-10-28T14:17:00Z">
        <w:r w:rsidR="00DF73B5">
          <w:rPr>
            <w:rFonts w:ascii="Times New Roman" w:hAnsi="Times New Roman" w:hint="eastAsia"/>
          </w:rPr>
          <w:t>如</w:t>
        </w:r>
      </w:ins>
      <w:ins w:id="1502" w:author="admin" w:date="2016-10-31T16:12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 w:hint="eastAsia"/>
          </w:rPr>
          <w:instrText>REF _Ref465693684 \h</w:instrText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1503" w:author="admin" w:date="2016-10-31T16:12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rPr>
            <w:noProof/>
          </w:rPr>
          <w:t>50</w:t>
        </w:r>
        <w:r w:rsidR="00EC62FF">
          <w:rPr>
            <w:rFonts w:ascii="Times New Roman" w:hAnsi="Times New Roman"/>
          </w:rPr>
          <w:fldChar w:fldCharType="end"/>
        </w:r>
      </w:ins>
      <w:ins w:id="1504" w:author="admin" w:date="2016-10-28T14:17:00Z">
        <w:r w:rsidR="00DF73B5">
          <w:rPr>
            <w:rFonts w:ascii="Times New Roman" w:hAnsi="Times New Roman" w:hint="eastAsia"/>
          </w:rPr>
          <w:t>，用户可选择</w:t>
        </w:r>
      </w:ins>
      <w:del w:id="1505" w:author="admin" w:date="2016-10-28T14:17:00Z">
        <w:r w:rsidDel="00DF73B5">
          <w:rPr>
            <w:rFonts w:ascii="Times New Roman" w:hAnsi="Times New Roman"/>
          </w:rPr>
          <w:delText>选择</w:delText>
        </w:r>
      </w:del>
      <w:r>
        <w:rPr>
          <w:rFonts w:ascii="Times New Roman" w:hAnsi="Times New Roman"/>
        </w:rPr>
        <w:t>重新发送或退出</w:t>
      </w:r>
      <w:ins w:id="1506" w:author="admin" w:date="2016-10-28T14:17:00Z">
        <w:r w:rsidR="00DF73B5">
          <w:rPr>
            <w:rFonts w:ascii="Times New Roman" w:hAnsi="Times New Roman" w:hint="eastAsia"/>
          </w:rPr>
          <w:t>程序</w:t>
        </w:r>
      </w:ins>
      <w:del w:id="1507" w:author="admin" w:date="2016-10-28T14:17:00Z">
        <w:r w:rsidDel="00DF73B5">
          <w:rPr>
            <w:rFonts w:ascii="Times New Roman" w:hAnsi="Times New Roman"/>
          </w:rPr>
          <w:delText>呼叫</w:delText>
        </w:r>
        <w:r w:rsidDel="009344F2">
          <w:rPr>
            <w:rFonts w:ascii="Times New Roman" w:hAnsi="Times New Roman"/>
          </w:rPr>
          <w:delText>，见下图</w:delText>
        </w:r>
      </w:del>
      <w:r>
        <w:rPr>
          <w:rFonts w:ascii="Times New Roman" w:hAnsi="Times New Roman"/>
        </w:rPr>
        <w:t>。</w:t>
      </w:r>
    </w:p>
    <w:p w:rsidR="00EC62FF" w:rsidRDefault="005B5CDB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1508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1707750" cy="769500"/>
            <wp:effectExtent l="19050" t="0" r="6750" b="0"/>
            <wp:docPr id="268" name="图片 15" descr="E:\160705Translation\二代电台UI文件\fig_emf_zhCN\fig37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160705Translation\二代电台UI文件\fig_emf_zhCN\fig37.emf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7750" cy="76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</w:pPr>
      <w:bookmarkStart w:id="1509" w:name="_Ref465693684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50</w:t>
      </w:r>
      <w:r w:rsidR="00D634F8">
        <w:fldChar w:fldCharType="end"/>
      </w:r>
      <w:bookmarkEnd w:id="1509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当收到确认消息，警报响起，并弹出提示框，</w:t>
      </w:r>
      <w:del w:id="1510" w:author="admin" w:date="2016-10-28T14:18:00Z">
        <w:r w:rsidDel="009344F2">
          <w:rPr>
            <w:rFonts w:ascii="Times New Roman" w:hAnsi="Times New Roman"/>
          </w:rPr>
          <w:delText>见下</w:delText>
        </w:r>
      </w:del>
      <w:ins w:id="1511" w:author="admin" w:date="2016-10-28T14:18:00Z">
        <w:r w:rsidR="009344F2">
          <w:rPr>
            <w:rFonts w:ascii="Times New Roman" w:hAnsi="Times New Roman" w:hint="eastAsia"/>
          </w:rPr>
          <w:t>如</w:t>
        </w:r>
      </w:ins>
      <w:ins w:id="1512" w:author="admin" w:date="2016-10-31T16:12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 w:hint="eastAsia"/>
          </w:rPr>
          <w:instrText>REF _Ref465693689 \h</w:instrText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1513" w:author="admin" w:date="2016-10-31T16:12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rPr>
            <w:noProof/>
          </w:rPr>
          <w:t>51</w:t>
        </w:r>
        <w:r w:rsidR="00EC62FF">
          <w:rPr>
            <w:rFonts w:ascii="Times New Roman" w:hAnsi="Times New Roman"/>
          </w:rPr>
          <w:fldChar w:fldCharType="end"/>
        </w:r>
      </w:ins>
      <w:del w:id="1514" w:author="admin" w:date="2016-10-31T16:12:00Z">
        <w:r w:rsidDel="00EC62FF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1515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2532033" cy="1226127"/>
            <wp:effectExtent l="19050" t="0" r="1617" b="0"/>
            <wp:docPr id="95" name="图片 308" descr="fig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8" descr="fig51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 b="-99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2033" cy="1226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</w:pPr>
      <w:bookmarkStart w:id="1516" w:name="_Ref465693689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51</w:t>
      </w:r>
      <w:r w:rsidR="00D634F8">
        <w:fldChar w:fldCharType="end"/>
      </w:r>
      <w:bookmarkEnd w:id="1516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根据提示，按【</w:t>
      </w:r>
      <w:r>
        <w:rPr>
          <w:rFonts w:ascii="Times New Roman" w:hAnsi="Times New Roman"/>
        </w:rPr>
        <w:t>ESC</w:t>
      </w:r>
      <w:r>
        <w:rPr>
          <w:rFonts w:ascii="Times New Roman" w:hAnsi="Times New Roman"/>
        </w:rPr>
        <w:t>】停止报警，</w:t>
      </w:r>
      <w:ins w:id="1517" w:author="admin" w:date="2016-10-28T14:18:00Z">
        <w:r w:rsidR="00733C3C">
          <w:rPr>
            <w:rFonts w:ascii="Times New Roman" w:hAnsi="Times New Roman" w:hint="eastAsia"/>
          </w:rPr>
          <w:t>系统</w:t>
        </w:r>
      </w:ins>
      <w:r>
        <w:rPr>
          <w:rFonts w:ascii="Times New Roman" w:hAnsi="Times New Roman"/>
        </w:rPr>
        <w:t>退出提示框</w:t>
      </w:r>
      <w:ins w:id="1518" w:author="admin" w:date="2016-10-28T14:18:00Z">
        <w:r w:rsidR="00733C3C">
          <w:rPr>
            <w:rFonts w:ascii="Times New Roman" w:hAnsi="Times New Roman" w:hint="eastAsia"/>
          </w:rPr>
          <w:t>并</w:t>
        </w:r>
      </w:ins>
      <w:del w:id="1519" w:author="admin" w:date="2016-10-28T14:18:00Z">
        <w:r w:rsidDel="00733C3C">
          <w:rPr>
            <w:rFonts w:ascii="Times New Roman" w:hAnsi="Times New Roman"/>
          </w:rPr>
          <w:delText>，</w:delText>
        </w:r>
      </w:del>
      <w:r>
        <w:rPr>
          <w:rFonts w:ascii="Times New Roman" w:hAnsi="Times New Roman"/>
        </w:rPr>
        <w:t>显示</w:t>
      </w:r>
      <w:del w:id="1520" w:author="admin" w:date="2016-10-28T14:18:00Z">
        <w:r w:rsidDel="00733C3C">
          <w:rPr>
            <w:rFonts w:ascii="Times New Roman" w:hAnsi="Times New Roman"/>
          </w:rPr>
          <w:delText>接收</w:delText>
        </w:r>
      </w:del>
      <w:r>
        <w:rPr>
          <w:rFonts w:ascii="Times New Roman" w:hAnsi="Times New Roman"/>
        </w:rPr>
        <w:t>消息</w:t>
      </w:r>
      <w:ins w:id="1521" w:author="admin" w:date="2016-10-28T14:18:00Z">
        <w:r w:rsidR="00733C3C">
          <w:rPr>
            <w:rFonts w:ascii="Times New Roman" w:hAnsi="Times New Roman" w:hint="eastAsia"/>
          </w:rPr>
          <w:t>内容</w:t>
        </w:r>
      </w:ins>
      <w:r>
        <w:rPr>
          <w:rFonts w:ascii="Times New Roman" w:hAnsi="Times New Roman"/>
        </w:rPr>
        <w:t>，与岸台进行通信，</w:t>
      </w:r>
      <w:ins w:id="1522" w:author="admin" w:date="2016-10-28T14:18:00Z">
        <w:r w:rsidR="00733C3C">
          <w:rPr>
            <w:rFonts w:ascii="Times New Roman" w:hAnsi="Times New Roman" w:hint="eastAsia"/>
          </w:rPr>
          <w:t>如</w:t>
        </w:r>
      </w:ins>
      <w:del w:id="1523" w:author="admin" w:date="2016-10-28T14:18:00Z">
        <w:r w:rsidDel="00733C3C">
          <w:rPr>
            <w:rFonts w:ascii="Times New Roman" w:hAnsi="Times New Roman"/>
          </w:rPr>
          <w:delText>见下</w:delText>
        </w:r>
      </w:del>
      <w:ins w:id="1524" w:author="admin" w:date="2016-10-31T16:12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REF _Ref465693694 \h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1525" w:author="admin" w:date="2016-10-31T16:12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rPr>
            <w:noProof/>
          </w:rPr>
          <w:t>52</w:t>
        </w:r>
        <w:r w:rsidR="00EC62FF">
          <w:rPr>
            <w:rFonts w:ascii="Times New Roman" w:hAnsi="Times New Roman"/>
          </w:rPr>
          <w:fldChar w:fldCharType="end"/>
        </w:r>
      </w:ins>
      <w:del w:id="1526" w:author="admin" w:date="2016-10-31T16:12:00Z">
        <w:r w:rsidDel="00EC62FF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59437B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1527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lastRenderedPageBreak/>
        <w:drawing>
          <wp:inline distT="0" distB="0" distL="0" distR="0">
            <wp:extent cx="3971059" cy="2286000"/>
            <wp:effectExtent l="19050" t="0" r="0" b="0"/>
            <wp:docPr id="119" name="图片 22" descr="C:\Users\admin\Desktop\160705Translation\二代电台UI文件\fig_emf_zhCN\fig52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\Desktop\160705Translation\二代电台UI文件\fig_emf_zhCN\fig52.emf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 b="-1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059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</w:pPr>
      <w:bookmarkStart w:id="1528" w:name="_Ref465693694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52</w:t>
      </w:r>
      <w:r w:rsidR="00D634F8">
        <w:fldChar w:fldCharType="end"/>
      </w:r>
      <w:bookmarkEnd w:id="1528"/>
    </w:p>
    <w:p w:rsidR="00D96A3A" w:rsidRDefault="00D044CA">
      <w:pPr>
        <w:pStyle w:val="41"/>
        <w:numPr>
          <w:ilvl w:val="3"/>
          <w:numId w:val="4"/>
        </w:numPr>
        <w:spacing w:before="0" w:after="0" w:line="360" w:lineRule="auto"/>
        <w:rPr>
          <w:rFonts w:ascii="Times New Roman" w:hAnsi="Times New Roman"/>
        </w:rPr>
      </w:pPr>
      <w:bookmarkStart w:id="1529" w:name="_Ref445881247"/>
      <w:r>
        <w:rPr>
          <w:rFonts w:ascii="Times New Roman" w:hAnsi="Times New Roman"/>
        </w:rPr>
        <w:t>发送海区转发</w:t>
      </w:r>
      <w:bookmarkEnd w:id="1529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del w:id="1530" w:author="admin" w:date="2016-10-28T14:19:00Z">
        <w:r w:rsidDel="00733C3C">
          <w:rPr>
            <w:rFonts w:ascii="Times New Roman" w:hAnsi="Times New Roman"/>
          </w:rPr>
          <w:delText>章节</w:delText>
        </w:r>
        <w:r w:rsidDel="00733C3C">
          <w:rPr>
            <w:rFonts w:ascii="Times New Roman" w:hAnsi="Times New Roman"/>
          </w:rPr>
          <w:delText>3.1</w:delText>
        </w:r>
        <w:r w:rsidDel="00733C3C">
          <w:rPr>
            <w:rFonts w:ascii="Times New Roman" w:hAnsi="Times New Roman"/>
          </w:rPr>
          <w:delText>中</w:delText>
        </w:r>
      </w:del>
      <w:ins w:id="1531" w:author="admin" w:date="2016-10-28T14:19:00Z">
        <w:r w:rsidR="00733C3C">
          <w:rPr>
            <w:rFonts w:ascii="Times New Roman" w:hAnsi="Times New Roman" w:hint="eastAsia"/>
          </w:rPr>
          <w:t>从</w:t>
        </w:r>
      </w:ins>
      <w:r>
        <w:rPr>
          <w:rFonts w:ascii="Times New Roman" w:hAnsi="Times New Roman"/>
        </w:rPr>
        <w:t>DSC</w:t>
      </w:r>
      <w:r>
        <w:rPr>
          <w:rFonts w:ascii="Times New Roman" w:hAnsi="Times New Roman"/>
        </w:rPr>
        <w:t>消息列表</w:t>
      </w:r>
      <w:ins w:id="1532" w:author="admin" w:date="2016-10-28T14:19:00Z">
        <w:r w:rsidR="00733C3C">
          <w:rPr>
            <w:rFonts w:ascii="Times New Roman" w:hAnsi="Times New Roman" w:hint="eastAsia"/>
          </w:rPr>
          <w:t>（</w:t>
        </w:r>
      </w:ins>
      <w:ins w:id="1533" w:author="admin" w:date="2016-10-31T16:13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 w:hint="eastAsia"/>
          </w:rPr>
          <w:instrText>REF _Ref445881020 \h</w:instrText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1534" w:author="admin" w:date="2016-10-31T16:13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rPr>
            <w:noProof/>
          </w:rPr>
          <w:t>19</w:t>
        </w:r>
        <w:r w:rsidR="00EC62FF">
          <w:rPr>
            <w:rFonts w:ascii="Times New Roman" w:hAnsi="Times New Roman"/>
          </w:rPr>
          <w:fldChar w:fldCharType="end"/>
        </w:r>
      </w:ins>
      <w:ins w:id="1535" w:author="admin" w:date="2016-10-28T14:19:00Z">
        <w:r w:rsidR="00733C3C">
          <w:rPr>
            <w:rFonts w:ascii="Times New Roman" w:hAnsi="Times New Roman" w:hint="eastAsia"/>
          </w:rPr>
          <w:t>）中</w:t>
        </w:r>
      </w:ins>
      <w:del w:id="1536" w:author="admin" w:date="2016-10-28T14:19:00Z">
        <w:r w:rsidDel="00733C3C">
          <w:rPr>
            <w:rFonts w:ascii="Times New Roman" w:hAnsi="Times New Roman"/>
          </w:rPr>
          <w:delText>，</w:delText>
        </w:r>
      </w:del>
      <w:r>
        <w:rPr>
          <w:rFonts w:ascii="Times New Roman" w:hAnsi="Times New Roman"/>
        </w:rPr>
        <w:t>选择</w:t>
      </w:r>
      <w:r>
        <w:rPr>
          <w:rFonts w:ascii="Times New Roman" w:hAnsi="Times New Roman"/>
        </w:rPr>
        <w:t>“</w:t>
      </w:r>
      <w:r>
        <w:rPr>
          <w:rFonts w:ascii="Times New Roman" w:hAnsi="Times New Roman"/>
        </w:rPr>
        <w:t>海区转发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，进入海区转发编辑界面，</w:t>
      </w:r>
      <w:ins w:id="1537" w:author="admin" w:date="2016-10-28T14:19:00Z">
        <w:r w:rsidR="00023787">
          <w:rPr>
            <w:rFonts w:ascii="Times New Roman" w:hAnsi="Times New Roman" w:hint="eastAsia"/>
          </w:rPr>
          <w:t>如</w:t>
        </w:r>
      </w:ins>
      <w:del w:id="1538" w:author="admin" w:date="2016-10-28T14:19:00Z">
        <w:r w:rsidDel="00023787">
          <w:rPr>
            <w:rFonts w:ascii="Times New Roman" w:hAnsi="Times New Roman"/>
          </w:rPr>
          <w:delText>见下</w:delText>
        </w:r>
      </w:del>
      <w:ins w:id="1539" w:author="admin" w:date="2016-10-31T16:12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REF _Ref465693702 \h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1540" w:author="admin" w:date="2016-10-31T16:12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rPr>
            <w:noProof/>
          </w:rPr>
          <w:t>53</w:t>
        </w:r>
        <w:r w:rsidR="00EC62FF">
          <w:rPr>
            <w:rFonts w:ascii="Times New Roman" w:hAnsi="Times New Roman"/>
          </w:rPr>
          <w:fldChar w:fldCharType="end"/>
        </w:r>
      </w:ins>
      <w:del w:id="1541" w:author="admin" w:date="2016-10-31T16:12:00Z">
        <w:r w:rsidDel="00EC62FF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EC62FF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  <w:rPrChange w:id="1542" w:author="admin" w:date="2016-10-27T15:46:00Z">
            <w:rPr>
              <w:rFonts w:ascii="Times New Roman" w:hAnsi="Times New Roman"/>
            </w:rPr>
          </w:rPrChange>
        </w:rPr>
        <w:pPrChange w:id="1543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  <w:rPrChange w:id="1544" w:author="Unknown">
            <w:rPr>
              <w:rFonts w:ascii="Times New Roman" w:hAnsi="Times New Roman"/>
              <w:b/>
              <w:bCs/>
              <w:i/>
              <w:iCs/>
              <w:noProof/>
              <w:color w:val="4F81BD"/>
            </w:rPr>
          </w:rPrChange>
        </w:rPr>
        <w:drawing>
          <wp:inline distT="0" distB="0" distL="0" distR="0">
            <wp:extent cx="3962251" cy="2247750"/>
            <wp:effectExtent l="19050" t="0" r="149" b="0"/>
            <wp:docPr id="97" name="图片 310" descr="fig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0" descr="fig53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251" cy="22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A3A" w:rsidRDefault="00D044CA">
      <w:pPr>
        <w:pStyle w:val="af5"/>
      </w:pPr>
      <w:bookmarkStart w:id="1545" w:name="_Ref465693702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53</w:t>
      </w:r>
      <w:r w:rsidR="00D634F8">
        <w:fldChar w:fldCharType="end"/>
      </w:r>
      <w:bookmarkEnd w:id="1545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1</w:t>
      </w:r>
      <w:r>
        <w:rPr>
          <w:rFonts w:ascii="Times New Roman" w:hAnsi="Times New Roman"/>
        </w:rPr>
        <w:t>）海区：可选择</w:t>
      </w:r>
      <w:r>
        <w:rPr>
          <w:rFonts w:ascii="Times New Roman" w:hAnsi="Times New Roman"/>
        </w:rPr>
        <w:t>“</w:t>
      </w:r>
      <w:r>
        <w:rPr>
          <w:rFonts w:ascii="Times New Roman" w:hAnsi="Times New Roman"/>
        </w:rPr>
        <w:t>圆周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和</w:t>
      </w:r>
      <w:r>
        <w:rPr>
          <w:rFonts w:ascii="Times New Roman" w:hAnsi="Times New Roman"/>
        </w:rPr>
        <w:t>“</w:t>
      </w:r>
      <w:r>
        <w:rPr>
          <w:rFonts w:ascii="Times New Roman" w:hAnsi="Times New Roman"/>
        </w:rPr>
        <w:t>矩形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两种方式，</w:t>
      </w:r>
      <w:ins w:id="1546" w:author="admin" w:date="2016-10-28T14:20:00Z">
        <w:r w:rsidR="00023787">
          <w:rPr>
            <w:rFonts w:ascii="Times New Roman" w:hAnsi="Times New Roman" w:hint="eastAsia"/>
          </w:rPr>
          <w:t>如</w:t>
        </w:r>
      </w:ins>
      <w:del w:id="1547" w:author="admin" w:date="2016-10-28T14:20:00Z">
        <w:r w:rsidDel="00023787">
          <w:rPr>
            <w:rFonts w:ascii="Times New Roman" w:hAnsi="Times New Roman"/>
          </w:rPr>
          <w:delText>见下</w:delText>
        </w:r>
      </w:del>
      <w:ins w:id="1548" w:author="admin" w:date="2016-10-31T16:13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REF _Ref465693718 \h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1549" w:author="admin" w:date="2016-10-31T16:13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rPr>
            <w:noProof/>
          </w:rPr>
          <w:t>54</w:t>
        </w:r>
        <w:r w:rsidR="00EC62FF">
          <w:rPr>
            <w:rFonts w:ascii="Times New Roman" w:hAnsi="Times New Roman"/>
          </w:rPr>
          <w:fldChar w:fldCharType="end"/>
        </w:r>
      </w:ins>
      <w:del w:id="1550" w:author="admin" w:date="2016-10-31T16:13:00Z">
        <w:r w:rsidDel="00EC62FF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5B5CDB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1551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445500" cy="445500"/>
            <wp:effectExtent l="19050" t="0" r="0" b="0"/>
            <wp:docPr id="266" name="图片 14" descr="E:\160705Translation\二代电台UI文件\fig_emf_zhCN\fig41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160705Translation\二代电台UI文件\fig_emf_zhCN\fig41.emf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00" cy="44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</w:pPr>
      <w:bookmarkStart w:id="1552" w:name="_Ref465693718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54</w:t>
      </w:r>
      <w:r w:rsidR="00D634F8">
        <w:fldChar w:fldCharType="end"/>
      </w:r>
      <w:bookmarkEnd w:id="1552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选择</w:t>
      </w:r>
      <w:r>
        <w:rPr>
          <w:rFonts w:ascii="Times New Roman" w:hAnsi="Times New Roman"/>
        </w:rPr>
        <w:t>“</w:t>
      </w:r>
      <w:r>
        <w:rPr>
          <w:rFonts w:ascii="Times New Roman" w:hAnsi="Times New Roman"/>
        </w:rPr>
        <w:t>圆周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，则以参考点、半径设置海区范围，</w:t>
      </w:r>
      <w:ins w:id="1553" w:author="admin" w:date="2016-10-28T14:20:00Z">
        <w:r w:rsidR="00023787">
          <w:rPr>
            <w:rFonts w:ascii="Times New Roman" w:hAnsi="Times New Roman" w:hint="eastAsia"/>
          </w:rPr>
          <w:t>如</w:t>
        </w:r>
      </w:ins>
      <w:del w:id="1554" w:author="admin" w:date="2016-10-28T14:20:00Z">
        <w:r w:rsidDel="00023787">
          <w:rPr>
            <w:rFonts w:ascii="Times New Roman" w:hAnsi="Times New Roman"/>
          </w:rPr>
          <w:delText>见下</w:delText>
        </w:r>
      </w:del>
      <w:ins w:id="1555" w:author="admin" w:date="2016-10-31T16:13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REF _Ref465693723 \h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1556" w:author="admin" w:date="2016-10-31T16:13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rPr>
            <w:noProof/>
          </w:rPr>
          <w:t>55</w:t>
        </w:r>
        <w:r w:rsidR="00EC62FF">
          <w:rPr>
            <w:rFonts w:ascii="Times New Roman" w:hAnsi="Times New Roman"/>
          </w:rPr>
          <w:fldChar w:fldCharType="end"/>
        </w:r>
      </w:ins>
      <w:del w:id="1557" w:author="admin" w:date="2016-10-31T16:13:00Z">
        <w:r w:rsidDel="00EC62FF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1558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lastRenderedPageBreak/>
        <w:drawing>
          <wp:inline distT="0" distB="0" distL="0" distR="0">
            <wp:extent cx="2923713" cy="505691"/>
            <wp:effectExtent l="19050" t="0" r="0" b="0"/>
            <wp:docPr id="99" name="图片 311" descr="fig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1" descr="fig55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 b="-10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3713" cy="505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</w:pPr>
      <w:bookmarkStart w:id="1559" w:name="_Ref465693723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55</w:t>
      </w:r>
      <w:r w:rsidR="00D634F8">
        <w:fldChar w:fldCharType="end"/>
      </w:r>
      <w:bookmarkEnd w:id="1559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选择</w:t>
      </w:r>
      <w:r>
        <w:rPr>
          <w:rFonts w:ascii="Times New Roman" w:hAnsi="Times New Roman"/>
        </w:rPr>
        <w:t>“</w:t>
      </w:r>
      <w:r>
        <w:rPr>
          <w:rFonts w:ascii="Times New Roman" w:hAnsi="Times New Roman"/>
        </w:rPr>
        <w:t>矩形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，则以参考点、</w:t>
      </w:r>
      <w:del w:id="1560" w:author="admin" w:date="2016-10-28T14:20:00Z">
        <w:r w:rsidDel="00023787">
          <w:rPr>
            <w:rFonts w:ascii="Times New Roman" w:hAnsi="Times New Roman"/>
          </w:rPr>
          <w:delText>向南</w:delText>
        </w:r>
      </w:del>
      <w:r>
        <w:rPr>
          <w:rFonts w:ascii="Times New Roman" w:hAnsi="Times New Roman"/>
        </w:rPr>
        <w:t>纬度</w:t>
      </w:r>
      <w:ins w:id="1561" w:author="admin" w:date="2016-10-28T14:20:00Z">
        <w:r w:rsidR="00023787">
          <w:rPr>
            <w:rFonts w:ascii="Times New Roman" w:hAnsi="Times New Roman" w:hint="eastAsia"/>
          </w:rPr>
          <w:t>和</w:t>
        </w:r>
      </w:ins>
      <w:del w:id="1562" w:author="admin" w:date="2016-10-28T14:20:00Z">
        <w:r w:rsidDel="00023787">
          <w:rPr>
            <w:rFonts w:ascii="Times New Roman" w:hAnsi="Times New Roman"/>
          </w:rPr>
          <w:delText>跨度、向东</w:delText>
        </w:r>
      </w:del>
      <w:r>
        <w:rPr>
          <w:rFonts w:ascii="Times New Roman" w:hAnsi="Times New Roman"/>
        </w:rPr>
        <w:t>经度跨度设置海区范围，</w:t>
      </w:r>
      <w:ins w:id="1563" w:author="admin" w:date="2016-10-28T14:20:00Z">
        <w:r w:rsidR="00023787">
          <w:rPr>
            <w:rFonts w:ascii="Times New Roman" w:hAnsi="Times New Roman" w:hint="eastAsia"/>
          </w:rPr>
          <w:t>如</w:t>
        </w:r>
      </w:ins>
      <w:del w:id="1564" w:author="admin" w:date="2016-10-28T14:20:00Z">
        <w:r w:rsidDel="00023787">
          <w:rPr>
            <w:rFonts w:ascii="Times New Roman" w:hAnsi="Times New Roman"/>
          </w:rPr>
          <w:delText>见下</w:delText>
        </w:r>
      </w:del>
      <w:ins w:id="1565" w:author="admin" w:date="2016-10-31T16:13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REF _Ref465693729 \h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1566" w:author="admin" w:date="2016-10-31T16:13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rPr>
            <w:noProof/>
          </w:rPr>
          <w:t>56</w:t>
        </w:r>
        <w:r w:rsidR="00EC62FF">
          <w:rPr>
            <w:rFonts w:ascii="Times New Roman" w:hAnsi="Times New Roman"/>
          </w:rPr>
          <w:fldChar w:fldCharType="end"/>
        </w:r>
      </w:ins>
      <w:del w:id="1567" w:author="admin" w:date="2016-10-31T16:13:00Z">
        <w:r w:rsidDel="00EC62FF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1568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2641500" cy="459000"/>
            <wp:effectExtent l="19050" t="0" r="6450" b="0"/>
            <wp:docPr id="100" name="图片 312" descr="fig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2" descr="fig56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500" cy="45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</w:pPr>
      <w:bookmarkStart w:id="1569" w:name="_Ref465693729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56</w:t>
      </w:r>
      <w:r w:rsidR="00D634F8">
        <w:fldChar w:fldCharType="end"/>
      </w:r>
      <w:bookmarkEnd w:id="1569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设置经纬度方位时，</w:t>
      </w:r>
      <w:del w:id="1570" w:author="admin" w:date="2016-10-28T14:22:00Z">
        <w:r w:rsidDel="00023787">
          <w:rPr>
            <w:rFonts w:ascii="Times New Roman" w:hAnsi="Times New Roman"/>
          </w:rPr>
          <w:delText>根据</w:delText>
        </w:r>
      </w:del>
      <w:ins w:id="1571" w:author="admin" w:date="2016-10-28T14:22:00Z">
        <w:r w:rsidR="00023787">
          <w:rPr>
            <w:rFonts w:ascii="Times New Roman" w:hAnsi="Times New Roman" w:hint="eastAsia"/>
          </w:rPr>
          <w:t>系统弹出</w:t>
        </w:r>
      </w:ins>
      <w:r>
        <w:rPr>
          <w:rFonts w:ascii="Times New Roman" w:hAnsi="Times New Roman"/>
        </w:rPr>
        <w:t>提示框</w:t>
      </w:r>
      <w:ins w:id="1572" w:author="admin" w:date="2016-10-28T14:22:00Z">
        <w:r w:rsidR="00023787">
          <w:rPr>
            <w:rFonts w:ascii="Times New Roman" w:hAnsi="Times New Roman" w:hint="eastAsia"/>
          </w:rPr>
          <w:t>，如</w:t>
        </w:r>
      </w:ins>
      <w:ins w:id="1573" w:author="admin" w:date="2016-10-28T14:21:00Z">
        <w:r w:rsidR="00023787">
          <w:rPr>
            <w:rFonts w:ascii="Times New Roman" w:hAnsi="Times New Roman" w:hint="eastAsia"/>
          </w:rPr>
          <w:t>图</w:t>
        </w:r>
      </w:ins>
      <w:ins w:id="1574" w:author="admin" w:date="2016-10-28T14:22:00Z">
        <w:r w:rsidR="00023787">
          <w:rPr>
            <w:rFonts w:ascii="Times New Roman" w:hAnsi="Times New Roman" w:hint="eastAsia"/>
          </w:rPr>
          <w:t xml:space="preserve"> 57</w:t>
        </w:r>
        <w:r w:rsidR="00023787">
          <w:rPr>
            <w:rFonts w:ascii="Times New Roman" w:hAnsi="Times New Roman" w:hint="eastAsia"/>
          </w:rPr>
          <w:t>、图</w:t>
        </w:r>
        <w:r w:rsidR="00023787">
          <w:rPr>
            <w:rFonts w:ascii="Times New Roman" w:hAnsi="Times New Roman" w:hint="eastAsia"/>
          </w:rPr>
          <w:t xml:space="preserve"> 58</w:t>
        </w:r>
      </w:ins>
      <w:r>
        <w:rPr>
          <w:rFonts w:ascii="Times New Roman" w:hAnsi="Times New Roman"/>
        </w:rPr>
        <w:t>，按数字键</w:t>
      </w:r>
      <w:r>
        <w:rPr>
          <w:rFonts w:ascii="Times New Roman" w:hAnsi="Times New Roman"/>
        </w:rPr>
        <w:t>1</w:t>
      </w:r>
      <w:r>
        <w:rPr>
          <w:rFonts w:ascii="Times New Roman" w:hAnsi="Times New Roman"/>
        </w:rPr>
        <w:t>选择南纬</w:t>
      </w:r>
      <w:r>
        <w:rPr>
          <w:rFonts w:ascii="Times New Roman" w:hAnsi="Times New Roman"/>
        </w:rPr>
        <w:t>S</w:t>
      </w:r>
      <w:r>
        <w:rPr>
          <w:rFonts w:ascii="Times New Roman" w:hAnsi="Times New Roman"/>
        </w:rPr>
        <w:t>或东经</w:t>
      </w:r>
      <w:r>
        <w:rPr>
          <w:rFonts w:ascii="Times New Roman" w:hAnsi="Times New Roman"/>
        </w:rPr>
        <w:t>E</w:t>
      </w:r>
      <w:r>
        <w:rPr>
          <w:rFonts w:ascii="Times New Roman" w:hAnsi="Times New Roman"/>
        </w:rPr>
        <w:t>，数字键</w:t>
      </w:r>
      <w:r>
        <w:rPr>
          <w:rFonts w:ascii="Times New Roman" w:hAnsi="Times New Roman"/>
        </w:rPr>
        <w:t>2</w:t>
      </w:r>
      <w:r>
        <w:rPr>
          <w:rFonts w:ascii="Times New Roman" w:hAnsi="Times New Roman"/>
        </w:rPr>
        <w:t>选择北纬</w:t>
      </w:r>
      <w:r>
        <w:rPr>
          <w:rFonts w:ascii="Times New Roman" w:hAnsi="Times New Roman"/>
        </w:rPr>
        <w:t>N</w:t>
      </w:r>
      <w:r>
        <w:rPr>
          <w:rFonts w:ascii="Times New Roman" w:hAnsi="Times New Roman"/>
        </w:rPr>
        <w:t>或西经</w:t>
      </w:r>
      <w:r>
        <w:rPr>
          <w:rFonts w:ascii="Times New Roman" w:hAnsi="Times New Roman"/>
        </w:rPr>
        <w:t>W</w:t>
      </w:r>
      <w:del w:id="1575" w:author="admin" w:date="2016-10-28T14:22:00Z">
        <w:r w:rsidDel="00023787">
          <w:rPr>
            <w:rFonts w:ascii="Times New Roman" w:hAnsi="Times New Roman"/>
          </w:rPr>
          <w:delText>，见下图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  <w:rPrChange w:id="1576" w:author="admin" w:date="2016-10-27T15:47:00Z">
            <w:rPr>
              <w:rFonts w:ascii="Times New Roman" w:hAnsi="Times New Roman"/>
            </w:rPr>
          </w:rPrChange>
        </w:rPr>
        <w:pPrChange w:id="1577" w:author="admin" w:date="2016-10-31T15:42:00Z">
          <w:pPr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566132" cy="484909"/>
            <wp:effectExtent l="19050" t="0" r="5368" b="0"/>
            <wp:docPr id="101" name="图片 313" descr="fig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3" descr="fig57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7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32" cy="484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634F8" w:rsidRPr="00D634F8">
        <w:rPr>
          <w:rFonts w:ascii="Times New Roman" w:hAnsi="Times New Roman"/>
          <w:noProof/>
          <w:kern w:val="0"/>
          <w:sz w:val="24"/>
          <w:szCs w:val="24"/>
          <w:rPrChange w:id="1578" w:author="admin" w:date="2016-10-27T15:47:00Z">
            <w:rPr>
              <w:rFonts w:ascii="Times New Roman" w:hAnsi="Times New Roman"/>
              <w:b/>
              <w:bCs/>
              <w:i/>
              <w:iCs/>
              <w:color w:val="4F81BD"/>
            </w:rPr>
          </w:rPrChange>
        </w:rPr>
        <w:t xml:space="preserve">        </w:t>
      </w:r>
      <w:ins w:id="1579" w:author="admin" w:date="2016-10-28T14:21:00Z">
        <w:r w:rsidR="00023787">
          <w:rPr>
            <w:rFonts w:ascii="Times New Roman" w:hAnsi="Times New Roman" w:hint="eastAsia"/>
            <w:noProof/>
            <w:kern w:val="0"/>
            <w:sz w:val="24"/>
            <w:szCs w:val="24"/>
          </w:rPr>
          <w:t xml:space="preserve">     </w:t>
        </w:r>
      </w:ins>
      <w:r w:rsidR="00D634F8" w:rsidRPr="00D634F8">
        <w:rPr>
          <w:rFonts w:ascii="Times New Roman" w:hAnsi="Times New Roman"/>
          <w:noProof/>
          <w:kern w:val="0"/>
          <w:sz w:val="24"/>
          <w:szCs w:val="24"/>
          <w:rPrChange w:id="1580" w:author="admin" w:date="2016-10-27T15:47:00Z">
            <w:rPr>
              <w:rFonts w:ascii="Times New Roman" w:hAnsi="Times New Roman"/>
              <w:b/>
              <w:bCs/>
              <w:i/>
              <w:iCs/>
              <w:color w:val="4F81BD"/>
            </w:rPr>
          </w:rPrChange>
        </w:rPr>
        <w:t xml:space="preserve">     </w:t>
      </w: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568037" cy="484909"/>
            <wp:effectExtent l="19050" t="0" r="3463" b="0"/>
            <wp:docPr id="102" name="图片 314" descr="fig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4" descr="fig58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 l="70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37" cy="484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6B06" w:rsidRPr="00356B06" w:rsidRDefault="00D044CA" w:rsidP="00356B06">
      <w:pPr>
        <w:pStyle w:val="af5"/>
        <w:spacing w:afterLines="50"/>
        <w:rPr>
          <w:rPrChange w:id="1581" w:author="admin" w:date="2016-10-31T16:24:00Z">
            <w:rPr/>
          </w:rPrChange>
        </w:rPr>
        <w:pPrChange w:id="1582" w:author="admin" w:date="2016-10-31T16:24:00Z">
          <w:pPr>
            <w:pStyle w:val="af5"/>
            <w:spacing w:afterLines="50"/>
          </w:pPr>
        </w:pPrChange>
      </w:pPr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57</w:t>
      </w:r>
      <w:r w:rsidR="00D634F8">
        <w:fldChar w:fldCharType="end"/>
      </w:r>
      <w:r>
        <w:rPr>
          <w:rFonts w:hint="eastAsia"/>
        </w:rPr>
        <w:t xml:space="preserve">            </w:t>
      </w:r>
      <w:ins w:id="1583" w:author="admin" w:date="2016-10-28T14:21:00Z">
        <w:r w:rsidR="00023787">
          <w:rPr>
            <w:rFonts w:hint="eastAsia"/>
          </w:rPr>
          <w:t xml:space="preserve">   </w:t>
        </w:r>
      </w:ins>
      <w:r>
        <w:rPr>
          <w:rFonts w:hint="eastAsia"/>
        </w:rPr>
        <w:t xml:space="preserve">         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58</w:t>
      </w:r>
      <w:r w:rsidR="00D634F8">
        <w:fldChar w:fldCharType="end"/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2</w:t>
      </w:r>
      <w:r>
        <w:rPr>
          <w:rFonts w:ascii="Times New Roman" w:hAnsi="Times New Roman"/>
        </w:rPr>
        <w:t>）遇险船只：详请参考章节</w:t>
      </w:r>
      <w:r>
        <w:rPr>
          <w:rFonts w:ascii="Times New Roman" w:hAnsi="Times New Roman"/>
        </w:rPr>
        <w:t>4.3.1</w:t>
      </w:r>
      <w:r>
        <w:rPr>
          <w:rFonts w:ascii="Times New Roman" w:hAnsi="Times New Roman"/>
        </w:rPr>
        <w:t>中关于遇险船只号码的设置。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3</w:t>
      </w:r>
      <w:r>
        <w:rPr>
          <w:rFonts w:ascii="Times New Roman" w:hAnsi="Times New Roman"/>
        </w:rPr>
        <w:t>）性质：参考章节</w:t>
      </w:r>
      <w:r>
        <w:rPr>
          <w:rFonts w:ascii="Times New Roman" w:hAnsi="Times New Roman"/>
        </w:rPr>
        <w:t>4.1.1</w:t>
      </w:r>
      <w:r>
        <w:rPr>
          <w:rFonts w:ascii="Times New Roman" w:hAnsi="Times New Roman"/>
        </w:rPr>
        <w:t>中有关</w:t>
      </w:r>
      <w:r>
        <w:rPr>
          <w:rFonts w:ascii="Times New Roman" w:hAnsi="Times New Roman"/>
        </w:rPr>
        <w:t>“</w:t>
      </w:r>
      <w:r>
        <w:rPr>
          <w:rFonts w:ascii="Times New Roman" w:hAnsi="Times New Roman"/>
        </w:rPr>
        <w:t>性质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的设置。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4</w:t>
      </w:r>
      <w:r>
        <w:rPr>
          <w:rFonts w:ascii="Times New Roman" w:hAnsi="Times New Roman"/>
        </w:rPr>
        <w:t>）位置：参考章节</w:t>
      </w:r>
      <w:r>
        <w:rPr>
          <w:rFonts w:ascii="Times New Roman" w:hAnsi="Times New Roman"/>
        </w:rPr>
        <w:t>4.1.1</w:t>
      </w:r>
      <w:r>
        <w:rPr>
          <w:rFonts w:ascii="Times New Roman" w:hAnsi="Times New Roman"/>
        </w:rPr>
        <w:t>中有关</w:t>
      </w:r>
      <w:r>
        <w:rPr>
          <w:rFonts w:ascii="Times New Roman" w:hAnsi="Times New Roman"/>
        </w:rPr>
        <w:t>“</w:t>
      </w:r>
      <w:r>
        <w:rPr>
          <w:rFonts w:ascii="Times New Roman" w:hAnsi="Times New Roman"/>
        </w:rPr>
        <w:t>位置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的设置。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5</w:t>
      </w:r>
      <w:r>
        <w:rPr>
          <w:rFonts w:ascii="Times New Roman" w:hAnsi="Times New Roman"/>
        </w:rPr>
        <w:t>）通信类型：参考章节</w:t>
      </w:r>
      <w:r>
        <w:rPr>
          <w:rFonts w:ascii="Times New Roman" w:hAnsi="Times New Roman"/>
        </w:rPr>
        <w:t>4.1.1</w:t>
      </w:r>
      <w:r>
        <w:rPr>
          <w:rFonts w:ascii="Times New Roman" w:hAnsi="Times New Roman"/>
        </w:rPr>
        <w:t>中有关</w:t>
      </w:r>
      <w:r>
        <w:rPr>
          <w:rFonts w:ascii="Times New Roman" w:hAnsi="Times New Roman"/>
        </w:rPr>
        <w:t>“</w:t>
      </w:r>
      <w:r>
        <w:rPr>
          <w:rFonts w:ascii="Times New Roman" w:hAnsi="Times New Roman"/>
        </w:rPr>
        <w:t>通信类型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的设置。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6</w:t>
      </w:r>
      <w:r>
        <w:rPr>
          <w:rFonts w:ascii="Times New Roman" w:hAnsi="Times New Roman"/>
        </w:rPr>
        <w:t>）</w:t>
      </w:r>
      <w:r>
        <w:rPr>
          <w:rFonts w:ascii="Times New Roman" w:hAnsi="Times New Roman"/>
        </w:rPr>
        <w:t>DSC</w:t>
      </w:r>
      <w:r>
        <w:rPr>
          <w:rFonts w:ascii="Times New Roman" w:hAnsi="Times New Roman"/>
        </w:rPr>
        <w:t>频率：详请参考章节</w:t>
      </w:r>
      <w:r>
        <w:rPr>
          <w:rFonts w:ascii="Times New Roman" w:hAnsi="Times New Roman"/>
        </w:rPr>
        <w:t>4.3.1</w:t>
      </w:r>
      <w:r>
        <w:rPr>
          <w:rFonts w:ascii="Times New Roman" w:hAnsi="Times New Roman"/>
        </w:rPr>
        <w:t>中关于</w:t>
      </w:r>
      <w:r>
        <w:rPr>
          <w:rFonts w:ascii="Times New Roman" w:hAnsi="Times New Roman"/>
        </w:rPr>
        <w:t>DSC</w:t>
      </w:r>
      <w:r>
        <w:rPr>
          <w:rFonts w:ascii="Times New Roman" w:hAnsi="Times New Roman"/>
        </w:rPr>
        <w:t>频率的设置。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参数设置完毕，选择软功能键</w:t>
      </w:r>
      <w:r>
        <w:rPr>
          <w:rFonts w:ascii="Times New Roman" w:hAnsi="Times New Roman"/>
        </w:rPr>
        <w:t>“</w:t>
      </w:r>
      <w:r>
        <w:rPr>
          <w:rFonts w:ascii="Times New Roman" w:hAnsi="Times New Roman"/>
        </w:rPr>
        <w:t>发送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将消息发出，</w:t>
      </w:r>
      <w:del w:id="1584" w:author="admin" w:date="2016-10-28T14:23:00Z">
        <w:r w:rsidDel="00023787">
          <w:rPr>
            <w:rFonts w:ascii="Times New Roman" w:hAnsi="Times New Roman"/>
          </w:rPr>
          <w:delText>见下</w:delText>
        </w:r>
      </w:del>
      <w:ins w:id="1585" w:author="admin" w:date="2016-10-28T14:23:00Z">
        <w:r w:rsidR="00023787">
          <w:rPr>
            <w:rFonts w:ascii="Times New Roman" w:hAnsi="Times New Roman" w:hint="eastAsia"/>
          </w:rPr>
          <w:t>如</w:t>
        </w:r>
      </w:ins>
      <w:ins w:id="1586" w:author="admin" w:date="2016-10-31T16:13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 w:hint="eastAsia"/>
          </w:rPr>
          <w:instrText>REF _Ref465693747 \h</w:instrText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1587" w:author="admin" w:date="2016-10-31T16:13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rPr>
            <w:noProof/>
          </w:rPr>
          <w:t>59</w:t>
        </w:r>
        <w:r w:rsidR="00EC62FF">
          <w:rPr>
            <w:rFonts w:ascii="Times New Roman" w:hAnsi="Times New Roman"/>
          </w:rPr>
          <w:fldChar w:fldCharType="end"/>
        </w:r>
      </w:ins>
      <w:del w:id="1588" w:author="admin" w:date="2016-10-31T16:13:00Z">
        <w:r w:rsidDel="00EC62FF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1589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lastRenderedPageBreak/>
        <w:drawing>
          <wp:inline distT="0" distB="0" distL="0" distR="0">
            <wp:extent cx="3971059" cy="2292927"/>
            <wp:effectExtent l="19050" t="0" r="0" b="0"/>
            <wp:docPr id="103" name="图片 315" descr="fig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5" descr="fig59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 b="-1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059" cy="2292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</w:pPr>
      <w:bookmarkStart w:id="1590" w:name="_Ref465693747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59</w:t>
      </w:r>
      <w:r w:rsidR="00D634F8">
        <w:fldChar w:fldCharType="end"/>
      </w:r>
      <w:bookmarkEnd w:id="1590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消息发送完毕，与海区内其他船只进行通信，</w:t>
      </w:r>
      <w:del w:id="1591" w:author="admin" w:date="2016-10-28T14:23:00Z">
        <w:r w:rsidDel="00BF1DD8">
          <w:rPr>
            <w:rFonts w:ascii="Times New Roman" w:hAnsi="Times New Roman"/>
          </w:rPr>
          <w:delText>见下</w:delText>
        </w:r>
      </w:del>
      <w:ins w:id="1592" w:author="admin" w:date="2016-10-28T14:23:00Z">
        <w:r w:rsidR="00BF1DD8">
          <w:rPr>
            <w:rFonts w:ascii="Times New Roman" w:hAnsi="Times New Roman" w:hint="eastAsia"/>
          </w:rPr>
          <w:t>如</w:t>
        </w:r>
      </w:ins>
      <w:ins w:id="1593" w:author="admin" w:date="2016-10-31T16:13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 w:hint="eastAsia"/>
          </w:rPr>
          <w:instrText>REF _Ref465693753 \h</w:instrText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1594" w:author="admin" w:date="2016-10-31T16:13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rPr>
            <w:noProof/>
          </w:rPr>
          <w:t>60</w:t>
        </w:r>
        <w:r w:rsidR="00EC62FF">
          <w:rPr>
            <w:rFonts w:ascii="Times New Roman" w:hAnsi="Times New Roman"/>
          </w:rPr>
          <w:fldChar w:fldCharType="end"/>
        </w:r>
      </w:ins>
      <w:del w:id="1595" w:author="admin" w:date="2016-10-31T16:13:00Z">
        <w:r w:rsidDel="00EC62FF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1596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3969001" cy="2254500"/>
            <wp:effectExtent l="19050" t="0" r="0" b="0"/>
            <wp:docPr id="104" name="图片 316" descr="fig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6" descr="fig60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9001" cy="225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</w:pPr>
      <w:bookmarkStart w:id="1597" w:name="_Ref465693753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60</w:t>
      </w:r>
      <w:r w:rsidR="00D634F8">
        <w:fldChar w:fldCharType="end"/>
      </w:r>
      <w:bookmarkEnd w:id="1597"/>
    </w:p>
    <w:p w:rsidR="00D96A3A" w:rsidRDefault="00D044CA">
      <w:pPr>
        <w:pStyle w:val="30"/>
        <w:numPr>
          <w:ilvl w:val="2"/>
          <w:numId w:val="4"/>
        </w:numPr>
        <w:spacing w:before="0" w:after="0" w:line="360" w:lineRule="auto"/>
        <w:rPr>
          <w:rFonts w:ascii="Times New Roman" w:hAnsi="Times New Roman"/>
        </w:rPr>
      </w:pPr>
      <w:bookmarkStart w:id="1598" w:name="_Toc465435302"/>
      <w:r>
        <w:rPr>
          <w:rFonts w:ascii="Times New Roman" w:hAnsi="Times New Roman"/>
        </w:rPr>
        <w:t>接收海区转发</w:t>
      </w:r>
      <w:bookmarkEnd w:id="1598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当收到海区转发消息，警报响起，并弹出提示框，</w:t>
      </w:r>
      <w:del w:id="1599" w:author="admin" w:date="2016-10-28T14:23:00Z">
        <w:r w:rsidDel="00B060DE">
          <w:rPr>
            <w:rFonts w:ascii="Times New Roman" w:hAnsi="Times New Roman"/>
          </w:rPr>
          <w:delText>见下</w:delText>
        </w:r>
      </w:del>
      <w:ins w:id="1600" w:author="admin" w:date="2016-10-28T14:23:00Z">
        <w:r w:rsidR="00B060DE">
          <w:rPr>
            <w:rFonts w:ascii="Times New Roman" w:hAnsi="Times New Roman" w:hint="eastAsia"/>
          </w:rPr>
          <w:t>如</w:t>
        </w:r>
      </w:ins>
      <w:ins w:id="1601" w:author="admin" w:date="2016-10-31T16:13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 w:hint="eastAsia"/>
          </w:rPr>
          <w:instrText>REF _Ref465693757 \h</w:instrText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1602" w:author="admin" w:date="2016-10-31T16:13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rPr>
            <w:noProof/>
          </w:rPr>
          <w:t>61</w:t>
        </w:r>
        <w:r w:rsidR="00EC62FF">
          <w:rPr>
            <w:rFonts w:ascii="Times New Roman" w:hAnsi="Times New Roman"/>
          </w:rPr>
          <w:fldChar w:fldCharType="end"/>
        </w:r>
      </w:ins>
      <w:del w:id="1603" w:author="admin" w:date="2016-10-31T16:13:00Z">
        <w:r w:rsidDel="00EC62FF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1604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lastRenderedPageBreak/>
        <w:drawing>
          <wp:inline distT="0" distB="0" distL="0" distR="0">
            <wp:extent cx="2532033" cy="1184563"/>
            <wp:effectExtent l="19050" t="0" r="1617" b="0"/>
            <wp:docPr id="105" name="图片 317" descr="fig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7" descr="fig61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 b="-68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2033" cy="1184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</w:pPr>
      <w:bookmarkStart w:id="1605" w:name="_Ref465693757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61</w:t>
      </w:r>
      <w:r w:rsidR="00D634F8">
        <w:fldChar w:fldCharType="end"/>
      </w:r>
      <w:bookmarkEnd w:id="1605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按【</w:t>
      </w:r>
      <w:r>
        <w:rPr>
          <w:rFonts w:ascii="Times New Roman" w:hAnsi="Times New Roman"/>
        </w:rPr>
        <w:t>ESC</w:t>
      </w:r>
      <w:r>
        <w:rPr>
          <w:rFonts w:ascii="Times New Roman" w:hAnsi="Times New Roman"/>
        </w:rPr>
        <w:t>】停止警报，</w:t>
      </w:r>
      <w:ins w:id="1606" w:author="admin" w:date="2016-10-28T14:24:00Z">
        <w:r w:rsidR="00B060DE">
          <w:rPr>
            <w:rFonts w:ascii="Times New Roman" w:hAnsi="Times New Roman" w:hint="eastAsia"/>
          </w:rPr>
          <w:t>系统</w:t>
        </w:r>
      </w:ins>
      <w:r>
        <w:rPr>
          <w:rFonts w:ascii="Times New Roman" w:hAnsi="Times New Roman"/>
        </w:rPr>
        <w:t>退出提示框</w:t>
      </w:r>
      <w:ins w:id="1607" w:author="admin" w:date="2016-10-28T14:24:00Z">
        <w:r w:rsidR="00B060DE">
          <w:rPr>
            <w:rFonts w:ascii="Times New Roman" w:hAnsi="Times New Roman" w:hint="eastAsia"/>
          </w:rPr>
          <w:t>并</w:t>
        </w:r>
      </w:ins>
      <w:del w:id="1608" w:author="admin" w:date="2016-10-28T14:24:00Z">
        <w:r w:rsidDel="00B060DE">
          <w:rPr>
            <w:rFonts w:ascii="Times New Roman" w:hAnsi="Times New Roman"/>
          </w:rPr>
          <w:delText>，</w:delText>
        </w:r>
      </w:del>
      <w:r>
        <w:rPr>
          <w:rFonts w:ascii="Times New Roman" w:hAnsi="Times New Roman"/>
        </w:rPr>
        <w:t>显示消息内容，与海区内其他船只进行通信，</w:t>
      </w:r>
      <w:ins w:id="1609" w:author="admin" w:date="2016-10-28T14:24:00Z">
        <w:r w:rsidR="00B060DE">
          <w:rPr>
            <w:rFonts w:ascii="Times New Roman" w:hAnsi="Times New Roman" w:hint="eastAsia"/>
          </w:rPr>
          <w:t>如</w:t>
        </w:r>
      </w:ins>
      <w:del w:id="1610" w:author="admin" w:date="2016-10-28T14:24:00Z">
        <w:r w:rsidDel="00B060DE">
          <w:rPr>
            <w:rFonts w:ascii="Times New Roman" w:hAnsi="Times New Roman"/>
          </w:rPr>
          <w:delText>见下</w:delText>
        </w:r>
      </w:del>
      <w:ins w:id="1611" w:author="admin" w:date="2016-10-31T16:13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REF _Ref465693764 \h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1612" w:author="admin" w:date="2016-10-31T16:13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rPr>
            <w:noProof/>
          </w:rPr>
          <w:t>62</w:t>
        </w:r>
        <w:r w:rsidR="00EC62FF">
          <w:rPr>
            <w:rFonts w:ascii="Times New Roman" w:hAnsi="Times New Roman"/>
          </w:rPr>
          <w:fldChar w:fldCharType="end"/>
        </w:r>
      </w:ins>
      <w:del w:id="1613" w:author="admin" w:date="2016-10-31T16:13:00Z">
        <w:r w:rsidDel="00EC62FF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59437B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1614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3962251" cy="2261250"/>
            <wp:effectExtent l="19050" t="0" r="149" b="0"/>
            <wp:docPr id="118" name="图片 21" descr="C:\Users\admin\Desktop\160705Translation\二代电台UI文件\fig_emf_zhCN\fig62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\Desktop\160705Translation\二代电台UI文件\fig_emf_zhCN\fig62.emf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251" cy="226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</w:pPr>
      <w:bookmarkStart w:id="1615" w:name="_Ref465693764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62</w:t>
      </w:r>
      <w:r w:rsidR="00D634F8">
        <w:fldChar w:fldCharType="end"/>
      </w:r>
      <w:bookmarkEnd w:id="1615"/>
    </w:p>
    <w:p w:rsidR="00D96A3A" w:rsidRDefault="00D044CA">
      <w:pPr>
        <w:pStyle w:val="20"/>
        <w:numPr>
          <w:ilvl w:val="1"/>
          <w:numId w:val="4"/>
        </w:numPr>
        <w:spacing w:before="0" w:after="0" w:line="360" w:lineRule="auto"/>
        <w:rPr>
          <w:rFonts w:ascii="Times New Roman" w:hAnsi="Times New Roman"/>
        </w:rPr>
      </w:pPr>
      <w:bookmarkStart w:id="1616" w:name="_Toc465435303"/>
      <w:r>
        <w:rPr>
          <w:rFonts w:ascii="Times New Roman" w:hAnsi="Times New Roman"/>
        </w:rPr>
        <w:t>常规呼叫</w:t>
      </w:r>
      <w:bookmarkEnd w:id="1616"/>
    </w:p>
    <w:p w:rsidR="00D96A3A" w:rsidRDefault="003B0106">
      <w:pPr>
        <w:pStyle w:val="30"/>
        <w:numPr>
          <w:ilvl w:val="2"/>
          <w:numId w:val="4"/>
        </w:numPr>
        <w:spacing w:before="0" w:after="0" w:line="360" w:lineRule="auto"/>
        <w:rPr>
          <w:rFonts w:ascii="Times New Roman" w:hAnsi="Times New Roman"/>
        </w:rPr>
      </w:pPr>
      <w:bookmarkStart w:id="1617" w:name="_Toc465435304"/>
      <w:r>
        <w:rPr>
          <w:rFonts w:ascii="Times New Roman" w:hAnsi="Times New Roman" w:hint="eastAsia"/>
        </w:rPr>
        <w:t>单</w:t>
      </w:r>
      <w:r w:rsidR="00D044CA">
        <w:rPr>
          <w:rFonts w:ascii="Times New Roman" w:hAnsi="Times New Roman"/>
        </w:rPr>
        <w:t>呼</w:t>
      </w:r>
      <w:bookmarkEnd w:id="1617"/>
    </w:p>
    <w:p w:rsidR="00D96A3A" w:rsidRDefault="003B0106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单</w:t>
      </w:r>
      <w:r w:rsidR="00D044CA">
        <w:rPr>
          <w:rFonts w:ascii="Times New Roman" w:hAnsi="Times New Roman"/>
        </w:rPr>
        <w:t>呼用于向其他船只或岸台发送呼叫。</w:t>
      </w:r>
    </w:p>
    <w:p w:rsidR="00D96A3A" w:rsidRDefault="003B0106">
      <w:pPr>
        <w:pStyle w:val="41"/>
        <w:numPr>
          <w:ilvl w:val="3"/>
          <w:numId w:val="4"/>
        </w:numPr>
        <w:spacing w:before="0" w:after="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发送</w:t>
      </w:r>
      <w:r>
        <w:rPr>
          <w:rFonts w:ascii="Times New Roman" w:hAnsi="Times New Roman" w:hint="eastAsia"/>
        </w:rPr>
        <w:t>单</w:t>
      </w:r>
      <w:r>
        <w:rPr>
          <w:rFonts w:ascii="Times New Roman" w:hAnsi="Times New Roman"/>
        </w:rPr>
        <w:t>呼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del w:id="1618" w:author="admin" w:date="2016-10-28T14:24:00Z">
        <w:r w:rsidDel="00542E44">
          <w:rPr>
            <w:rFonts w:ascii="Times New Roman" w:hAnsi="Times New Roman"/>
          </w:rPr>
          <w:delText>章节</w:delText>
        </w:r>
        <w:r w:rsidDel="00542E44">
          <w:rPr>
            <w:rFonts w:ascii="Times New Roman" w:hAnsi="Times New Roman"/>
          </w:rPr>
          <w:delText>3.1</w:delText>
        </w:r>
        <w:r w:rsidDel="00542E44">
          <w:rPr>
            <w:rFonts w:ascii="Times New Roman" w:hAnsi="Times New Roman"/>
          </w:rPr>
          <w:delText>中</w:delText>
        </w:r>
      </w:del>
      <w:ins w:id="1619" w:author="admin" w:date="2016-10-28T14:24:00Z">
        <w:r w:rsidR="00542E44">
          <w:rPr>
            <w:rFonts w:ascii="Times New Roman" w:hAnsi="Times New Roman" w:hint="eastAsia"/>
          </w:rPr>
          <w:t>从</w:t>
        </w:r>
      </w:ins>
      <w:r>
        <w:rPr>
          <w:rFonts w:ascii="Times New Roman" w:hAnsi="Times New Roman"/>
        </w:rPr>
        <w:t>DSC</w:t>
      </w:r>
      <w:r>
        <w:rPr>
          <w:rFonts w:ascii="Times New Roman" w:hAnsi="Times New Roman"/>
        </w:rPr>
        <w:t>消息列表</w:t>
      </w:r>
      <w:ins w:id="1620" w:author="admin" w:date="2016-10-28T14:24:00Z">
        <w:r w:rsidR="00542E44">
          <w:rPr>
            <w:rFonts w:ascii="Times New Roman" w:hAnsi="Times New Roman" w:hint="eastAsia"/>
          </w:rPr>
          <w:t>（</w:t>
        </w:r>
      </w:ins>
      <w:ins w:id="1621" w:author="admin" w:date="2016-10-31T16:14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 w:hint="eastAsia"/>
          </w:rPr>
          <w:instrText>REF _Ref445881020 \h</w:instrText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1622" w:author="admin" w:date="2016-10-31T16:14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rPr>
            <w:noProof/>
          </w:rPr>
          <w:t>19</w:t>
        </w:r>
        <w:r w:rsidR="00EC62FF">
          <w:rPr>
            <w:rFonts w:ascii="Times New Roman" w:hAnsi="Times New Roman"/>
          </w:rPr>
          <w:fldChar w:fldCharType="end"/>
        </w:r>
      </w:ins>
      <w:ins w:id="1623" w:author="admin" w:date="2016-10-28T14:24:00Z">
        <w:r w:rsidR="00542E44">
          <w:rPr>
            <w:rFonts w:ascii="Times New Roman" w:hAnsi="Times New Roman" w:hint="eastAsia"/>
          </w:rPr>
          <w:t>）中</w:t>
        </w:r>
      </w:ins>
      <w:del w:id="1624" w:author="admin" w:date="2016-10-28T14:24:00Z">
        <w:r w:rsidDel="00542E44">
          <w:rPr>
            <w:rFonts w:ascii="Times New Roman" w:hAnsi="Times New Roman"/>
          </w:rPr>
          <w:delText>，</w:delText>
        </w:r>
      </w:del>
      <w:r>
        <w:rPr>
          <w:rFonts w:ascii="Times New Roman" w:hAnsi="Times New Roman"/>
        </w:rPr>
        <w:t>选择</w:t>
      </w:r>
      <w:r>
        <w:rPr>
          <w:rFonts w:ascii="Times New Roman" w:hAnsi="Times New Roman"/>
        </w:rPr>
        <w:t>“</w:t>
      </w:r>
      <w:r w:rsidR="003B0106">
        <w:rPr>
          <w:rFonts w:ascii="Times New Roman" w:hAnsi="Times New Roman" w:hint="eastAsia"/>
        </w:rPr>
        <w:t>单</w:t>
      </w:r>
      <w:r>
        <w:rPr>
          <w:rFonts w:ascii="Times New Roman" w:hAnsi="Times New Roman"/>
        </w:rPr>
        <w:t>呼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，进入</w:t>
      </w:r>
      <w:ins w:id="1625" w:author="admin" w:date="2016-10-28T14:24:00Z">
        <w:r w:rsidR="00542E44">
          <w:rPr>
            <w:rFonts w:ascii="Times New Roman" w:hAnsi="Times New Roman" w:hint="eastAsia"/>
          </w:rPr>
          <w:t>单呼</w:t>
        </w:r>
      </w:ins>
      <w:r>
        <w:rPr>
          <w:rFonts w:ascii="Times New Roman" w:hAnsi="Times New Roman"/>
        </w:rPr>
        <w:t>消息编辑界面，</w:t>
      </w:r>
      <w:ins w:id="1626" w:author="admin" w:date="2016-10-28T14:24:00Z">
        <w:r w:rsidR="00542E44">
          <w:rPr>
            <w:rFonts w:ascii="Times New Roman" w:hAnsi="Times New Roman" w:hint="eastAsia"/>
          </w:rPr>
          <w:t>如</w:t>
        </w:r>
      </w:ins>
      <w:del w:id="1627" w:author="admin" w:date="2016-10-28T14:24:00Z">
        <w:r w:rsidDel="00542E44">
          <w:rPr>
            <w:rFonts w:ascii="Times New Roman" w:hAnsi="Times New Roman"/>
          </w:rPr>
          <w:delText>见下</w:delText>
        </w:r>
      </w:del>
      <w:ins w:id="1628" w:author="admin" w:date="2016-10-31T16:14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REF _Ref465693781 \h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1629" w:author="admin" w:date="2016-10-31T16:14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rPr>
            <w:noProof/>
          </w:rPr>
          <w:t>63</w:t>
        </w:r>
        <w:r w:rsidR="00EC62FF">
          <w:rPr>
            <w:rFonts w:ascii="Times New Roman" w:hAnsi="Times New Roman"/>
          </w:rPr>
          <w:fldChar w:fldCharType="end"/>
        </w:r>
      </w:ins>
      <w:del w:id="1630" w:author="admin" w:date="2016-10-31T16:14:00Z">
        <w:r w:rsidDel="00EC62FF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3B0106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1631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lastRenderedPageBreak/>
        <w:drawing>
          <wp:inline distT="0" distB="0" distL="0" distR="0">
            <wp:extent cx="3971059" cy="2286000"/>
            <wp:effectExtent l="19050" t="0" r="0" b="0"/>
            <wp:docPr id="37" name="图片 5" descr="E:\二代电台\说明书全套20160809\160705Translation\二代电台UI文件\fig_emf_zhCN\fig63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二代电台\说明书全套20160809\160705Translation\二代电台UI文件\fig_emf_zhCN\fig63.emf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 b="-1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059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</w:pPr>
      <w:bookmarkStart w:id="1632" w:name="_Ref465693781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63</w:t>
      </w:r>
      <w:r w:rsidR="00D634F8">
        <w:fldChar w:fldCharType="end"/>
      </w:r>
      <w:bookmarkEnd w:id="1632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1</w:t>
      </w:r>
      <w:r>
        <w:rPr>
          <w:rFonts w:ascii="Times New Roman" w:hAnsi="Times New Roman"/>
        </w:rPr>
        <w:t>）发往：即被叫方，有手动输入和地址簿选择两种方式，</w:t>
      </w:r>
      <w:del w:id="1633" w:author="admin" w:date="2016-10-28T14:24:00Z">
        <w:r w:rsidDel="00542E44">
          <w:rPr>
            <w:rFonts w:ascii="Times New Roman" w:hAnsi="Times New Roman"/>
          </w:rPr>
          <w:delText>见下</w:delText>
        </w:r>
      </w:del>
      <w:ins w:id="1634" w:author="admin" w:date="2016-10-28T14:24:00Z">
        <w:r w:rsidR="00542E44">
          <w:rPr>
            <w:rFonts w:ascii="Times New Roman" w:hAnsi="Times New Roman" w:hint="eastAsia"/>
          </w:rPr>
          <w:t>如</w:t>
        </w:r>
      </w:ins>
      <w:ins w:id="1635" w:author="admin" w:date="2016-10-31T16:14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 w:hint="eastAsia"/>
          </w:rPr>
          <w:instrText>REF _Ref465693788 \h</w:instrText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1636" w:author="admin" w:date="2016-10-31T16:14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rPr>
            <w:noProof/>
          </w:rPr>
          <w:t>64</w:t>
        </w:r>
        <w:r w:rsidR="00EC62FF">
          <w:rPr>
            <w:rFonts w:ascii="Times New Roman" w:hAnsi="Times New Roman"/>
          </w:rPr>
          <w:fldChar w:fldCharType="end"/>
        </w:r>
      </w:ins>
      <w:del w:id="1637" w:author="admin" w:date="2016-10-31T16:14:00Z">
        <w:r w:rsidDel="00EC62FF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  <w:r>
        <w:rPr>
          <w:rFonts w:ascii="Times New Roman" w:hAnsi="Times New Roman"/>
        </w:rPr>
        <w:t xml:space="preserve"> </w:t>
      </w:r>
    </w:p>
    <w:p w:rsidR="00EC62FF" w:rsidRDefault="00EC62FF" w:rsidP="007111D4">
      <w:pPr>
        <w:widowControl/>
        <w:spacing w:beforeLines="50" w:after="0" w:line="360" w:lineRule="auto"/>
        <w:jc w:val="center"/>
        <w:rPr>
          <w:noProof/>
          <w:kern w:val="0"/>
          <w:sz w:val="24"/>
          <w:szCs w:val="24"/>
          <w:rPrChange w:id="1638" w:author="admin" w:date="2016-10-27T15:47:00Z">
            <w:rPr>
              <w:rStyle w:val="af3"/>
              <w:rFonts w:ascii="Times New Roman" w:eastAsia="黑体" w:hAnsi="Times New Roman"/>
              <w:b w:val="0"/>
              <w:bCs w:val="0"/>
              <w:i w:val="0"/>
              <w:iCs w:val="0"/>
              <w:color w:val="auto"/>
              <w:szCs w:val="20"/>
            </w:rPr>
          </w:rPrChange>
        </w:rPr>
        <w:pPrChange w:id="1639" w:author="admin" w:date="2016-10-31T15:42:00Z">
          <w:pPr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  <w:rPrChange w:id="1640" w:author="Unknown">
            <w:rPr>
              <w:rFonts w:ascii="Times New Roman" w:hAnsi="Times New Roman"/>
              <w:b/>
              <w:bCs/>
              <w:i/>
              <w:iCs/>
              <w:noProof/>
              <w:color w:val="4F81BD"/>
            </w:rPr>
          </w:rPrChange>
        </w:rPr>
        <w:drawing>
          <wp:inline distT="0" distB="0" distL="0" distR="0">
            <wp:extent cx="452250" cy="634500"/>
            <wp:effectExtent l="19050" t="0" r="4950" b="0"/>
            <wp:docPr id="108" name="图片 320" descr="fig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0" descr="fig64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50" cy="63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</w:pPr>
      <w:bookmarkStart w:id="1641" w:name="_Ref465693788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64</w:t>
      </w:r>
      <w:r w:rsidR="00D634F8">
        <w:fldChar w:fldCharType="end"/>
      </w:r>
      <w:bookmarkEnd w:id="1641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2</w:t>
      </w:r>
      <w:r>
        <w:rPr>
          <w:rFonts w:ascii="Times New Roman" w:hAnsi="Times New Roman"/>
        </w:rPr>
        <w:t>）优先级：包括例行、安全和紧急，</w:t>
      </w:r>
      <w:del w:id="1642" w:author="admin" w:date="2016-10-28T14:25:00Z">
        <w:r w:rsidDel="00542E44">
          <w:rPr>
            <w:rFonts w:ascii="Times New Roman" w:hAnsi="Times New Roman"/>
          </w:rPr>
          <w:delText>见下图</w:delText>
        </w:r>
      </w:del>
      <w:ins w:id="1643" w:author="admin" w:date="2016-10-28T14:25:00Z">
        <w:r w:rsidR="00542E44">
          <w:rPr>
            <w:rFonts w:ascii="Times New Roman" w:hAnsi="Times New Roman" w:hint="eastAsia"/>
          </w:rPr>
          <w:t>如</w:t>
        </w:r>
      </w:ins>
      <w:ins w:id="1644" w:author="admin" w:date="2016-10-31T16:14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 w:hint="eastAsia"/>
          </w:rPr>
          <w:instrText>REF _Ref465693792 \h</w:instrText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1645" w:author="admin" w:date="2016-10-31T16:14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rPr>
            <w:noProof/>
          </w:rPr>
          <w:t>65</w:t>
        </w:r>
        <w:r w:rsidR="00EC62FF">
          <w:rPr>
            <w:rFonts w:ascii="Times New Roman" w:hAnsi="Times New Roman"/>
          </w:rPr>
          <w:fldChar w:fldCharType="end"/>
        </w:r>
      </w:ins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1646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452250" cy="634500"/>
            <wp:effectExtent l="19050" t="0" r="4950" b="0"/>
            <wp:docPr id="109" name="图片 321" descr="fig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1" descr="fig65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50" cy="63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</w:pPr>
      <w:bookmarkStart w:id="1647" w:name="_Ref465693792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65</w:t>
      </w:r>
      <w:r w:rsidR="00D634F8">
        <w:fldChar w:fldCharType="end"/>
      </w:r>
      <w:bookmarkEnd w:id="1647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3</w:t>
      </w:r>
      <w:r>
        <w:rPr>
          <w:rFonts w:ascii="Times New Roman" w:hAnsi="Times New Roman"/>
        </w:rPr>
        <w:t>）通信类型：包括无线电话、无线电报</w:t>
      </w:r>
      <w:r>
        <w:rPr>
          <w:rFonts w:ascii="Times New Roman" w:hAnsi="Times New Roman"/>
        </w:rPr>
        <w:t>-FEC</w:t>
      </w:r>
      <w:r>
        <w:rPr>
          <w:rFonts w:ascii="Times New Roman" w:hAnsi="Times New Roman"/>
        </w:rPr>
        <w:t>和无线电报</w:t>
      </w:r>
      <w:r>
        <w:rPr>
          <w:rFonts w:ascii="Times New Roman" w:hAnsi="Times New Roman"/>
        </w:rPr>
        <w:t>-ARQ</w:t>
      </w:r>
      <w:r>
        <w:rPr>
          <w:rFonts w:ascii="Times New Roman" w:hAnsi="Times New Roman"/>
        </w:rPr>
        <w:t>，</w:t>
      </w:r>
      <w:del w:id="1648" w:author="admin" w:date="2016-10-28T14:25:00Z">
        <w:r w:rsidDel="00542E44">
          <w:rPr>
            <w:rFonts w:ascii="Times New Roman" w:hAnsi="Times New Roman"/>
          </w:rPr>
          <w:delText>见下</w:delText>
        </w:r>
      </w:del>
      <w:ins w:id="1649" w:author="admin" w:date="2016-10-28T14:25:00Z">
        <w:r w:rsidR="00542E44">
          <w:rPr>
            <w:rFonts w:ascii="Times New Roman" w:hAnsi="Times New Roman" w:hint="eastAsia"/>
          </w:rPr>
          <w:t>如</w:t>
        </w:r>
      </w:ins>
      <w:ins w:id="1650" w:author="admin" w:date="2016-10-31T16:14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 w:hint="eastAsia"/>
          </w:rPr>
          <w:instrText>REF _Ref465693796 \h</w:instrText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1651" w:author="admin" w:date="2016-10-31T16:14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rPr>
            <w:noProof/>
          </w:rPr>
          <w:t>66</w:t>
        </w:r>
        <w:r w:rsidR="00EC62FF">
          <w:rPr>
            <w:rFonts w:ascii="Times New Roman" w:hAnsi="Times New Roman"/>
          </w:rPr>
          <w:fldChar w:fldCharType="end"/>
        </w:r>
      </w:ins>
      <w:del w:id="1652" w:author="admin" w:date="2016-10-31T16:14:00Z">
        <w:r w:rsidDel="00EC62FF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1653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945000" cy="641250"/>
            <wp:effectExtent l="19050" t="0" r="7500" b="0"/>
            <wp:docPr id="110" name="图片 322" descr="fig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2" descr="fig66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5000" cy="64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</w:pPr>
      <w:bookmarkStart w:id="1654" w:name="_Ref465693796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66</w:t>
      </w:r>
      <w:r w:rsidR="00D634F8">
        <w:fldChar w:fldCharType="end"/>
      </w:r>
      <w:bookmarkEnd w:id="1654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4</w:t>
      </w:r>
      <w:r>
        <w:rPr>
          <w:rFonts w:ascii="Times New Roman" w:hAnsi="Times New Roman"/>
        </w:rPr>
        <w:t>）</w:t>
      </w:r>
      <w:r>
        <w:rPr>
          <w:rFonts w:ascii="Times New Roman" w:hAnsi="Times New Roman"/>
        </w:rPr>
        <w:t>DSC</w:t>
      </w:r>
      <w:r>
        <w:rPr>
          <w:rFonts w:ascii="Times New Roman" w:hAnsi="Times New Roman"/>
        </w:rPr>
        <w:t>频率：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优先级为紧急或安全时，</w:t>
      </w:r>
      <w:r>
        <w:rPr>
          <w:rFonts w:ascii="Times New Roman" w:hAnsi="Times New Roman"/>
        </w:rPr>
        <w:t>DSC</w:t>
      </w:r>
      <w:r>
        <w:rPr>
          <w:rFonts w:ascii="Times New Roman" w:hAnsi="Times New Roman"/>
        </w:rPr>
        <w:t>频率来自遇险频率，</w:t>
      </w:r>
      <w:del w:id="1655" w:author="admin" w:date="2016-10-28T14:25:00Z">
        <w:r w:rsidDel="00542E44">
          <w:rPr>
            <w:rFonts w:ascii="Times New Roman" w:hAnsi="Times New Roman"/>
          </w:rPr>
          <w:delText>见下</w:delText>
        </w:r>
      </w:del>
      <w:ins w:id="1656" w:author="admin" w:date="2016-10-28T14:25:00Z">
        <w:r w:rsidR="00542E44">
          <w:rPr>
            <w:rFonts w:ascii="Times New Roman" w:hAnsi="Times New Roman" w:hint="eastAsia"/>
          </w:rPr>
          <w:t>如</w:t>
        </w:r>
      </w:ins>
      <w:ins w:id="1657" w:author="admin" w:date="2016-10-31T16:14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 w:hint="eastAsia"/>
          </w:rPr>
          <w:instrText>REF _Ref465693802 \h</w:instrText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1658" w:author="admin" w:date="2016-10-31T16:14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rPr>
            <w:noProof/>
          </w:rPr>
          <w:t>67</w:t>
        </w:r>
        <w:r w:rsidR="00EC62FF">
          <w:rPr>
            <w:rFonts w:ascii="Times New Roman" w:hAnsi="Times New Roman"/>
          </w:rPr>
          <w:fldChar w:fldCharType="end"/>
        </w:r>
      </w:ins>
      <w:del w:id="1659" w:author="admin" w:date="2016-10-31T16:14:00Z">
        <w:r w:rsidDel="00EC62FF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5B5CDB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1660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573750" cy="918000"/>
            <wp:effectExtent l="19050" t="0" r="0" b="0"/>
            <wp:docPr id="269" name="图片 16" descr="E:\160705Translation\二代电台UI文件\fig_emf_zhCN\fig47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160705Translation\二代电台UI文件\fig_emf_zhCN\fig47.emf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50" cy="91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</w:pPr>
      <w:bookmarkStart w:id="1661" w:name="_Ref465693802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67</w:t>
      </w:r>
      <w:r w:rsidR="00D634F8">
        <w:fldChar w:fldCharType="end"/>
      </w:r>
      <w:bookmarkEnd w:id="1661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优先级为例行时，</w:t>
      </w:r>
      <w:r>
        <w:rPr>
          <w:rFonts w:ascii="Times New Roman" w:hAnsi="Times New Roman"/>
        </w:rPr>
        <w:t>DSC</w:t>
      </w:r>
      <w:r>
        <w:rPr>
          <w:rFonts w:ascii="Times New Roman" w:hAnsi="Times New Roman"/>
        </w:rPr>
        <w:t>频率来自例行频率，</w:t>
      </w:r>
      <w:del w:id="1662" w:author="admin" w:date="2016-10-28T14:25:00Z">
        <w:r w:rsidDel="00542E44">
          <w:rPr>
            <w:rFonts w:ascii="Times New Roman" w:hAnsi="Times New Roman"/>
          </w:rPr>
          <w:delText>见下</w:delText>
        </w:r>
      </w:del>
      <w:ins w:id="1663" w:author="admin" w:date="2016-10-28T14:25:00Z">
        <w:r w:rsidR="00542E44">
          <w:rPr>
            <w:rFonts w:ascii="Times New Roman" w:hAnsi="Times New Roman" w:hint="eastAsia"/>
          </w:rPr>
          <w:t>如</w:t>
        </w:r>
      </w:ins>
      <w:ins w:id="1664" w:author="admin" w:date="2016-10-31T16:14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 w:hint="eastAsia"/>
          </w:rPr>
          <w:instrText>REF _Ref465693806 \h</w:instrText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1665" w:author="admin" w:date="2016-10-31T16:14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rPr>
            <w:noProof/>
          </w:rPr>
          <w:t>68</w:t>
        </w:r>
        <w:r w:rsidR="00EC62FF">
          <w:rPr>
            <w:rFonts w:ascii="Times New Roman" w:hAnsi="Times New Roman"/>
          </w:rPr>
          <w:fldChar w:fldCharType="end"/>
        </w:r>
      </w:ins>
      <w:del w:id="1666" w:author="admin" w:date="2016-10-31T16:14:00Z">
        <w:r w:rsidDel="00EC62FF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5A475F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1667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1350000" cy="918000"/>
            <wp:effectExtent l="19050" t="0" r="2550" b="0"/>
            <wp:docPr id="202" name="图片 64" descr="C:\Users\admin\Desktop\160705Translation\二代电台UI文件\fig_emf_zhCN\fig68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admin\Desktop\160705Translation\二代电台UI文件\fig_emf_zhCN\fig68.emf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000" cy="91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</w:pPr>
      <w:bookmarkStart w:id="1668" w:name="_Ref465693806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68</w:t>
      </w:r>
      <w:r w:rsidR="00D634F8">
        <w:fldChar w:fldCharType="end"/>
      </w:r>
      <w:bookmarkEnd w:id="1668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5</w:t>
      </w:r>
      <w:r>
        <w:rPr>
          <w:rFonts w:ascii="Times New Roman" w:hAnsi="Times New Roman"/>
        </w:rPr>
        <w:t>）通信频率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通信频率的设置与被叫、优先级、</w:t>
      </w:r>
      <w:r>
        <w:rPr>
          <w:rFonts w:ascii="Times New Roman" w:hAnsi="Times New Roman"/>
        </w:rPr>
        <w:t>DSC</w:t>
      </w:r>
      <w:r>
        <w:rPr>
          <w:rFonts w:ascii="Times New Roman" w:hAnsi="Times New Roman"/>
        </w:rPr>
        <w:t>频率相关。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当被叫为船台时，</w:t>
      </w:r>
      <w:del w:id="1669" w:author="admin" w:date="2016-10-28T14:27:00Z">
        <w:r w:rsidDel="00542E44">
          <w:rPr>
            <w:rFonts w:ascii="Times New Roman" w:hAnsi="Times New Roman"/>
          </w:rPr>
          <w:delText>可选择信道</w:delText>
        </w:r>
        <w:r w:rsidDel="00542E44">
          <w:rPr>
            <w:rFonts w:ascii="Times New Roman" w:hAnsi="Times New Roman"/>
          </w:rPr>
          <w:delText>\</w:delText>
        </w:r>
        <w:r w:rsidDel="00542E44">
          <w:rPr>
            <w:rFonts w:ascii="Times New Roman" w:hAnsi="Times New Roman"/>
          </w:rPr>
          <w:delText>频率，</w:delText>
        </w:r>
      </w:del>
      <w:r>
        <w:rPr>
          <w:rFonts w:ascii="Times New Roman" w:hAnsi="Times New Roman"/>
        </w:rPr>
        <w:t>设置通信频率</w:t>
      </w:r>
      <w:ins w:id="1670" w:author="admin" w:date="2016-10-28T14:27:00Z">
        <w:r w:rsidR="00542E44">
          <w:rPr>
            <w:rFonts w:ascii="Times New Roman" w:hAnsi="Times New Roman" w:hint="eastAsia"/>
          </w:rPr>
          <w:t>，</w:t>
        </w:r>
      </w:ins>
      <w:del w:id="1671" w:author="admin" w:date="2016-10-28T14:27:00Z">
        <w:r w:rsidDel="00542E44">
          <w:rPr>
            <w:rFonts w:ascii="Times New Roman" w:hAnsi="Times New Roman"/>
          </w:rPr>
          <w:delText>，</w:delText>
        </w:r>
      </w:del>
      <w:del w:id="1672" w:author="admin" w:date="2016-10-28T14:25:00Z">
        <w:r w:rsidDel="00542E44">
          <w:rPr>
            <w:rFonts w:ascii="Times New Roman" w:hAnsi="Times New Roman"/>
          </w:rPr>
          <w:delText>见下</w:delText>
        </w:r>
      </w:del>
      <w:ins w:id="1673" w:author="admin" w:date="2016-10-28T14:25:00Z">
        <w:r w:rsidR="00542E44">
          <w:rPr>
            <w:rFonts w:ascii="Times New Roman" w:hAnsi="Times New Roman" w:hint="eastAsia"/>
          </w:rPr>
          <w:t>如</w:t>
        </w:r>
      </w:ins>
      <w:ins w:id="1674" w:author="admin" w:date="2016-10-31T16:14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 w:hint="eastAsia"/>
          </w:rPr>
          <w:instrText>REF _Ref465693812 \h</w:instrText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1675" w:author="admin" w:date="2016-10-31T16:14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rPr>
            <w:noProof/>
          </w:rPr>
          <w:t>69</w:t>
        </w:r>
        <w:r w:rsidR="00EC62FF">
          <w:rPr>
            <w:rFonts w:ascii="Times New Roman" w:hAnsi="Times New Roman"/>
          </w:rPr>
          <w:fldChar w:fldCharType="end"/>
        </w:r>
      </w:ins>
      <w:del w:id="1676" w:author="admin" w:date="2016-10-31T16:14:00Z">
        <w:r w:rsidDel="00EC62FF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1677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445500" cy="438750"/>
            <wp:effectExtent l="19050" t="0" r="0" b="0"/>
            <wp:docPr id="113" name="图片 324" descr="fig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4" descr="fig69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00" cy="43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</w:pPr>
      <w:bookmarkStart w:id="1678" w:name="_Ref465693812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69</w:t>
      </w:r>
      <w:r w:rsidR="00D634F8">
        <w:fldChar w:fldCharType="end"/>
      </w:r>
      <w:bookmarkEnd w:id="1678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当被叫为岸台时，</w:t>
      </w:r>
      <w:del w:id="1679" w:author="admin" w:date="2016-10-28T14:27:00Z">
        <w:r w:rsidDel="00542E44">
          <w:rPr>
            <w:rFonts w:ascii="Times New Roman" w:hAnsi="Times New Roman"/>
          </w:rPr>
          <w:delText>可选择信道</w:delText>
        </w:r>
        <w:r w:rsidDel="00542E44">
          <w:rPr>
            <w:rFonts w:ascii="Times New Roman" w:hAnsi="Times New Roman"/>
          </w:rPr>
          <w:delText>\</w:delText>
        </w:r>
        <w:r w:rsidDel="00542E44">
          <w:rPr>
            <w:rFonts w:ascii="Times New Roman" w:hAnsi="Times New Roman"/>
          </w:rPr>
          <w:delText>频率</w:delText>
        </w:r>
        <w:r w:rsidDel="00542E44">
          <w:rPr>
            <w:rFonts w:ascii="Times New Roman" w:hAnsi="Times New Roman"/>
          </w:rPr>
          <w:delText>\</w:delText>
        </w:r>
        <w:r w:rsidDel="00542E44">
          <w:rPr>
            <w:rFonts w:ascii="Times New Roman" w:hAnsi="Times New Roman"/>
          </w:rPr>
          <w:delText>位置</w:delText>
        </w:r>
        <w:r w:rsidDel="00542E44">
          <w:rPr>
            <w:rFonts w:ascii="Times New Roman" w:hAnsi="Times New Roman"/>
          </w:rPr>
          <w:delText>\</w:delText>
        </w:r>
        <w:r w:rsidDel="00542E44">
          <w:rPr>
            <w:rFonts w:ascii="Times New Roman" w:hAnsi="Times New Roman"/>
          </w:rPr>
          <w:delText>无信息，</w:delText>
        </w:r>
      </w:del>
      <w:r>
        <w:rPr>
          <w:rFonts w:ascii="Times New Roman" w:hAnsi="Times New Roman"/>
        </w:rPr>
        <w:t>设置通信频率或位置信息，</w:t>
      </w:r>
      <w:del w:id="1680" w:author="admin" w:date="2016-10-28T14:25:00Z">
        <w:r w:rsidDel="00542E44">
          <w:rPr>
            <w:rFonts w:ascii="Times New Roman" w:hAnsi="Times New Roman"/>
          </w:rPr>
          <w:delText>见下</w:delText>
        </w:r>
      </w:del>
      <w:ins w:id="1681" w:author="admin" w:date="2016-10-28T14:25:00Z">
        <w:r w:rsidR="00542E44">
          <w:rPr>
            <w:rFonts w:ascii="Times New Roman" w:hAnsi="Times New Roman" w:hint="eastAsia"/>
          </w:rPr>
          <w:t>如</w:t>
        </w:r>
      </w:ins>
      <w:ins w:id="1682" w:author="admin" w:date="2016-10-31T16:14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 w:hint="eastAsia"/>
          </w:rPr>
          <w:instrText>REF _Ref465693816 \h</w:instrText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1683" w:author="admin" w:date="2016-10-31T16:14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rPr>
            <w:noProof/>
          </w:rPr>
          <w:t>70</w:t>
        </w:r>
        <w:r w:rsidR="00EC62FF">
          <w:rPr>
            <w:rFonts w:ascii="Times New Roman" w:hAnsi="Times New Roman"/>
          </w:rPr>
          <w:fldChar w:fldCharType="end"/>
        </w:r>
      </w:ins>
      <w:del w:id="1684" w:author="admin" w:date="2016-10-31T16:14:00Z">
        <w:r w:rsidDel="00EC62FF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1685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486000" cy="810000"/>
            <wp:effectExtent l="19050" t="0" r="9300" b="0"/>
            <wp:docPr id="114" name="图片 325" descr="fig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5" descr="fig70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" cy="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A3A" w:rsidRDefault="00D044CA">
      <w:pPr>
        <w:pStyle w:val="af5"/>
      </w:pPr>
      <w:bookmarkStart w:id="1686" w:name="_Ref465693816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70</w:t>
      </w:r>
      <w:r w:rsidR="00D634F8">
        <w:fldChar w:fldCharType="end"/>
      </w:r>
      <w:bookmarkEnd w:id="1686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信道：</w:t>
      </w:r>
      <w:ins w:id="1687" w:author="admin" w:date="2016-10-28T14:28:00Z">
        <w:r w:rsidR="00542E44">
          <w:rPr>
            <w:rFonts w:ascii="Times New Roman" w:hAnsi="Times New Roman" w:hint="eastAsia"/>
          </w:rPr>
          <w:t>将所选</w:t>
        </w:r>
      </w:ins>
      <w:del w:id="1688" w:author="admin" w:date="2016-10-28T14:28:00Z">
        <w:r w:rsidDel="00542E44">
          <w:rPr>
            <w:rFonts w:ascii="Times New Roman" w:hAnsi="Times New Roman"/>
          </w:rPr>
          <w:delText>选择</w:delText>
        </w:r>
      </w:del>
      <w:r>
        <w:rPr>
          <w:rFonts w:ascii="Times New Roman" w:hAnsi="Times New Roman"/>
        </w:rPr>
        <w:t>信道</w:t>
      </w:r>
      <w:ins w:id="1689" w:author="admin" w:date="2016-10-28T14:28:00Z">
        <w:r w:rsidR="00542E44">
          <w:rPr>
            <w:rFonts w:ascii="Times New Roman" w:hAnsi="Times New Roman" w:hint="eastAsia"/>
          </w:rPr>
          <w:t>的</w:t>
        </w:r>
      </w:ins>
      <w:del w:id="1690" w:author="admin" w:date="2016-10-28T14:28:00Z">
        <w:r w:rsidDel="00542E44">
          <w:rPr>
            <w:rFonts w:ascii="Times New Roman" w:hAnsi="Times New Roman"/>
          </w:rPr>
          <w:delText>，将其</w:delText>
        </w:r>
      </w:del>
      <w:r>
        <w:rPr>
          <w:rFonts w:ascii="Times New Roman" w:hAnsi="Times New Roman"/>
        </w:rPr>
        <w:t>收发频率作为通信频率，</w:t>
      </w:r>
      <w:del w:id="1691" w:author="admin" w:date="2016-10-28T14:26:00Z">
        <w:r w:rsidDel="00542E44">
          <w:rPr>
            <w:rFonts w:ascii="Times New Roman" w:hAnsi="Times New Roman"/>
          </w:rPr>
          <w:delText>见下</w:delText>
        </w:r>
      </w:del>
      <w:ins w:id="1692" w:author="admin" w:date="2016-10-28T14:26:00Z">
        <w:r w:rsidR="00542E44">
          <w:rPr>
            <w:rFonts w:ascii="Times New Roman" w:hAnsi="Times New Roman" w:hint="eastAsia"/>
          </w:rPr>
          <w:t>如</w:t>
        </w:r>
      </w:ins>
      <w:ins w:id="1693" w:author="admin" w:date="2016-10-31T16:14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 w:hint="eastAsia"/>
          </w:rPr>
          <w:instrText>REF _Ref465693824 \h</w:instrText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1694" w:author="admin" w:date="2016-10-31T16:14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rPr>
            <w:noProof/>
          </w:rPr>
          <w:t>71</w:t>
        </w:r>
        <w:r w:rsidR="00EC62FF">
          <w:rPr>
            <w:rFonts w:ascii="Times New Roman" w:hAnsi="Times New Roman"/>
          </w:rPr>
          <w:fldChar w:fldCharType="end"/>
        </w:r>
      </w:ins>
      <w:del w:id="1695" w:author="admin" w:date="2016-10-31T16:14:00Z">
        <w:r w:rsidDel="00EC62FF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EC62FF" w:rsidP="007111D4">
      <w:pPr>
        <w:widowControl/>
        <w:spacing w:beforeLines="50" w:after="0" w:line="360" w:lineRule="auto"/>
        <w:jc w:val="center"/>
        <w:rPr>
          <w:noProof/>
          <w:kern w:val="0"/>
          <w:sz w:val="24"/>
          <w:szCs w:val="24"/>
          <w:rPrChange w:id="1696" w:author="admin" w:date="2016-10-27T15:48:00Z">
            <w:rPr>
              <w:rStyle w:val="af3"/>
              <w:rFonts w:ascii="Times New Roman" w:eastAsia="黑体" w:hAnsi="Times New Roman"/>
              <w:szCs w:val="20"/>
            </w:rPr>
          </w:rPrChange>
        </w:rPr>
        <w:pPrChange w:id="1697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  <w:rPrChange w:id="1698" w:author="Unknown">
            <w:rPr>
              <w:rFonts w:ascii="Times New Roman" w:hAnsi="Times New Roman"/>
              <w:b/>
              <w:bCs/>
              <w:i/>
              <w:iCs/>
              <w:noProof/>
              <w:color w:val="4F81BD"/>
            </w:rPr>
          </w:rPrChange>
        </w:rPr>
        <w:lastRenderedPageBreak/>
        <w:drawing>
          <wp:inline distT="0" distB="0" distL="0" distR="0">
            <wp:extent cx="971550" cy="425919"/>
            <wp:effectExtent l="19050" t="0" r="0" b="0"/>
            <wp:docPr id="115" name="图片 326" descr="fig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6" descr="fig71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 b="-97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425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</w:pPr>
      <w:bookmarkStart w:id="1699" w:name="_Ref465693824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71</w:t>
      </w:r>
      <w:r w:rsidR="00D634F8">
        <w:fldChar w:fldCharType="end"/>
      </w:r>
      <w:bookmarkEnd w:id="1699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频率：手动设置收发频率，</w:t>
      </w:r>
      <w:del w:id="1700" w:author="admin" w:date="2016-10-28T14:26:00Z">
        <w:r w:rsidDel="00542E44">
          <w:rPr>
            <w:rFonts w:ascii="Times New Roman" w:hAnsi="Times New Roman"/>
          </w:rPr>
          <w:delText>见下</w:delText>
        </w:r>
      </w:del>
      <w:ins w:id="1701" w:author="admin" w:date="2016-10-28T14:26:00Z">
        <w:r w:rsidR="00542E44">
          <w:rPr>
            <w:rFonts w:ascii="Times New Roman" w:hAnsi="Times New Roman" w:hint="eastAsia"/>
          </w:rPr>
          <w:t>如</w:t>
        </w:r>
      </w:ins>
      <w:ins w:id="1702" w:author="admin" w:date="2016-10-31T16:15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 w:hint="eastAsia"/>
          </w:rPr>
          <w:instrText>REF _Ref465693829 \h</w:instrText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1703" w:author="admin" w:date="2016-10-31T16:15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rPr>
            <w:noProof/>
          </w:rPr>
          <w:t>72</w:t>
        </w:r>
        <w:r w:rsidR="00EC62FF">
          <w:rPr>
            <w:rFonts w:ascii="Times New Roman" w:hAnsi="Times New Roman"/>
          </w:rPr>
          <w:fldChar w:fldCharType="end"/>
        </w:r>
      </w:ins>
      <w:del w:id="1704" w:author="admin" w:date="2016-10-31T16:15:00Z">
        <w:r w:rsidDel="00EC62FF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1705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2430000" cy="252000"/>
            <wp:effectExtent l="19050" t="0" r="8400" b="0"/>
            <wp:docPr id="116" name="图片 327" descr="fig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7" descr="fig72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000" cy="25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</w:pPr>
      <w:bookmarkStart w:id="1706" w:name="_Ref465693829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72</w:t>
      </w:r>
      <w:r w:rsidR="00D634F8">
        <w:fldChar w:fldCharType="end"/>
      </w:r>
      <w:bookmarkEnd w:id="1706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位置：将位置信息告知岸台，</w:t>
      </w:r>
      <w:del w:id="1707" w:author="admin" w:date="2016-10-28T14:28:00Z">
        <w:r w:rsidDel="00542E44">
          <w:rPr>
            <w:rFonts w:ascii="Times New Roman" w:hAnsi="Times New Roman"/>
          </w:rPr>
          <w:delText>见下</w:delText>
        </w:r>
      </w:del>
      <w:ins w:id="1708" w:author="admin" w:date="2016-10-28T14:28:00Z">
        <w:r w:rsidR="00542E44">
          <w:rPr>
            <w:rFonts w:ascii="Times New Roman" w:hAnsi="Times New Roman" w:hint="eastAsia"/>
          </w:rPr>
          <w:t>如</w:t>
        </w:r>
      </w:ins>
      <w:ins w:id="1709" w:author="admin" w:date="2016-10-31T16:15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 w:hint="eastAsia"/>
          </w:rPr>
          <w:instrText>REF _Ref465693835 \h</w:instrText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1710" w:author="admin" w:date="2016-10-31T16:15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rPr>
            <w:noProof/>
          </w:rPr>
          <w:t>73</w:t>
        </w:r>
        <w:r w:rsidR="00EC62FF">
          <w:rPr>
            <w:rFonts w:ascii="Times New Roman" w:hAnsi="Times New Roman"/>
          </w:rPr>
          <w:fldChar w:fldCharType="end"/>
        </w:r>
      </w:ins>
      <w:del w:id="1711" w:author="admin" w:date="2016-10-31T16:15:00Z">
        <w:r w:rsidDel="00EC62FF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1712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2466000" cy="490500"/>
            <wp:effectExtent l="19050" t="0" r="0" b="0"/>
            <wp:docPr id="117" name="图片 329" descr="fig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9" descr="fig73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000" cy="49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</w:pPr>
      <w:bookmarkStart w:id="1713" w:name="_Ref465693835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73</w:t>
      </w:r>
      <w:r w:rsidR="00D634F8">
        <w:fldChar w:fldCharType="end"/>
      </w:r>
      <w:bookmarkEnd w:id="1713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无信息：</w:t>
      </w:r>
      <w:del w:id="1714" w:author="admin" w:date="2016-10-28T14:29:00Z">
        <w:r w:rsidDel="00542E44">
          <w:rPr>
            <w:rFonts w:ascii="Times New Roman" w:hAnsi="Times New Roman"/>
          </w:rPr>
          <w:delText>设置为空，服从</w:delText>
        </w:r>
      </w:del>
      <w:ins w:id="1715" w:author="admin" w:date="2016-10-28T14:29:00Z">
        <w:r w:rsidR="00542E44">
          <w:rPr>
            <w:rFonts w:ascii="Times New Roman" w:hAnsi="Times New Roman" w:hint="eastAsia"/>
          </w:rPr>
          <w:t>由</w:t>
        </w:r>
      </w:ins>
      <w:r>
        <w:rPr>
          <w:rFonts w:ascii="Times New Roman" w:hAnsi="Times New Roman"/>
        </w:rPr>
        <w:t>岸台</w:t>
      </w:r>
      <w:ins w:id="1716" w:author="admin" w:date="2016-10-28T14:29:00Z">
        <w:r w:rsidR="00542E44">
          <w:rPr>
            <w:rFonts w:ascii="Times New Roman" w:hAnsi="Times New Roman" w:hint="eastAsia"/>
          </w:rPr>
          <w:t>通过确认消息</w:t>
        </w:r>
      </w:ins>
      <w:r>
        <w:rPr>
          <w:rFonts w:ascii="Times New Roman" w:hAnsi="Times New Roman"/>
        </w:rPr>
        <w:t>安排</w:t>
      </w:r>
      <w:ins w:id="1717" w:author="admin" w:date="2016-10-28T14:29:00Z">
        <w:r w:rsidR="00542E44">
          <w:rPr>
            <w:rFonts w:ascii="Times New Roman" w:hAnsi="Times New Roman" w:hint="eastAsia"/>
          </w:rPr>
          <w:t>通信频率</w:t>
        </w:r>
      </w:ins>
      <w:r>
        <w:rPr>
          <w:rFonts w:ascii="Times New Roman" w:hAnsi="Times New Roman"/>
        </w:rPr>
        <w:t>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当被叫选择船台且优先级为紧急或安全时，通信频率与</w:t>
      </w:r>
      <w:r>
        <w:rPr>
          <w:rFonts w:ascii="Times New Roman" w:hAnsi="Times New Roman"/>
        </w:rPr>
        <w:t>DSC</w:t>
      </w:r>
      <w:r>
        <w:rPr>
          <w:rFonts w:ascii="Times New Roman" w:hAnsi="Times New Roman"/>
        </w:rPr>
        <w:t>频率保持一致。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参数设置完毕，选择软功能键</w:t>
      </w:r>
      <w:r>
        <w:rPr>
          <w:rFonts w:ascii="Times New Roman" w:hAnsi="Times New Roman"/>
        </w:rPr>
        <w:t>“</w:t>
      </w:r>
      <w:r>
        <w:rPr>
          <w:rFonts w:ascii="Times New Roman" w:hAnsi="Times New Roman"/>
        </w:rPr>
        <w:t>发送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将消息发出，</w:t>
      </w:r>
      <w:del w:id="1718" w:author="admin" w:date="2016-10-28T14:30:00Z">
        <w:r w:rsidDel="00542E44">
          <w:rPr>
            <w:rFonts w:ascii="Times New Roman" w:hAnsi="Times New Roman"/>
          </w:rPr>
          <w:delText>见下</w:delText>
        </w:r>
      </w:del>
      <w:ins w:id="1719" w:author="admin" w:date="2016-10-28T14:30:00Z">
        <w:r w:rsidR="00542E44">
          <w:rPr>
            <w:rFonts w:ascii="Times New Roman" w:hAnsi="Times New Roman" w:hint="eastAsia"/>
          </w:rPr>
          <w:t>如</w:t>
        </w:r>
      </w:ins>
      <w:ins w:id="1720" w:author="admin" w:date="2016-10-31T16:15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 w:hint="eastAsia"/>
          </w:rPr>
          <w:instrText>REF _Ref465693839 \h</w:instrText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1721" w:author="admin" w:date="2016-10-31T16:15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rPr>
            <w:noProof/>
          </w:rPr>
          <w:t>74</w:t>
        </w:r>
        <w:r w:rsidR="00EC62FF">
          <w:rPr>
            <w:rFonts w:ascii="Times New Roman" w:hAnsi="Times New Roman"/>
          </w:rPr>
          <w:fldChar w:fldCharType="end"/>
        </w:r>
      </w:ins>
      <w:del w:id="1722" w:author="admin" w:date="2016-10-31T16:15:00Z">
        <w:r w:rsidDel="00EC62FF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1331D3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1723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3969001" cy="2247750"/>
            <wp:effectExtent l="19050" t="0" r="0" b="0"/>
            <wp:docPr id="46" name="图片 7" descr="C:\Users\admin\Desktop\160705Translation\二代电台UI文件\fig_emf_zhCN\fig74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Desktop\160705Translation\二代电台UI文件\fig_emf_zhCN\fig74.emf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9001" cy="22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</w:pPr>
      <w:bookmarkStart w:id="1724" w:name="_Ref465693839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74</w:t>
      </w:r>
      <w:r w:rsidR="00D634F8">
        <w:fldChar w:fldCharType="end"/>
      </w:r>
      <w:bookmarkEnd w:id="1724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消息发送完毕，等待确认消息，</w:t>
      </w:r>
      <w:ins w:id="1725" w:author="admin" w:date="2016-10-28T14:30:00Z">
        <w:r w:rsidR="00542E44">
          <w:rPr>
            <w:rFonts w:ascii="Times New Roman" w:hAnsi="Times New Roman" w:hint="eastAsia"/>
          </w:rPr>
          <w:t>并启用</w:t>
        </w:r>
        <w:r w:rsidR="00542E44">
          <w:rPr>
            <w:rFonts w:ascii="Times New Roman" w:hAnsi="Times New Roman" w:hint="eastAsia"/>
          </w:rPr>
          <w:t>4</w:t>
        </w:r>
        <w:r w:rsidR="00542E44">
          <w:rPr>
            <w:rFonts w:ascii="Times New Roman" w:hAnsi="Times New Roman" w:hint="eastAsia"/>
          </w:rPr>
          <w:t>分钟左右的倒计时，如</w:t>
        </w:r>
      </w:ins>
      <w:del w:id="1726" w:author="admin" w:date="2016-10-28T14:30:00Z">
        <w:r w:rsidDel="00542E44">
          <w:rPr>
            <w:rFonts w:ascii="Times New Roman" w:hAnsi="Times New Roman"/>
          </w:rPr>
          <w:delText>见下</w:delText>
        </w:r>
      </w:del>
      <w:ins w:id="1727" w:author="admin" w:date="2016-10-31T16:15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REF _Ref465693848 \h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1728" w:author="admin" w:date="2016-10-31T16:15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rPr>
            <w:noProof/>
          </w:rPr>
          <w:t>75</w:t>
        </w:r>
        <w:r w:rsidR="00EC62FF">
          <w:rPr>
            <w:rFonts w:ascii="Times New Roman" w:hAnsi="Times New Roman"/>
          </w:rPr>
          <w:fldChar w:fldCharType="end"/>
        </w:r>
      </w:ins>
      <w:del w:id="1729" w:author="admin" w:date="2016-10-31T16:15:00Z">
        <w:r w:rsidDel="00EC62FF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1331D3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1730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lastRenderedPageBreak/>
        <w:drawing>
          <wp:inline distT="0" distB="0" distL="0" distR="0">
            <wp:extent cx="3971059" cy="2286000"/>
            <wp:effectExtent l="19050" t="0" r="0" b="0"/>
            <wp:docPr id="47" name="图片 8" descr="C:\Users\admin\Desktop\160705Translation\二代电台UI文件\fig_emf_zhCN\fig75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Desktop\160705Translation\二代电台UI文件\fig_emf_zhCN\fig75.emf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 b="-1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059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</w:pPr>
      <w:bookmarkStart w:id="1731" w:name="_Ref465693848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75</w:t>
      </w:r>
      <w:r w:rsidR="00D634F8">
        <w:fldChar w:fldCharType="end"/>
      </w:r>
      <w:bookmarkEnd w:id="1731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若倒计时结束仍未收到确认消息，则</w:t>
      </w:r>
      <w:ins w:id="1732" w:author="admin" w:date="2016-10-28T14:31:00Z">
        <w:r w:rsidR="00542E44">
          <w:rPr>
            <w:rFonts w:ascii="Times New Roman" w:hAnsi="Times New Roman" w:hint="eastAsia"/>
          </w:rPr>
          <w:t>系统</w:t>
        </w:r>
      </w:ins>
      <w:r>
        <w:rPr>
          <w:rFonts w:ascii="Times New Roman" w:hAnsi="Times New Roman"/>
        </w:rPr>
        <w:t>弹出提示框，</w:t>
      </w:r>
      <w:ins w:id="1733" w:author="admin" w:date="2016-10-28T14:31:00Z">
        <w:r w:rsidR="00542E44">
          <w:rPr>
            <w:rFonts w:ascii="Times New Roman" w:hAnsi="Times New Roman" w:hint="eastAsia"/>
          </w:rPr>
          <w:t>如</w:t>
        </w:r>
      </w:ins>
      <w:ins w:id="1734" w:author="admin" w:date="2016-10-31T16:15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 w:hint="eastAsia"/>
          </w:rPr>
          <w:instrText>REF _Ref465693854 \h</w:instrText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1735" w:author="admin" w:date="2016-10-31T16:15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rPr>
            <w:noProof/>
          </w:rPr>
          <w:t>76</w:t>
        </w:r>
        <w:r w:rsidR="00EC62FF">
          <w:rPr>
            <w:rFonts w:ascii="Times New Roman" w:hAnsi="Times New Roman"/>
          </w:rPr>
          <w:fldChar w:fldCharType="end"/>
        </w:r>
      </w:ins>
      <w:ins w:id="1736" w:author="admin" w:date="2016-10-28T14:31:00Z">
        <w:r w:rsidR="00542E44">
          <w:rPr>
            <w:rFonts w:ascii="Times New Roman" w:hAnsi="Times New Roman" w:hint="eastAsia"/>
          </w:rPr>
          <w:t>，用户</w:t>
        </w:r>
      </w:ins>
      <w:r>
        <w:rPr>
          <w:rFonts w:ascii="Times New Roman" w:hAnsi="Times New Roman"/>
        </w:rPr>
        <w:t>选择重新发送或退出</w:t>
      </w:r>
      <w:ins w:id="1737" w:author="admin" w:date="2016-10-28T14:31:00Z">
        <w:r w:rsidR="00542E44">
          <w:rPr>
            <w:rFonts w:ascii="Times New Roman" w:hAnsi="Times New Roman" w:hint="eastAsia"/>
          </w:rPr>
          <w:t>程序</w:t>
        </w:r>
      </w:ins>
      <w:del w:id="1738" w:author="admin" w:date="2016-10-28T14:31:00Z">
        <w:r w:rsidDel="00542E44">
          <w:rPr>
            <w:rFonts w:ascii="Times New Roman" w:hAnsi="Times New Roman"/>
          </w:rPr>
          <w:delText>呼叫，见下图</w:delText>
        </w:r>
      </w:del>
      <w:r>
        <w:rPr>
          <w:rFonts w:ascii="Times New Roman" w:hAnsi="Times New Roman"/>
        </w:rPr>
        <w:t>。</w:t>
      </w:r>
    </w:p>
    <w:p w:rsidR="00EC62FF" w:rsidRDefault="005B5CDB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1739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1707750" cy="769500"/>
            <wp:effectExtent l="19050" t="0" r="6750" b="0"/>
            <wp:docPr id="270" name="图片 17" descr="E:\160705Translation\二代电台UI文件\fig_emf_zhCN\fig37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160705Translation\二代电台UI文件\fig_emf_zhCN\fig37.emf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7750" cy="76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</w:pPr>
      <w:bookmarkStart w:id="1740" w:name="_Ref465693854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76</w:t>
      </w:r>
      <w:r w:rsidR="00D634F8">
        <w:fldChar w:fldCharType="end"/>
      </w:r>
      <w:bookmarkEnd w:id="1740"/>
    </w:p>
    <w:p w:rsidR="00D96A3A" w:rsidRDefault="003B0106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单</w:t>
      </w:r>
      <w:r w:rsidR="00D044CA">
        <w:rPr>
          <w:rFonts w:ascii="Times New Roman" w:hAnsi="Times New Roman"/>
        </w:rPr>
        <w:t>呼确认消息类型分为遵守、不遵守和修改</w:t>
      </w:r>
      <w:ins w:id="1741" w:author="admin" w:date="2016-10-28T14:31:00Z">
        <w:r w:rsidR="00E50B74">
          <w:rPr>
            <w:rFonts w:ascii="Times New Roman" w:hAnsi="Times New Roman" w:hint="eastAsia"/>
          </w:rPr>
          <w:t>（建议）</w:t>
        </w:r>
      </w:ins>
      <w:del w:id="1742" w:author="admin" w:date="2016-10-28T14:31:00Z">
        <w:r w:rsidR="00D044CA" w:rsidDel="00E50B74">
          <w:rPr>
            <w:rFonts w:ascii="Times New Roman" w:hAnsi="Times New Roman"/>
          </w:rPr>
          <w:delText>频率</w:delText>
        </w:r>
      </w:del>
      <w:r w:rsidR="00D044CA">
        <w:rPr>
          <w:rFonts w:ascii="Times New Roman" w:hAnsi="Times New Roman"/>
        </w:rPr>
        <w:t>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1</w:t>
      </w:r>
      <w:r>
        <w:rPr>
          <w:rFonts w:ascii="Times New Roman" w:hAnsi="Times New Roman"/>
        </w:rPr>
        <w:t>）遵守：按照主叫要求</w:t>
      </w:r>
      <w:ins w:id="1743" w:author="admin" w:date="2016-10-28T14:32:00Z">
        <w:r w:rsidR="00E50B74">
          <w:rPr>
            <w:rFonts w:ascii="Times New Roman" w:hAnsi="Times New Roman" w:hint="eastAsia"/>
          </w:rPr>
          <w:t>，</w:t>
        </w:r>
      </w:ins>
      <w:del w:id="1744" w:author="admin" w:date="2016-10-28T14:32:00Z">
        <w:r w:rsidDel="00E50B74">
          <w:rPr>
            <w:rFonts w:ascii="Times New Roman" w:hAnsi="Times New Roman"/>
          </w:rPr>
          <w:delText>切换</w:delText>
        </w:r>
      </w:del>
      <w:ins w:id="1745" w:author="admin" w:date="2016-10-28T14:32:00Z">
        <w:r w:rsidR="00E50B74">
          <w:rPr>
            <w:rFonts w:ascii="Times New Roman" w:hAnsi="Times New Roman" w:hint="eastAsia"/>
          </w:rPr>
          <w:t>在预定通信类型与</w:t>
        </w:r>
      </w:ins>
      <w:r>
        <w:rPr>
          <w:rFonts w:ascii="Times New Roman" w:hAnsi="Times New Roman"/>
        </w:rPr>
        <w:t>通信频率</w:t>
      </w:r>
      <w:ins w:id="1746" w:author="admin" w:date="2016-10-28T14:32:00Z">
        <w:r w:rsidR="00E50B74">
          <w:rPr>
            <w:rFonts w:ascii="Times New Roman" w:hAnsi="Times New Roman" w:hint="eastAsia"/>
          </w:rPr>
          <w:t>上</w:t>
        </w:r>
      </w:ins>
      <w:del w:id="1747" w:author="admin" w:date="2016-10-28T14:32:00Z">
        <w:r w:rsidDel="00E50B74">
          <w:rPr>
            <w:rFonts w:ascii="Times New Roman" w:hAnsi="Times New Roman"/>
          </w:rPr>
          <w:delText>，</w:delText>
        </w:r>
      </w:del>
      <w:r>
        <w:rPr>
          <w:rFonts w:ascii="Times New Roman" w:hAnsi="Times New Roman"/>
        </w:rPr>
        <w:t>进行</w:t>
      </w:r>
      <w:del w:id="1748" w:author="admin" w:date="2016-10-28T14:32:00Z">
        <w:r w:rsidDel="00E50B74">
          <w:rPr>
            <w:rFonts w:ascii="Times New Roman" w:hAnsi="Times New Roman"/>
          </w:rPr>
          <w:delText>双方</w:delText>
        </w:r>
      </w:del>
      <w:r>
        <w:rPr>
          <w:rFonts w:ascii="Times New Roman" w:hAnsi="Times New Roman"/>
        </w:rPr>
        <w:t>通信。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收到</w:t>
      </w:r>
      <w:r>
        <w:rPr>
          <w:rFonts w:ascii="Times New Roman" w:hAnsi="Times New Roman"/>
        </w:rPr>
        <w:t>“</w:t>
      </w:r>
      <w:r w:rsidR="003B0106">
        <w:rPr>
          <w:rFonts w:ascii="Times New Roman" w:hAnsi="Times New Roman" w:hint="eastAsia"/>
        </w:rPr>
        <w:t>单呼</w:t>
      </w:r>
      <w:r>
        <w:rPr>
          <w:rFonts w:ascii="Times New Roman" w:hAnsi="Times New Roman"/>
        </w:rPr>
        <w:t>确认</w:t>
      </w:r>
      <w:r>
        <w:rPr>
          <w:rFonts w:ascii="Times New Roman" w:hAnsi="Times New Roman"/>
        </w:rPr>
        <w:t>-</w:t>
      </w:r>
      <w:r>
        <w:rPr>
          <w:rFonts w:ascii="Times New Roman" w:hAnsi="Times New Roman"/>
        </w:rPr>
        <w:t>遵守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，警报响起，并弹出提示框，</w:t>
      </w:r>
      <w:del w:id="1749" w:author="admin" w:date="2016-10-28T14:32:00Z">
        <w:r w:rsidDel="00E50B74">
          <w:rPr>
            <w:rFonts w:ascii="Times New Roman" w:hAnsi="Times New Roman"/>
          </w:rPr>
          <w:delText>见下</w:delText>
        </w:r>
      </w:del>
      <w:ins w:id="1750" w:author="admin" w:date="2016-10-28T14:32:00Z">
        <w:r w:rsidR="00E50B74">
          <w:rPr>
            <w:rFonts w:ascii="Times New Roman" w:hAnsi="Times New Roman" w:hint="eastAsia"/>
          </w:rPr>
          <w:t>如</w:t>
        </w:r>
      </w:ins>
      <w:ins w:id="1751" w:author="admin" w:date="2016-10-31T16:15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 w:hint="eastAsia"/>
          </w:rPr>
          <w:instrText>REF _Ref465693859 \h</w:instrText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1752" w:author="admin" w:date="2016-10-31T16:15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rPr>
            <w:noProof/>
          </w:rPr>
          <w:t>77</w:t>
        </w:r>
        <w:r w:rsidR="00EC62FF">
          <w:rPr>
            <w:rFonts w:ascii="Times New Roman" w:hAnsi="Times New Roman"/>
          </w:rPr>
          <w:fldChar w:fldCharType="end"/>
        </w:r>
      </w:ins>
      <w:del w:id="1753" w:author="admin" w:date="2016-10-31T16:15:00Z">
        <w:r w:rsidDel="00EC62FF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3B0106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1754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2524500" cy="1113750"/>
            <wp:effectExtent l="19050" t="0" r="9150" b="0"/>
            <wp:docPr id="40" name="图片 8" descr="E:\二代电台\说明书全套20160809\160705Translation\二代电台UI文件\fig_emf_zhCN\fig77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二代电台\说明书全套20160809\160705Translation\二代电台UI文件\fig_emf_zhCN\fig77.emf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500" cy="111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</w:pPr>
      <w:bookmarkStart w:id="1755" w:name="_Ref465693859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77</w:t>
      </w:r>
      <w:r w:rsidR="00D634F8">
        <w:fldChar w:fldCharType="end"/>
      </w:r>
      <w:bookmarkEnd w:id="1755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根据提示，按【</w:t>
      </w:r>
      <w:r>
        <w:rPr>
          <w:rFonts w:ascii="Times New Roman" w:hAnsi="Times New Roman"/>
        </w:rPr>
        <w:t>ESC</w:t>
      </w:r>
      <w:r>
        <w:rPr>
          <w:rFonts w:ascii="Times New Roman" w:hAnsi="Times New Roman"/>
        </w:rPr>
        <w:t>】停止报警，</w:t>
      </w:r>
      <w:ins w:id="1756" w:author="admin" w:date="2016-10-28T14:33:00Z">
        <w:r w:rsidR="00E50B74">
          <w:rPr>
            <w:rFonts w:ascii="Times New Roman" w:hAnsi="Times New Roman" w:hint="eastAsia"/>
          </w:rPr>
          <w:t>系统</w:t>
        </w:r>
      </w:ins>
      <w:r>
        <w:rPr>
          <w:rFonts w:ascii="Times New Roman" w:hAnsi="Times New Roman"/>
        </w:rPr>
        <w:t>退出提示框</w:t>
      </w:r>
      <w:ins w:id="1757" w:author="admin" w:date="2016-10-28T14:33:00Z">
        <w:r w:rsidR="00E50B74">
          <w:rPr>
            <w:rFonts w:ascii="Times New Roman" w:hAnsi="Times New Roman" w:hint="eastAsia"/>
          </w:rPr>
          <w:t>并</w:t>
        </w:r>
      </w:ins>
      <w:del w:id="1758" w:author="admin" w:date="2016-10-28T14:33:00Z">
        <w:r w:rsidDel="00E50B74">
          <w:rPr>
            <w:rFonts w:ascii="Times New Roman" w:hAnsi="Times New Roman"/>
          </w:rPr>
          <w:delText>，</w:delText>
        </w:r>
      </w:del>
      <w:r>
        <w:rPr>
          <w:rFonts w:ascii="Times New Roman" w:hAnsi="Times New Roman"/>
        </w:rPr>
        <w:t>显示消息内容，</w:t>
      </w:r>
      <w:del w:id="1759" w:author="admin" w:date="2016-10-28T14:33:00Z">
        <w:r w:rsidDel="00E50B74">
          <w:rPr>
            <w:rFonts w:ascii="Times New Roman" w:hAnsi="Times New Roman"/>
          </w:rPr>
          <w:delText>见下</w:delText>
        </w:r>
      </w:del>
      <w:ins w:id="1760" w:author="admin" w:date="2016-10-28T14:33:00Z">
        <w:r w:rsidR="00E50B74">
          <w:rPr>
            <w:rFonts w:ascii="Times New Roman" w:hAnsi="Times New Roman" w:hint="eastAsia"/>
          </w:rPr>
          <w:t>如</w:t>
        </w:r>
      </w:ins>
      <w:ins w:id="1761" w:author="admin" w:date="2016-10-31T16:15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 w:hint="eastAsia"/>
          </w:rPr>
          <w:instrText>REF _Ref465693864 \h</w:instrText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1762" w:author="admin" w:date="2016-10-31T16:15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rPr>
            <w:noProof/>
          </w:rPr>
          <w:t>78</w:t>
        </w:r>
        <w:r w:rsidR="00EC62FF">
          <w:rPr>
            <w:rFonts w:ascii="Times New Roman" w:hAnsi="Times New Roman"/>
          </w:rPr>
          <w:fldChar w:fldCharType="end"/>
        </w:r>
      </w:ins>
      <w:del w:id="1763" w:author="admin" w:date="2016-10-31T16:15:00Z">
        <w:r w:rsidDel="00EC62FF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。根据通信</w:t>
      </w:r>
      <w:del w:id="1764" w:author="admin" w:date="2016-10-28T14:34:00Z">
        <w:r w:rsidDel="00E50B74">
          <w:rPr>
            <w:rFonts w:ascii="Times New Roman" w:hAnsi="Times New Roman"/>
          </w:rPr>
          <w:delText>频率</w:delText>
        </w:r>
      </w:del>
      <w:r>
        <w:rPr>
          <w:rFonts w:ascii="Times New Roman" w:hAnsi="Times New Roman"/>
        </w:rPr>
        <w:t>设置，与</w:t>
      </w:r>
      <w:ins w:id="1765" w:author="admin" w:date="2016-10-28T14:34:00Z">
        <w:r w:rsidR="00E50B74">
          <w:rPr>
            <w:rFonts w:ascii="Times New Roman" w:hAnsi="Times New Roman" w:hint="eastAsia"/>
          </w:rPr>
          <w:t>被叫</w:t>
        </w:r>
      </w:ins>
      <w:del w:id="1766" w:author="admin" w:date="2016-10-28T14:33:00Z">
        <w:r w:rsidDel="00E50B74">
          <w:rPr>
            <w:rFonts w:ascii="Times New Roman" w:hAnsi="Times New Roman"/>
          </w:rPr>
          <w:delText>对方</w:delText>
        </w:r>
      </w:del>
      <w:r>
        <w:rPr>
          <w:rFonts w:ascii="Times New Roman" w:hAnsi="Times New Roman"/>
        </w:rPr>
        <w:t>船只进行通信。</w:t>
      </w:r>
    </w:p>
    <w:p w:rsidR="00EC62FF" w:rsidRDefault="005A475F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1767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lastRenderedPageBreak/>
        <w:drawing>
          <wp:inline distT="0" distB="0" distL="0" distR="0">
            <wp:extent cx="3472295" cy="2014507"/>
            <wp:effectExtent l="19050" t="0" r="0" b="0"/>
            <wp:docPr id="321" name="图片 66" descr="C:\Users\admin\Desktop\160705Translation\二代电台UI文件\fig_emf_zhCN\fig78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admin\Desktop\160705Translation\二代电台UI文件\fig_emf_zhCN\fig78.emf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 b="-2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2295" cy="2014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</w:pPr>
      <w:bookmarkStart w:id="1768" w:name="_Ref465693864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78</w:t>
      </w:r>
      <w:r w:rsidR="00D634F8">
        <w:fldChar w:fldCharType="end"/>
      </w:r>
      <w:bookmarkEnd w:id="1768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2</w:t>
      </w:r>
      <w:r>
        <w:rPr>
          <w:rFonts w:ascii="Times New Roman" w:hAnsi="Times New Roman"/>
        </w:rPr>
        <w:t>）不遵守：无法满足主叫要求，双方无法通信。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收到</w:t>
      </w:r>
      <w:r>
        <w:rPr>
          <w:rFonts w:ascii="Times New Roman" w:hAnsi="Times New Roman"/>
        </w:rPr>
        <w:t>“</w:t>
      </w:r>
      <w:r w:rsidR="003B0106">
        <w:rPr>
          <w:rFonts w:ascii="Times New Roman" w:hAnsi="Times New Roman" w:hint="eastAsia"/>
        </w:rPr>
        <w:t>单呼</w:t>
      </w:r>
      <w:r>
        <w:rPr>
          <w:rFonts w:ascii="Times New Roman" w:hAnsi="Times New Roman"/>
        </w:rPr>
        <w:t>确认</w:t>
      </w:r>
      <w:r>
        <w:rPr>
          <w:rFonts w:ascii="Times New Roman" w:hAnsi="Times New Roman"/>
        </w:rPr>
        <w:t>-</w:t>
      </w:r>
      <w:r>
        <w:rPr>
          <w:rFonts w:ascii="Times New Roman" w:hAnsi="Times New Roman"/>
        </w:rPr>
        <w:t>不遵守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，警报响起，并弹出提示框，</w:t>
      </w:r>
      <w:del w:id="1769" w:author="admin" w:date="2016-10-28T14:34:00Z">
        <w:r w:rsidDel="00E50B74">
          <w:rPr>
            <w:rFonts w:ascii="Times New Roman" w:hAnsi="Times New Roman"/>
          </w:rPr>
          <w:delText>见下</w:delText>
        </w:r>
      </w:del>
      <w:ins w:id="1770" w:author="admin" w:date="2016-10-28T14:34:00Z">
        <w:r w:rsidR="00E50B74">
          <w:rPr>
            <w:rFonts w:ascii="Times New Roman" w:hAnsi="Times New Roman" w:hint="eastAsia"/>
          </w:rPr>
          <w:t>如</w:t>
        </w:r>
      </w:ins>
      <w:ins w:id="1771" w:author="admin" w:date="2016-10-31T16:15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 w:hint="eastAsia"/>
          </w:rPr>
          <w:instrText>REF _Ref465693870 \h</w:instrText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1772" w:author="admin" w:date="2016-10-31T16:15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rPr>
            <w:noProof/>
          </w:rPr>
          <w:t>79</w:t>
        </w:r>
        <w:r w:rsidR="00EC62FF">
          <w:rPr>
            <w:rFonts w:ascii="Times New Roman" w:hAnsi="Times New Roman"/>
          </w:rPr>
          <w:fldChar w:fldCharType="end"/>
        </w:r>
      </w:ins>
      <w:del w:id="1773" w:author="admin" w:date="2016-10-31T16:15:00Z">
        <w:r w:rsidDel="00EC62FF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3B0106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1774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2524500" cy="1107000"/>
            <wp:effectExtent l="19050" t="0" r="9150" b="0"/>
            <wp:docPr id="42" name="图片 10" descr="E:\二代电台\说明书全套20160809\160705Translation\二代电台UI文件\fig_emf_zhCN\fig79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二代电台\说明书全套20160809\160705Translation\二代电台UI文件\fig_emf_zhCN\fig79.emf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500" cy="110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</w:pPr>
      <w:bookmarkStart w:id="1775" w:name="_Ref465693870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79</w:t>
      </w:r>
      <w:r w:rsidR="00D634F8">
        <w:fldChar w:fldCharType="end"/>
      </w:r>
      <w:bookmarkEnd w:id="1775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根据提示，按【</w:t>
      </w:r>
      <w:r>
        <w:rPr>
          <w:rFonts w:ascii="Times New Roman" w:hAnsi="Times New Roman"/>
        </w:rPr>
        <w:t>ESC</w:t>
      </w:r>
      <w:r>
        <w:rPr>
          <w:rFonts w:ascii="Times New Roman" w:hAnsi="Times New Roman"/>
        </w:rPr>
        <w:t>】停止报警，</w:t>
      </w:r>
      <w:ins w:id="1776" w:author="admin" w:date="2016-10-28T14:34:00Z">
        <w:r w:rsidR="00E50B74">
          <w:rPr>
            <w:rFonts w:ascii="Times New Roman" w:hAnsi="Times New Roman" w:hint="eastAsia"/>
          </w:rPr>
          <w:t>系统</w:t>
        </w:r>
      </w:ins>
      <w:r>
        <w:rPr>
          <w:rFonts w:ascii="Times New Roman" w:hAnsi="Times New Roman"/>
        </w:rPr>
        <w:t>退出提示框</w:t>
      </w:r>
      <w:ins w:id="1777" w:author="admin" w:date="2016-10-28T14:34:00Z">
        <w:r w:rsidR="00E50B74">
          <w:rPr>
            <w:rFonts w:ascii="Times New Roman" w:hAnsi="Times New Roman" w:hint="eastAsia"/>
          </w:rPr>
          <w:t>并</w:t>
        </w:r>
      </w:ins>
      <w:del w:id="1778" w:author="admin" w:date="2016-10-28T14:34:00Z">
        <w:r w:rsidDel="00E50B74">
          <w:rPr>
            <w:rFonts w:ascii="Times New Roman" w:hAnsi="Times New Roman"/>
          </w:rPr>
          <w:delText>，</w:delText>
        </w:r>
      </w:del>
      <w:r>
        <w:rPr>
          <w:rFonts w:ascii="Times New Roman" w:hAnsi="Times New Roman"/>
        </w:rPr>
        <w:t>显示消息内容</w:t>
      </w:r>
      <w:ins w:id="1779" w:author="admin" w:date="2016-10-28T14:34:00Z">
        <w:r w:rsidR="00E50B74">
          <w:rPr>
            <w:rFonts w:ascii="Times New Roman" w:hAnsi="Times New Roman" w:hint="eastAsia"/>
          </w:rPr>
          <w:t>，</w:t>
        </w:r>
      </w:ins>
      <w:ins w:id="1780" w:author="admin" w:date="2016-10-28T14:35:00Z">
        <w:r w:rsidR="00E50B74">
          <w:rPr>
            <w:rFonts w:ascii="Times New Roman" w:hAnsi="Times New Roman" w:hint="eastAsia"/>
          </w:rPr>
          <w:t>包含</w:t>
        </w:r>
      </w:ins>
      <w:del w:id="1781" w:author="admin" w:date="2016-10-28T14:35:00Z">
        <w:r w:rsidDel="00E50B74">
          <w:rPr>
            <w:rFonts w:ascii="Times New Roman" w:hAnsi="Times New Roman"/>
          </w:rPr>
          <w:delText>及</w:delText>
        </w:r>
      </w:del>
      <w:r>
        <w:rPr>
          <w:rFonts w:ascii="Times New Roman" w:hAnsi="Times New Roman"/>
        </w:rPr>
        <w:t>不遵守原因，</w:t>
      </w:r>
      <w:ins w:id="1782" w:author="admin" w:date="2016-10-28T14:35:00Z">
        <w:r w:rsidR="00E50B74">
          <w:rPr>
            <w:rFonts w:ascii="Times New Roman" w:hAnsi="Times New Roman" w:hint="eastAsia"/>
          </w:rPr>
          <w:t>如</w:t>
        </w:r>
      </w:ins>
      <w:del w:id="1783" w:author="admin" w:date="2016-10-28T14:35:00Z">
        <w:r w:rsidDel="00E50B74">
          <w:rPr>
            <w:rFonts w:ascii="Times New Roman" w:hAnsi="Times New Roman"/>
          </w:rPr>
          <w:delText>见下</w:delText>
        </w:r>
      </w:del>
      <w:ins w:id="1784" w:author="admin" w:date="2016-10-31T16:15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REF _Ref465693875 \h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1785" w:author="admin" w:date="2016-10-31T16:15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rPr>
            <w:noProof/>
          </w:rPr>
          <w:t>80</w:t>
        </w:r>
        <w:r w:rsidR="00EC62FF">
          <w:rPr>
            <w:rFonts w:ascii="Times New Roman" w:hAnsi="Times New Roman"/>
          </w:rPr>
          <w:fldChar w:fldCharType="end"/>
        </w:r>
      </w:ins>
      <w:del w:id="1786" w:author="admin" w:date="2016-10-31T16:15:00Z">
        <w:r w:rsidDel="00EC62FF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5A475F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1787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3458441" cy="1979618"/>
            <wp:effectExtent l="19050" t="0" r="8659" b="0"/>
            <wp:docPr id="322" name="图片 67" descr="C:\Users\admin\Desktop\160705Translation\二代电台UI文件\fig_emf_zhCN\fig80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admin\Desktop\160705Translation\二代电台UI文件\fig_emf_zhCN\fig80.emf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900" cy="1981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</w:pPr>
      <w:bookmarkStart w:id="1788" w:name="_Ref465693875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80</w:t>
      </w:r>
      <w:r w:rsidR="00D634F8">
        <w:fldChar w:fldCharType="end"/>
      </w:r>
      <w:bookmarkEnd w:id="1788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3</w:t>
      </w:r>
      <w:r>
        <w:rPr>
          <w:rFonts w:ascii="Times New Roman" w:hAnsi="Times New Roman"/>
        </w:rPr>
        <w:t>）修改</w:t>
      </w:r>
      <w:del w:id="1789" w:author="admin" w:date="2016-10-28T14:36:00Z">
        <w:r w:rsidDel="00E50B74">
          <w:rPr>
            <w:rFonts w:ascii="Times New Roman" w:hAnsi="Times New Roman"/>
          </w:rPr>
          <w:delText>频率</w:delText>
        </w:r>
      </w:del>
      <w:r>
        <w:rPr>
          <w:rFonts w:ascii="Times New Roman" w:hAnsi="Times New Roman"/>
        </w:rPr>
        <w:t>：</w:t>
      </w:r>
      <w:ins w:id="1790" w:author="admin" w:date="2016-10-28T14:36:00Z">
        <w:r w:rsidR="00E50B74">
          <w:rPr>
            <w:rFonts w:ascii="Times New Roman" w:hAnsi="Times New Roman" w:hint="eastAsia"/>
          </w:rPr>
          <w:t>被叫建议</w:t>
        </w:r>
      </w:ins>
      <w:del w:id="1791" w:author="admin" w:date="2016-10-28T14:36:00Z">
        <w:r w:rsidDel="00E50B74">
          <w:rPr>
            <w:rFonts w:ascii="Times New Roman" w:hAnsi="Times New Roman"/>
          </w:rPr>
          <w:delText>通过</w:delText>
        </w:r>
      </w:del>
      <w:r>
        <w:rPr>
          <w:rFonts w:ascii="Times New Roman" w:hAnsi="Times New Roman"/>
        </w:rPr>
        <w:t>修改通信</w:t>
      </w:r>
      <w:ins w:id="1792" w:author="admin" w:date="2016-10-28T14:36:00Z">
        <w:r w:rsidR="00E50B74">
          <w:rPr>
            <w:rFonts w:ascii="Times New Roman" w:hAnsi="Times New Roman" w:hint="eastAsia"/>
          </w:rPr>
          <w:t>类型或通信频率</w:t>
        </w:r>
      </w:ins>
      <w:del w:id="1793" w:author="admin" w:date="2016-10-28T14:36:00Z">
        <w:r w:rsidDel="00E50B74">
          <w:rPr>
            <w:rFonts w:ascii="Times New Roman" w:hAnsi="Times New Roman"/>
          </w:rPr>
          <w:delText>频率</w:delText>
        </w:r>
      </w:del>
      <w:r>
        <w:rPr>
          <w:rFonts w:ascii="Times New Roman" w:hAnsi="Times New Roman"/>
        </w:rPr>
        <w:t>，</w:t>
      </w:r>
      <w:ins w:id="1794" w:author="admin" w:date="2016-10-28T14:36:00Z">
        <w:r w:rsidR="00E50B74">
          <w:rPr>
            <w:rFonts w:ascii="Times New Roman" w:hAnsi="Times New Roman" w:hint="eastAsia"/>
          </w:rPr>
          <w:t>主叫</w:t>
        </w:r>
      </w:ins>
      <w:r>
        <w:rPr>
          <w:rFonts w:ascii="Times New Roman" w:hAnsi="Times New Roman"/>
        </w:rPr>
        <w:t>可</w:t>
      </w:r>
      <w:ins w:id="1795" w:author="admin" w:date="2016-10-28T14:36:00Z">
        <w:r w:rsidR="00E50B74">
          <w:rPr>
            <w:rFonts w:ascii="Times New Roman" w:hAnsi="Times New Roman" w:hint="eastAsia"/>
          </w:rPr>
          <w:t>按照被叫的建议</w:t>
        </w:r>
      </w:ins>
      <w:r>
        <w:rPr>
          <w:rFonts w:ascii="Times New Roman" w:hAnsi="Times New Roman"/>
        </w:rPr>
        <w:t>实现双方通信。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收到</w:t>
      </w:r>
      <w:r>
        <w:rPr>
          <w:rFonts w:ascii="Times New Roman" w:hAnsi="Times New Roman"/>
        </w:rPr>
        <w:t>“</w:t>
      </w:r>
      <w:r w:rsidR="003B0106">
        <w:rPr>
          <w:rFonts w:ascii="Times New Roman" w:hAnsi="Times New Roman" w:hint="eastAsia"/>
        </w:rPr>
        <w:t>单呼</w:t>
      </w:r>
      <w:r>
        <w:rPr>
          <w:rFonts w:ascii="Times New Roman" w:hAnsi="Times New Roman"/>
        </w:rPr>
        <w:t>确认</w:t>
      </w:r>
      <w:r>
        <w:rPr>
          <w:rFonts w:ascii="Times New Roman" w:hAnsi="Times New Roman"/>
        </w:rPr>
        <w:t>-</w:t>
      </w:r>
      <w:r>
        <w:rPr>
          <w:rFonts w:ascii="Times New Roman" w:hAnsi="Times New Roman"/>
        </w:rPr>
        <w:t>修改频率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，警报响起，并弹出提示框，</w:t>
      </w:r>
      <w:ins w:id="1796" w:author="admin" w:date="2016-10-28T14:36:00Z">
        <w:r w:rsidR="00E50B74">
          <w:rPr>
            <w:rFonts w:ascii="Times New Roman" w:hAnsi="Times New Roman" w:hint="eastAsia"/>
          </w:rPr>
          <w:t>如</w:t>
        </w:r>
      </w:ins>
      <w:del w:id="1797" w:author="admin" w:date="2016-10-28T14:36:00Z">
        <w:r w:rsidDel="00E50B74">
          <w:rPr>
            <w:rFonts w:ascii="Times New Roman" w:hAnsi="Times New Roman"/>
          </w:rPr>
          <w:delText>见下</w:delText>
        </w:r>
      </w:del>
      <w:ins w:id="1798" w:author="admin" w:date="2016-10-31T16:15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REF _Ref465693880 \h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1799" w:author="admin" w:date="2016-10-31T16:15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rPr>
            <w:noProof/>
          </w:rPr>
          <w:t>81</w:t>
        </w:r>
        <w:r w:rsidR="00EC62FF">
          <w:rPr>
            <w:rFonts w:ascii="Times New Roman" w:hAnsi="Times New Roman"/>
          </w:rPr>
          <w:fldChar w:fldCharType="end"/>
        </w:r>
      </w:ins>
      <w:del w:id="1800" w:author="admin" w:date="2016-10-31T16:15:00Z">
        <w:r w:rsidDel="00EC62FF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3B0106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1801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2517750" cy="1377000"/>
            <wp:effectExtent l="19050" t="0" r="0" b="0"/>
            <wp:docPr id="44" name="图片 12" descr="E:\二代电台\说明书全套20160809\160705Translation\二代电台UI文件\fig_emf_zhCN\fig81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二代电台\说明书全套20160809\160705Translation\二代电台UI文件\fig_emf_zhCN\fig81.emf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750" cy="137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</w:pPr>
      <w:bookmarkStart w:id="1802" w:name="_Ref465693880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81</w:t>
      </w:r>
      <w:r w:rsidR="00D634F8">
        <w:fldChar w:fldCharType="end"/>
      </w:r>
      <w:bookmarkEnd w:id="1802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选择</w:t>
      </w:r>
      <w:r>
        <w:rPr>
          <w:rFonts w:ascii="Times New Roman" w:hAnsi="Times New Roman"/>
        </w:rPr>
        <w:t>“</w:t>
      </w:r>
      <w:r>
        <w:rPr>
          <w:rFonts w:ascii="Times New Roman" w:hAnsi="Times New Roman"/>
        </w:rPr>
        <w:t>同意</w:t>
      </w:r>
      <w:r>
        <w:rPr>
          <w:rFonts w:ascii="Times New Roman" w:hAnsi="Times New Roman"/>
        </w:rPr>
        <w:t>”</w:t>
      </w:r>
      <w:del w:id="1803" w:author="admin" w:date="2016-10-28T14:37:00Z">
        <w:r w:rsidDel="00E50B74">
          <w:rPr>
            <w:rFonts w:ascii="Times New Roman" w:hAnsi="Times New Roman"/>
          </w:rPr>
          <w:delText>切换至</w:delText>
        </w:r>
      </w:del>
      <w:ins w:id="1804" w:author="admin" w:date="2016-10-28T14:37:00Z">
        <w:r w:rsidR="00E50B74">
          <w:rPr>
            <w:rFonts w:ascii="Times New Roman" w:hAnsi="Times New Roman" w:hint="eastAsia"/>
          </w:rPr>
          <w:t>，则主叫采纳</w:t>
        </w:r>
      </w:ins>
      <w:r>
        <w:rPr>
          <w:rFonts w:ascii="Times New Roman" w:hAnsi="Times New Roman"/>
        </w:rPr>
        <w:t>被叫</w:t>
      </w:r>
      <w:del w:id="1805" w:author="admin" w:date="2016-10-28T14:37:00Z">
        <w:r w:rsidDel="00E50B74">
          <w:rPr>
            <w:rFonts w:ascii="Times New Roman" w:hAnsi="Times New Roman"/>
          </w:rPr>
          <w:delText>通信频率</w:delText>
        </w:r>
      </w:del>
      <w:ins w:id="1806" w:author="admin" w:date="2016-10-28T14:37:00Z">
        <w:r w:rsidR="00E50B74">
          <w:rPr>
            <w:rFonts w:ascii="Times New Roman" w:hAnsi="Times New Roman" w:hint="eastAsia"/>
          </w:rPr>
          <w:t>建议</w:t>
        </w:r>
      </w:ins>
      <w:r>
        <w:rPr>
          <w:rFonts w:ascii="Times New Roman" w:hAnsi="Times New Roman"/>
        </w:rPr>
        <w:t>，双方进行通信；选择</w:t>
      </w:r>
      <w:r>
        <w:rPr>
          <w:rFonts w:ascii="Times New Roman" w:hAnsi="Times New Roman"/>
        </w:rPr>
        <w:t>“</w:t>
      </w:r>
      <w:r>
        <w:rPr>
          <w:rFonts w:ascii="Times New Roman" w:hAnsi="Times New Roman"/>
        </w:rPr>
        <w:t>不同意</w:t>
      </w:r>
      <w:r>
        <w:rPr>
          <w:rFonts w:ascii="Times New Roman" w:hAnsi="Times New Roman"/>
        </w:rPr>
        <w:t>”</w:t>
      </w:r>
      <w:ins w:id="1807" w:author="admin" w:date="2016-10-28T14:37:00Z">
        <w:r w:rsidR="00E50B74">
          <w:rPr>
            <w:rFonts w:ascii="Times New Roman" w:hAnsi="Times New Roman" w:hint="eastAsia"/>
          </w:rPr>
          <w:t>，</w:t>
        </w:r>
      </w:ins>
      <w:r>
        <w:rPr>
          <w:rFonts w:ascii="Times New Roman" w:hAnsi="Times New Roman"/>
        </w:rPr>
        <w:t>则结束</w:t>
      </w:r>
      <w:ins w:id="1808" w:author="admin" w:date="2016-10-28T14:37:00Z">
        <w:r w:rsidR="00E50B74">
          <w:rPr>
            <w:rFonts w:ascii="Times New Roman" w:hAnsi="Times New Roman" w:hint="eastAsia"/>
          </w:rPr>
          <w:t>本次呼叫</w:t>
        </w:r>
      </w:ins>
      <w:del w:id="1809" w:author="admin" w:date="2016-10-28T14:37:00Z">
        <w:r w:rsidDel="00E50B74">
          <w:rPr>
            <w:rFonts w:ascii="Times New Roman" w:hAnsi="Times New Roman"/>
          </w:rPr>
          <w:delText>呼叫</w:delText>
        </w:r>
      </w:del>
      <w:r>
        <w:rPr>
          <w:rFonts w:ascii="Times New Roman" w:hAnsi="Times New Roman"/>
        </w:rPr>
        <w:t>。</w:t>
      </w:r>
    </w:p>
    <w:p w:rsidR="00D96A3A" w:rsidRDefault="003B0106">
      <w:pPr>
        <w:pStyle w:val="41"/>
        <w:numPr>
          <w:ilvl w:val="3"/>
          <w:numId w:val="4"/>
        </w:numPr>
        <w:spacing w:before="0" w:after="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接收</w:t>
      </w:r>
      <w:r>
        <w:rPr>
          <w:rFonts w:ascii="Times New Roman" w:hAnsi="Times New Roman" w:hint="eastAsia"/>
        </w:rPr>
        <w:t>单</w:t>
      </w:r>
      <w:r w:rsidR="00D044CA">
        <w:rPr>
          <w:rFonts w:ascii="Times New Roman" w:hAnsi="Times New Roman"/>
        </w:rPr>
        <w:t>呼</w:t>
      </w:r>
    </w:p>
    <w:p w:rsidR="00D96A3A" w:rsidRDefault="003B0106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收到</w:t>
      </w:r>
      <w:r>
        <w:rPr>
          <w:rFonts w:ascii="Times New Roman" w:hAnsi="Times New Roman" w:hint="eastAsia"/>
        </w:rPr>
        <w:t>单</w:t>
      </w:r>
      <w:r w:rsidR="00D044CA">
        <w:rPr>
          <w:rFonts w:ascii="Times New Roman" w:hAnsi="Times New Roman"/>
        </w:rPr>
        <w:t>呼，警报响起，并弹出提示框，</w:t>
      </w:r>
      <w:del w:id="1810" w:author="admin" w:date="2016-10-28T14:37:00Z">
        <w:r w:rsidR="00D044CA" w:rsidDel="00015BB2">
          <w:rPr>
            <w:rFonts w:ascii="Times New Roman" w:hAnsi="Times New Roman"/>
          </w:rPr>
          <w:delText>见下</w:delText>
        </w:r>
      </w:del>
      <w:ins w:id="1811" w:author="admin" w:date="2016-10-28T14:37:00Z">
        <w:r w:rsidR="00015BB2">
          <w:rPr>
            <w:rFonts w:ascii="Times New Roman" w:hAnsi="Times New Roman" w:hint="eastAsia"/>
          </w:rPr>
          <w:t>如</w:t>
        </w:r>
      </w:ins>
      <w:ins w:id="1812" w:author="admin" w:date="2016-10-31T16:15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 w:hint="eastAsia"/>
          </w:rPr>
          <w:instrText>REF _Ref465693886 \h</w:instrText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1813" w:author="admin" w:date="2016-10-31T16:15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rPr>
            <w:noProof/>
          </w:rPr>
          <w:t>82</w:t>
        </w:r>
        <w:r w:rsidR="00EC62FF">
          <w:rPr>
            <w:rFonts w:ascii="Times New Roman" w:hAnsi="Times New Roman"/>
          </w:rPr>
          <w:fldChar w:fldCharType="end"/>
        </w:r>
      </w:ins>
      <w:del w:id="1814" w:author="admin" w:date="2016-10-31T16:15:00Z">
        <w:r w:rsidR="00D044CA" w:rsidDel="00EC62FF">
          <w:rPr>
            <w:rFonts w:ascii="Times New Roman" w:hAnsi="Times New Roman"/>
          </w:rPr>
          <w:delText>图</w:delText>
        </w:r>
      </w:del>
      <w:r w:rsidR="00D044CA">
        <w:rPr>
          <w:rFonts w:ascii="Times New Roman" w:hAnsi="Times New Roman"/>
        </w:rPr>
        <w:t>。</w:t>
      </w:r>
    </w:p>
    <w:p w:rsidR="00EC62FF" w:rsidRDefault="003B0106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1815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2517750" cy="1113750"/>
            <wp:effectExtent l="19050" t="0" r="0" b="0"/>
            <wp:docPr id="45" name="图片 13" descr="E:\二代电台\说明书全套20160809\160705Translation\二代电台UI文件\fig_emf_zhCN\fig82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二代电台\说明书全套20160809\160705Translation\二代电台UI文件\fig_emf_zhCN\fig82.emf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750" cy="111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</w:pPr>
      <w:bookmarkStart w:id="1816" w:name="_Ref465693886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82</w:t>
      </w:r>
      <w:r w:rsidR="00D634F8">
        <w:fldChar w:fldCharType="end"/>
      </w:r>
      <w:bookmarkEnd w:id="1816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根据提示，按【</w:t>
      </w:r>
      <w:r>
        <w:rPr>
          <w:rFonts w:ascii="Times New Roman" w:hAnsi="Times New Roman"/>
        </w:rPr>
        <w:t>ESC</w:t>
      </w:r>
      <w:r>
        <w:rPr>
          <w:rFonts w:ascii="Times New Roman" w:hAnsi="Times New Roman"/>
        </w:rPr>
        <w:t>】停止报警，</w:t>
      </w:r>
      <w:ins w:id="1817" w:author="admin" w:date="2016-10-28T14:37:00Z">
        <w:r w:rsidR="00015BB2">
          <w:rPr>
            <w:rFonts w:ascii="Times New Roman" w:hAnsi="Times New Roman" w:hint="eastAsia"/>
          </w:rPr>
          <w:t>系统</w:t>
        </w:r>
      </w:ins>
      <w:r>
        <w:rPr>
          <w:rFonts w:ascii="Times New Roman" w:hAnsi="Times New Roman"/>
        </w:rPr>
        <w:t>退出提示框</w:t>
      </w:r>
      <w:ins w:id="1818" w:author="admin" w:date="2016-10-28T14:37:00Z">
        <w:r w:rsidR="00015BB2">
          <w:rPr>
            <w:rFonts w:ascii="Times New Roman" w:hAnsi="Times New Roman" w:hint="eastAsia"/>
          </w:rPr>
          <w:t>并</w:t>
        </w:r>
      </w:ins>
      <w:del w:id="1819" w:author="admin" w:date="2016-10-28T14:37:00Z">
        <w:r w:rsidDel="00015BB2">
          <w:rPr>
            <w:rFonts w:ascii="Times New Roman" w:hAnsi="Times New Roman"/>
          </w:rPr>
          <w:delText>，</w:delText>
        </w:r>
      </w:del>
      <w:r>
        <w:rPr>
          <w:rFonts w:ascii="Times New Roman" w:hAnsi="Times New Roman"/>
        </w:rPr>
        <w:t>显示消息内容，</w:t>
      </w:r>
      <w:ins w:id="1820" w:author="admin" w:date="2016-10-28T14:38:00Z">
        <w:r w:rsidR="00015BB2">
          <w:rPr>
            <w:rFonts w:ascii="Times New Roman" w:hAnsi="Times New Roman" w:hint="eastAsia"/>
          </w:rPr>
          <w:t>如</w:t>
        </w:r>
      </w:ins>
      <w:del w:id="1821" w:author="admin" w:date="2016-10-28T14:38:00Z">
        <w:r w:rsidDel="00015BB2">
          <w:rPr>
            <w:rFonts w:ascii="Times New Roman" w:hAnsi="Times New Roman"/>
          </w:rPr>
          <w:delText>见下</w:delText>
        </w:r>
      </w:del>
      <w:ins w:id="1822" w:author="admin" w:date="2016-10-31T16:16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REF _Ref465693890 \h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1823" w:author="admin" w:date="2016-10-31T16:16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rPr>
            <w:noProof/>
          </w:rPr>
          <w:t>83</w:t>
        </w:r>
        <w:r w:rsidR="00EC62FF">
          <w:rPr>
            <w:rFonts w:ascii="Times New Roman" w:hAnsi="Times New Roman"/>
          </w:rPr>
          <w:fldChar w:fldCharType="end"/>
        </w:r>
      </w:ins>
      <w:del w:id="1824" w:author="admin" w:date="2016-10-31T16:16:00Z">
        <w:r w:rsidDel="00EC62FF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5A475F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1825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3423804" cy="1974409"/>
            <wp:effectExtent l="19050" t="0" r="5196" b="0"/>
            <wp:docPr id="323" name="图片 68" descr="C:\Users\admin\Desktop\160705Translation\二代电台UI文件\fig_emf_zhCN\fig83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admin\Desktop\160705Translation\二代电台UI文件\fig_emf_zhCN\fig83.emf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 b="-1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804" cy="1974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</w:pPr>
      <w:bookmarkStart w:id="1826" w:name="_Ref465693890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83</w:t>
      </w:r>
      <w:r w:rsidR="00D634F8">
        <w:fldChar w:fldCharType="end"/>
      </w:r>
      <w:bookmarkEnd w:id="1826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选择软功能键</w:t>
      </w:r>
      <w:r>
        <w:rPr>
          <w:rFonts w:ascii="Times New Roman" w:hAnsi="Times New Roman"/>
        </w:rPr>
        <w:t>“</w:t>
      </w:r>
      <w:r>
        <w:rPr>
          <w:rFonts w:ascii="Times New Roman" w:hAnsi="Times New Roman"/>
        </w:rPr>
        <w:t>应答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，对消息进行确认，</w:t>
      </w:r>
      <w:del w:id="1827" w:author="admin" w:date="2016-10-28T14:38:00Z">
        <w:r w:rsidDel="00015BB2">
          <w:rPr>
            <w:rFonts w:ascii="Times New Roman" w:hAnsi="Times New Roman"/>
          </w:rPr>
          <w:delText>见下</w:delText>
        </w:r>
      </w:del>
      <w:ins w:id="1828" w:author="admin" w:date="2016-10-28T14:38:00Z">
        <w:r w:rsidR="00015BB2">
          <w:rPr>
            <w:rFonts w:ascii="Times New Roman" w:hAnsi="Times New Roman" w:hint="eastAsia"/>
          </w:rPr>
          <w:t>如</w:t>
        </w:r>
      </w:ins>
      <w:ins w:id="1829" w:author="admin" w:date="2016-10-31T16:16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 w:hint="eastAsia"/>
          </w:rPr>
          <w:instrText>REF _Ref465693896 \h</w:instrText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1830" w:author="admin" w:date="2016-10-31T16:16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rPr>
            <w:noProof/>
          </w:rPr>
          <w:t>84</w:t>
        </w:r>
        <w:r w:rsidR="00EC62FF">
          <w:rPr>
            <w:rFonts w:ascii="Times New Roman" w:hAnsi="Times New Roman"/>
          </w:rPr>
          <w:fldChar w:fldCharType="end"/>
        </w:r>
      </w:ins>
      <w:del w:id="1831" w:author="admin" w:date="2016-10-31T16:16:00Z">
        <w:r w:rsidDel="00EC62FF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5A475F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1832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3969001" cy="2254500"/>
            <wp:effectExtent l="19050" t="0" r="0" b="0"/>
            <wp:docPr id="324" name="图片 69" descr="C:\Users\admin\Desktop\160705Translation\二代电台UI文件\fig_emf_zhCN\fig84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admin\Desktop\160705Translation\二代电台UI文件\fig_emf_zhCN\fig84.emf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9001" cy="225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</w:pPr>
      <w:bookmarkStart w:id="1833" w:name="_Ref465693896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84</w:t>
      </w:r>
      <w:r w:rsidR="00D634F8">
        <w:fldChar w:fldCharType="end"/>
      </w:r>
      <w:bookmarkEnd w:id="1833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消息确认类型分为遵守、不遵守和修改</w:t>
      </w:r>
      <w:del w:id="1834" w:author="admin" w:date="2016-10-28T14:38:00Z">
        <w:r w:rsidDel="00DC672F">
          <w:rPr>
            <w:rFonts w:ascii="Times New Roman" w:hAnsi="Times New Roman"/>
          </w:rPr>
          <w:delText>频率</w:delText>
        </w:r>
      </w:del>
      <w:r>
        <w:rPr>
          <w:rFonts w:ascii="Times New Roman" w:hAnsi="Times New Roman"/>
        </w:rPr>
        <w:t>，</w:t>
      </w:r>
      <w:del w:id="1835" w:author="admin" w:date="2016-10-28T14:38:00Z">
        <w:r w:rsidDel="00DC672F">
          <w:rPr>
            <w:rFonts w:ascii="Times New Roman" w:hAnsi="Times New Roman"/>
          </w:rPr>
          <w:delText>见下</w:delText>
        </w:r>
      </w:del>
      <w:ins w:id="1836" w:author="admin" w:date="2016-10-28T14:38:00Z">
        <w:r w:rsidR="00DC672F">
          <w:rPr>
            <w:rFonts w:ascii="Times New Roman" w:hAnsi="Times New Roman" w:hint="eastAsia"/>
          </w:rPr>
          <w:t>如</w:t>
        </w:r>
      </w:ins>
      <w:ins w:id="1837" w:author="admin" w:date="2016-10-31T16:16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 w:hint="eastAsia"/>
          </w:rPr>
          <w:instrText>REF _Ref465693900 \h</w:instrText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1838" w:author="admin" w:date="2016-10-31T16:16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rPr>
            <w:noProof/>
          </w:rPr>
          <w:t>85</w:t>
        </w:r>
        <w:r w:rsidR="00EC62FF">
          <w:rPr>
            <w:rFonts w:ascii="Times New Roman" w:hAnsi="Times New Roman"/>
          </w:rPr>
          <w:fldChar w:fldCharType="end"/>
        </w:r>
      </w:ins>
      <w:del w:id="1839" w:author="admin" w:date="2016-10-31T16:16:00Z">
        <w:r w:rsidDel="00EC62FF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1840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519750" cy="627750"/>
            <wp:effectExtent l="19050" t="0" r="0" b="0"/>
            <wp:docPr id="129" name="图片 341" descr="fig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1" descr="fig85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50" cy="62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</w:pPr>
      <w:bookmarkStart w:id="1841" w:name="_Ref465693900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85</w:t>
      </w:r>
      <w:r w:rsidR="00D634F8">
        <w:fldChar w:fldCharType="end"/>
      </w:r>
      <w:bookmarkEnd w:id="1841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1</w:t>
      </w:r>
      <w:r>
        <w:rPr>
          <w:rFonts w:ascii="Times New Roman" w:hAnsi="Times New Roman"/>
        </w:rPr>
        <w:t>）遵守</w:t>
      </w:r>
      <w:ins w:id="1842" w:author="admin" w:date="2016-10-28T14:39:00Z">
        <w:r w:rsidR="00DC672F">
          <w:rPr>
            <w:rFonts w:ascii="Times New Roman" w:hAnsi="Times New Roman"/>
          </w:rPr>
          <w:t xml:space="preserve"> </w:t>
        </w:r>
      </w:ins>
    </w:p>
    <w:p w:rsidR="00D96A3A" w:rsidRDefault="00DC672F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ins w:id="1843" w:author="admin" w:date="2016-10-28T14:39:00Z">
        <w:r>
          <w:rPr>
            <w:rFonts w:ascii="Times New Roman" w:hAnsi="Times New Roman" w:hint="eastAsia"/>
          </w:rPr>
          <w:t>按照主叫的要求</w:t>
        </w:r>
      </w:ins>
      <w:ins w:id="1844" w:author="admin" w:date="2016-10-28T14:40:00Z">
        <w:r>
          <w:rPr>
            <w:rFonts w:ascii="Times New Roman" w:hAnsi="Times New Roman" w:hint="eastAsia"/>
          </w:rPr>
          <w:t>设置通信参数</w:t>
        </w:r>
      </w:ins>
      <w:del w:id="1845" w:author="admin" w:date="2016-10-28T14:39:00Z">
        <w:r w:rsidR="00D044CA" w:rsidDel="00DC672F">
          <w:rPr>
            <w:rFonts w:ascii="Times New Roman" w:hAnsi="Times New Roman"/>
          </w:rPr>
          <w:delText>“</w:delText>
        </w:r>
        <w:r w:rsidR="00D044CA" w:rsidDel="00DC672F">
          <w:rPr>
            <w:rFonts w:ascii="Times New Roman" w:hAnsi="Times New Roman"/>
          </w:rPr>
          <w:delText>类型</w:delText>
        </w:r>
        <w:r w:rsidR="00D044CA" w:rsidDel="00DC672F">
          <w:rPr>
            <w:rFonts w:ascii="Times New Roman" w:hAnsi="Times New Roman"/>
          </w:rPr>
          <w:delText>”</w:delText>
        </w:r>
        <w:r w:rsidR="00D044CA" w:rsidDel="00DC672F">
          <w:rPr>
            <w:rFonts w:ascii="Times New Roman" w:hAnsi="Times New Roman"/>
          </w:rPr>
          <w:delText>设置为遵守</w:delText>
        </w:r>
      </w:del>
      <w:r w:rsidR="00D044CA">
        <w:rPr>
          <w:rFonts w:ascii="Times New Roman" w:hAnsi="Times New Roman"/>
        </w:rPr>
        <w:t>，</w:t>
      </w:r>
      <w:ins w:id="1846" w:author="admin" w:date="2016-10-28T14:42:00Z">
        <w:r w:rsidR="00D54825">
          <w:rPr>
            <w:rFonts w:ascii="Times New Roman" w:hAnsi="Times New Roman" w:hint="eastAsia"/>
          </w:rPr>
          <w:t>选择软功能键</w:t>
        </w:r>
      </w:ins>
      <w:ins w:id="1847" w:author="admin" w:date="2016-10-28T14:43:00Z">
        <w:r w:rsidR="00D54825">
          <w:rPr>
            <w:rFonts w:ascii="Times New Roman" w:hAnsi="Times New Roman" w:hint="eastAsia"/>
          </w:rPr>
          <w:t>“发送”</w:t>
        </w:r>
      </w:ins>
      <w:del w:id="1848" w:author="admin" w:date="2016-10-28T14:40:00Z">
        <w:r w:rsidR="00D044CA" w:rsidDel="00DC672F">
          <w:rPr>
            <w:rFonts w:ascii="Times New Roman" w:hAnsi="Times New Roman"/>
          </w:rPr>
          <w:delText>选择软功能键</w:delText>
        </w:r>
        <w:r w:rsidR="00D044CA" w:rsidDel="00DC672F">
          <w:rPr>
            <w:rFonts w:ascii="Times New Roman" w:hAnsi="Times New Roman"/>
          </w:rPr>
          <w:delText>“</w:delText>
        </w:r>
        <w:r w:rsidR="00D044CA" w:rsidDel="00DC672F">
          <w:rPr>
            <w:rFonts w:ascii="Times New Roman" w:hAnsi="Times New Roman"/>
          </w:rPr>
          <w:delText>发送</w:delText>
        </w:r>
        <w:r w:rsidR="00D044CA" w:rsidDel="00DC672F">
          <w:rPr>
            <w:rFonts w:ascii="Times New Roman" w:hAnsi="Times New Roman"/>
          </w:rPr>
          <w:delText>”</w:delText>
        </w:r>
      </w:del>
      <w:r w:rsidR="00D044CA">
        <w:rPr>
          <w:rFonts w:ascii="Times New Roman" w:hAnsi="Times New Roman"/>
        </w:rPr>
        <w:t>将消息发出，</w:t>
      </w:r>
      <w:ins w:id="1849" w:author="admin" w:date="2016-10-28T14:40:00Z">
        <w:r>
          <w:rPr>
            <w:rFonts w:ascii="Times New Roman" w:hAnsi="Times New Roman" w:hint="eastAsia"/>
          </w:rPr>
          <w:t>如</w:t>
        </w:r>
      </w:ins>
      <w:del w:id="1850" w:author="admin" w:date="2016-10-28T14:40:00Z">
        <w:r w:rsidR="00D044CA" w:rsidDel="00DC672F">
          <w:rPr>
            <w:rFonts w:ascii="Times New Roman" w:hAnsi="Times New Roman"/>
          </w:rPr>
          <w:delText>见下</w:delText>
        </w:r>
      </w:del>
      <w:ins w:id="1851" w:author="admin" w:date="2016-10-31T16:16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REF _Ref465693909 \h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1852" w:author="admin" w:date="2016-10-31T16:16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rPr>
            <w:noProof/>
          </w:rPr>
          <w:t>86</w:t>
        </w:r>
        <w:r w:rsidR="00EC62FF">
          <w:rPr>
            <w:rFonts w:ascii="Times New Roman" w:hAnsi="Times New Roman"/>
          </w:rPr>
          <w:fldChar w:fldCharType="end"/>
        </w:r>
      </w:ins>
      <w:del w:id="1853" w:author="admin" w:date="2016-10-31T16:16:00Z">
        <w:r w:rsidR="00D044CA" w:rsidDel="00EC62FF">
          <w:rPr>
            <w:rFonts w:ascii="Times New Roman" w:hAnsi="Times New Roman"/>
          </w:rPr>
          <w:delText>图</w:delText>
        </w:r>
      </w:del>
      <w:r w:rsidR="00D044CA">
        <w:rPr>
          <w:rFonts w:ascii="Times New Roman" w:hAnsi="Times New Roman"/>
        </w:rPr>
        <w:t>。</w:t>
      </w:r>
    </w:p>
    <w:p w:rsidR="00EC62FF" w:rsidRDefault="001331D3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1854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3962251" cy="2254500"/>
            <wp:effectExtent l="19050" t="0" r="149" b="0"/>
            <wp:docPr id="48" name="图片 9" descr="C:\Users\admin\Desktop\160705Translation\二代电台UI文件\fig_emf_zhCN\fig86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Desktop\160705Translation\二代电台UI文件\fig_emf_zhCN\fig86.emf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251" cy="225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</w:pPr>
      <w:bookmarkStart w:id="1855" w:name="_Ref465693909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86</w:t>
      </w:r>
      <w:r w:rsidR="00D634F8">
        <w:fldChar w:fldCharType="end"/>
      </w:r>
      <w:bookmarkEnd w:id="1855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消息发送完毕，</w:t>
      </w:r>
      <w:ins w:id="1856" w:author="admin" w:date="2016-10-28T14:40:00Z">
        <w:r w:rsidR="00DC672F">
          <w:rPr>
            <w:rFonts w:ascii="Times New Roman" w:hAnsi="Times New Roman" w:hint="eastAsia"/>
          </w:rPr>
          <w:t>主叫收到确认消息后，双方开始</w:t>
        </w:r>
      </w:ins>
      <w:del w:id="1857" w:author="admin" w:date="2016-10-28T14:40:00Z">
        <w:r w:rsidDel="00DC672F">
          <w:rPr>
            <w:rFonts w:ascii="Times New Roman" w:hAnsi="Times New Roman"/>
          </w:rPr>
          <w:delText>开始与主叫进行</w:delText>
        </w:r>
      </w:del>
      <w:r>
        <w:rPr>
          <w:rFonts w:ascii="Times New Roman" w:hAnsi="Times New Roman"/>
        </w:rPr>
        <w:t>通信，</w:t>
      </w:r>
      <w:ins w:id="1858" w:author="admin" w:date="2016-10-28T14:41:00Z">
        <w:r w:rsidR="00DC672F">
          <w:rPr>
            <w:rFonts w:ascii="Times New Roman" w:hAnsi="Times New Roman" w:hint="eastAsia"/>
          </w:rPr>
          <w:t>如</w:t>
        </w:r>
      </w:ins>
      <w:del w:id="1859" w:author="admin" w:date="2016-10-28T14:41:00Z">
        <w:r w:rsidDel="00DC672F">
          <w:rPr>
            <w:rFonts w:ascii="Times New Roman" w:hAnsi="Times New Roman"/>
          </w:rPr>
          <w:delText>见下</w:delText>
        </w:r>
      </w:del>
      <w:ins w:id="1860" w:author="admin" w:date="2016-10-31T16:16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REF _Ref465693913 \h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1861" w:author="admin" w:date="2016-10-31T16:16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rPr>
            <w:noProof/>
          </w:rPr>
          <w:t>87</w:t>
        </w:r>
        <w:r w:rsidR="00EC62FF">
          <w:rPr>
            <w:rFonts w:ascii="Times New Roman" w:hAnsi="Times New Roman"/>
          </w:rPr>
          <w:fldChar w:fldCharType="end"/>
        </w:r>
      </w:ins>
      <w:del w:id="1862" w:author="admin" w:date="2016-10-31T16:16:00Z">
        <w:r w:rsidDel="00EC62FF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1331D3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1863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3962251" cy="2254500"/>
            <wp:effectExtent l="19050" t="0" r="149" b="0"/>
            <wp:docPr id="49" name="图片 10" descr="C:\Users\admin\Desktop\160705Translation\二代电台UI文件\fig_emf_zhCN\fig87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Desktop\160705Translation\二代电台UI文件\fig_emf_zhCN\fig87.emf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251" cy="225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</w:pPr>
      <w:bookmarkStart w:id="1864" w:name="_Ref465693913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87</w:t>
      </w:r>
      <w:r w:rsidR="00D634F8">
        <w:fldChar w:fldCharType="end"/>
      </w:r>
      <w:bookmarkEnd w:id="1864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2</w:t>
      </w:r>
      <w:r>
        <w:rPr>
          <w:rFonts w:ascii="Times New Roman" w:hAnsi="Times New Roman"/>
        </w:rPr>
        <w:t>）不遵守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del w:id="1865" w:author="admin" w:date="2016-10-28T14:41:00Z">
        <w:r w:rsidDel="00DC672F">
          <w:rPr>
            <w:rFonts w:ascii="Times New Roman" w:hAnsi="Times New Roman"/>
          </w:rPr>
          <w:delText>“</w:delText>
        </w:r>
        <w:r w:rsidDel="00DC672F">
          <w:rPr>
            <w:rFonts w:ascii="Times New Roman" w:hAnsi="Times New Roman"/>
          </w:rPr>
          <w:delText>类型</w:delText>
        </w:r>
        <w:r w:rsidDel="00DC672F">
          <w:rPr>
            <w:rFonts w:ascii="Times New Roman" w:hAnsi="Times New Roman"/>
          </w:rPr>
          <w:delText>”</w:delText>
        </w:r>
        <w:r w:rsidDel="00DC672F">
          <w:rPr>
            <w:rFonts w:ascii="Times New Roman" w:hAnsi="Times New Roman"/>
          </w:rPr>
          <w:delText>设置为不遵守。</w:delText>
        </w:r>
      </w:del>
      <w:ins w:id="1866" w:author="admin" w:date="2016-10-28T14:41:00Z">
        <w:r w:rsidR="00DC672F">
          <w:rPr>
            <w:rFonts w:ascii="Times New Roman" w:hAnsi="Times New Roman" w:hint="eastAsia"/>
          </w:rPr>
          <w:t>被叫无法按照主叫提出的通信参数进行通信。</w:t>
        </w:r>
      </w:ins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不遵守</w:t>
      </w:r>
      <w:ins w:id="1867" w:author="admin" w:date="2016-10-28T14:42:00Z">
        <w:r w:rsidR="00D54825">
          <w:rPr>
            <w:rFonts w:ascii="Times New Roman" w:hAnsi="Times New Roman" w:hint="eastAsia"/>
          </w:rPr>
          <w:t>的</w:t>
        </w:r>
      </w:ins>
      <w:r>
        <w:rPr>
          <w:rFonts w:ascii="Times New Roman" w:hAnsi="Times New Roman"/>
        </w:rPr>
        <w:t>原因</w:t>
      </w:r>
      <w:del w:id="1868" w:author="admin" w:date="2016-10-28T14:42:00Z">
        <w:r w:rsidDel="00D54825">
          <w:rPr>
            <w:rFonts w:ascii="Times New Roman" w:hAnsi="Times New Roman"/>
          </w:rPr>
          <w:delText>，</w:delText>
        </w:r>
      </w:del>
      <w:ins w:id="1869" w:author="admin" w:date="2016-10-28T14:42:00Z">
        <w:r w:rsidR="00D54825">
          <w:rPr>
            <w:rFonts w:ascii="Times New Roman" w:hAnsi="Times New Roman" w:hint="eastAsia"/>
          </w:rPr>
          <w:t>如</w:t>
        </w:r>
      </w:ins>
      <w:ins w:id="1870" w:author="admin" w:date="2016-10-31T16:16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 w:hint="eastAsia"/>
          </w:rPr>
          <w:instrText>REF _Ref465693918 \h</w:instrText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1871" w:author="admin" w:date="2016-10-31T16:16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rPr>
            <w:noProof/>
          </w:rPr>
          <w:t>88</w:t>
        </w:r>
        <w:r w:rsidR="00EC62FF">
          <w:rPr>
            <w:rFonts w:ascii="Times New Roman" w:hAnsi="Times New Roman"/>
          </w:rPr>
          <w:fldChar w:fldCharType="end"/>
        </w:r>
      </w:ins>
      <w:ins w:id="1872" w:author="admin" w:date="2016-10-28T14:42:00Z">
        <w:r w:rsidR="00D54825">
          <w:rPr>
            <w:rFonts w:ascii="Times New Roman" w:hAnsi="Times New Roman" w:hint="eastAsia"/>
          </w:rPr>
          <w:t>，</w:t>
        </w:r>
      </w:ins>
      <w:r>
        <w:rPr>
          <w:rFonts w:ascii="Times New Roman" w:hAnsi="Times New Roman"/>
        </w:rPr>
        <w:t>用户根据情况进行</w:t>
      </w:r>
      <w:del w:id="1873" w:author="admin" w:date="2016-10-28T14:42:00Z">
        <w:r w:rsidDel="00D54825">
          <w:rPr>
            <w:rFonts w:ascii="Times New Roman" w:hAnsi="Times New Roman"/>
          </w:rPr>
          <w:delText>设置</w:delText>
        </w:r>
      </w:del>
      <w:ins w:id="1874" w:author="admin" w:date="2016-10-28T14:42:00Z">
        <w:r w:rsidR="00D54825">
          <w:rPr>
            <w:rFonts w:ascii="Times New Roman" w:hAnsi="Times New Roman" w:hint="eastAsia"/>
          </w:rPr>
          <w:t>选择</w:t>
        </w:r>
      </w:ins>
      <w:del w:id="1875" w:author="admin" w:date="2016-10-28T14:42:00Z">
        <w:r w:rsidDel="00D54825">
          <w:rPr>
            <w:rFonts w:ascii="Times New Roman" w:hAnsi="Times New Roman"/>
          </w:rPr>
          <w:delText>，见下图</w:delText>
        </w:r>
      </w:del>
      <w:ins w:id="1876" w:author="admin" w:date="2016-10-28T14:42:00Z">
        <w:r w:rsidR="00D54825">
          <w:rPr>
            <w:rFonts w:ascii="Times New Roman" w:hAnsi="Times New Roman" w:hint="eastAsia"/>
          </w:rPr>
          <w:t>，默认为不详</w:t>
        </w:r>
      </w:ins>
      <w:r>
        <w:rPr>
          <w:rFonts w:ascii="Times New Roman" w:hAnsi="Times New Roman"/>
        </w:rPr>
        <w:t>。</w:t>
      </w:r>
    </w:p>
    <w:p w:rsidR="00EC62FF" w:rsidRDefault="00EC62FF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  <w:rPrChange w:id="1877" w:author="admin" w:date="2016-10-27T15:49:00Z">
            <w:rPr>
              <w:rFonts w:ascii="宋体" w:hAnsi="宋体" w:cs="宋体"/>
              <w:kern w:val="0"/>
              <w:sz w:val="24"/>
              <w:szCs w:val="24"/>
            </w:rPr>
          </w:rPrChange>
        </w:rPr>
        <w:pPrChange w:id="1878" w:author="admin" w:date="2016-10-31T15:42:00Z">
          <w:pPr>
            <w:widowControl/>
            <w:spacing w:before="0" w:after="0" w:line="24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  <w:rPrChange w:id="1879" w:author="Unknown">
            <w:rPr>
              <w:rFonts w:ascii="宋体" w:hAnsi="宋体" w:cs="宋体"/>
              <w:b/>
              <w:bCs/>
              <w:i/>
              <w:iCs/>
              <w:noProof/>
              <w:color w:val="4F81BD"/>
              <w:kern w:val="0"/>
              <w:sz w:val="24"/>
              <w:szCs w:val="24"/>
            </w:rPr>
          </w:rPrChange>
        </w:rPr>
        <w:drawing>
          <wp:inline distT="0" distB="0" distL="0" distR="0">
            <wp:extent cx="685627" cy="1399309"/>
            <wp:effectExtent l="19050" t="0" r="173" b="0"/>
            <wp:docPr id="132" name="图片 359" descr="fig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9" descr="fig88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 b="-57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627" cy="1399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</w:pPr>
      <w:bookmarkStart w:id="1880" w:name="_Ref465693918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88</w:t>
      </w:r>
      <w:r w:rsidR="00D634F8">
        <w:fldChar w:fldCharType="end"/>
      </w:r>
      <w:bookmarkEnd w:id="1880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参数设置完毕，选择软功能键</w:t>
      </w:r>
      <w:r>
        <w:rPr>
          <w:rFonts w:ascii="Times New Roman" w:hAnsi="Times New Roman"/>
        </w:rPr>
        <w:t>“</w:t>
      </w:r>
      <w:r>
        <w:rPr>
          <w:rFonts w:ascii="Times New Roman" w:hAnsi="Times New Roman"/>
        </w:rPr>
        <w:t>发送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将消息发出，</w:t>
      </w:r>
      <w:ins w:id="1881" w:author="admin" w:date="2016-10-28T14:43:00Z">
        <w:r w:rsidR="00D54825">
          <w:rPr>
            <w:rFonts w:ascii="Times New Roman" w:hAnsi="Times New Roman" w:hint="eastAsia"/>
          </w:rPr>
          <w:t>如</w:t>
        </w:r>
      </w:ins>
      <w:del w:id="1882" w:author="admin" w:date="2016-10-28T14:43:00Z">
        <w:r w:rsidDel="00D54825">
          <w:rPr>
            <w:rFonts w:ascii="Times New Roman" w:hAnsi="Times New Roman"/>
          </w:rPr>
          <w:delText>见下</w:delText>
        </w:r>
      </w:del>
      <w:ins w:id="1883" w:author="admin" w:date="2016-10-31T16:16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REF _Ref465693923 \h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1884" w:author="admin" w:date="2016-10-31T16:16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rPr>
            <w:noProof/>
          </w:rPr>
          <w:t>89</w:t>
        </w:r>
        <w:r w:rsidR="00EC62FF">
          <w:rPr>
            <w:rFonts w:ascii="Times New Roman" w:hAnsi="Times New Roman"/>
          </w:rPr>
          <w:fldChar w:fldCharType="end"/>
        </w:r>
      </w:ins>
      <w:del w:id="1885" w:author="admin" w:date="2016-10-31T16:16:00Z">
        <w:r w:rsidDel="00EC62FF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834B49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1886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lastRenderedPageBreak/>
        <w:drawing>
          <wp:inline distT="0" distB="0" distL="0" distR="0">
            <wp:extent cx="4220441" cy="2320636"/>
            <wp:effectExtent l="19050" t="0" r="0" b="0"/>
            <wp:docPr id="112" name="图片 20" descr="C:\Users\admin\Desktop\160705Translation\二代电台UI文件\fig_emf_zhCN\fig89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\Desktop\160705Translation\二代电台UI文件\fig_emf_zhCN\fig89.emf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 b="-2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441" cy="2320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</w:pPr>
      <w:bookmarkStart w:id="1887" w:name="_Ref465693923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89</w:t>
      </w:r>
      <w:r w:rsidR="00D634F8">
        <w:fldChar w:fldCharType="end"/>
      </w:r>
      <w:bookmarkEnd w:id="1887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3</w:t>
      </w:r>
      <w:r>
        <w:rPr>
          <w:rFonts w:ascii="Times New Roman" w:hAnsi="Times New Roman"/>
        </w:rPr>
        <w:t>）修改频率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del w:id="1888" w:author="admin" w:date="2016-10-28T14:43:00Z">
        <w:r w:rsidDel="00D54825">
          <w:rPr>
            <w:rFonts w:ascii="Times New Roman" w:hAnsi="Times New Roman"/>
          </w:rPr>
          <w:delText>“</w:delText>
        </w:r>
        <w:r w:rsidDel="00D54825">
          <w:rPr>
            <w:rFonts w:ascii="Times New Roman" w:hAnsi="Times New Roman"/>
          </w:rPr>
          <w:delText>类型</w:delText>
        </w:r>
        <w:r w:rsidDel="00D54825">
          <w:rPr>
            <w:rFonts w:ascii="Times New Roman" w:hAnsi="Times New Roman"/>
          </w:rPr>
          <w:delText>”</w:delText>
        </w:r>
        <w:r w:rsidDel="00D54825">
          <w:rPr>
            <w:rFonts w:ascii="Times New Roman" w:hAnsi="Times New Roman"/>
          </w:rPr>
          <w:delText>设置为修改频率。</w:delText>
        </w:r>
      </w:del>
      <w:ins w:id="1889" w:author="admin" w:date="2016-10-28T14:43:00Z">
        <w:r w:rsidR="00D54825">
          <w:rPr>
            <w:rFonts w:ascii="Times New Roman" w:hAnsi="Times New Roman" w:hint="eastAsia"/>
          </w:rPr>
          <w:t>被叫提出新的</w:t>
        </w:r>
      </w:ins>
      <w:ins w:id="1890" w:author="admin" w:date="2016-10-28T14:44:00Z">
        <w:r w:rsidR="00D54825">
          <w:rPr>
            <w:rFonts w:ascii="Times New Roman" w:hAnsi="Times New Roman" w:hint="eastAsia"/>
          </w:rPr>
          <w:t>通信类型或通信频率，主叫接受的话双方可以通信。</w:t>
        </w:r>
      </w:ins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“</w:t>
      </w:r>
      <w:r>
        <w:rPr>
          <w:rFonts w:ascii="Times New Roman" w:hAnsi="Times New Roman"/>
        </w:rPr>
        <w:t>通信频率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设置，</w:t>
      </w:r>
      <w:ins w:id="1891" w:author="admin" w:date="2016-10-28T14:44:00Z">
        <w:r w:rsidR="00D54825">
          <w:rPr>
            <w:rFonts w:ascii="Times New Roman" w:hAnsi="Times New Roman" w:hint="eastAsia"/>
          </w:rPr>
          <w:t>如</w:t>
        </w:r>
      </w:ins>
      <w:del w:id="1892" w:author="admin" w:date="2016-10-28T14:44:00Z">
        <w:r w:rsidDel="00D54825">
          <w:rPr>
            <w:rFonts w:ascii="Times New Roman" w:hAnsi="Times New Roman"/>
          </w:rPr>
          <w:delText>见下</w:delText>
        </w:r>
      </w:del>
      <w:ins w:id="1893" w:author="admin" w:date="2016-10-31T16:16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REF _Ref465693927 \h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1894" w:author="admin" w:date="2016-10-31T16:16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rPr>
            <w:noProof/>
          </w:rPr>
          <w:t>90</w:t>
        </w:r>
        <w:r w:rsidR="00EC62FF">
          <w:rPr>
            <w:rFonts w:ascii="Times New Roman" w:hAnsi="Times New Roman"/>
          </w:rPr>
          <w:fldChar w:fldCharType="end"/>
        </w:r>
      </w:ins>
      <w:del w:id="1895" w:author="admin" w:date="2016-10-31T16:16:00Z">
        <w:r w:rsidDel="00EC62FF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EC62FF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  <w:rPrChange w:id="1896" w:author="admin" w:date="2016-10-27T15:49:00Z">
            <w:rPr>
              <w:rFonts w:ascii="Times New Roman" w:hAnsi="Times New Roman"/>
            </w:rPr>
          </w:rPrChange>
        </w:rPr>
        <w:pPrChange w:id="1897" w:author="admin" w:date="2016-10-31T15:42:00Z">
          <w:pPr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  <w:rPrChange w:id="1898" w:author="Unknown">
            <w:rPr>
              <w:rFonts w:ascii="Times New Roman" w:hAnsi="Times New Roman"/>
              <w:b/>
              <w:bCs/>
              <w:i/>
              <w:iCs/>
              <w:noProof/>
              <w:color w:val="4F81BD"/>
            </w:rPr>
          </w:rPrChange>
        </w:rPr>
        <w:drawing>
          <wp:inline distT="0" distB="0" distL="0" distR="0">
            <wp:extent cx="2430000" cy="252000"/>
            <wp:effectExtent l="19050" t="0" r="8400" b="0"/>
            <wp:docPr id="271" name="图片 18" descr="E:\160705Translation\二代电台UI文件\fig_emf_zhCN\fig72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160705Translation\二代电台UI文件\fig_emf_zhCN\fig72.emf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000" cy="25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</w:pPr>
      <w:bookmarkStart w:id="1899" w:name="_Ref465693927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90</w:t>
      </w:r>
      <w:r w:rsidR="00D634F8">
        <w:fldChar w:fldCharType="end"/>
      </w:r>
      <w:bookmarkEnd w:id="1899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参数设置完毕，选择软功能键</w:t>
      </w:r>
      <w:r>
        <w:rPr>
          <w:rFonts w:ascii="Times New Roman" w:hAnsi="Times New Roman"/>
        </w:rPr>
        <w:t>“</w:t>
      </w:r>
      <w:r>
        <w:rPr>
          <w:rFonts w:ascii="Times New Roman" w:hAnsi="Times New Roman"/>
        </w:rPr>
        <w:t>发送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将消息发出，</w:t>
      </w:r>
      <w:ins w:id="1900" w:author="admin" w:date="2016-10-28T14:44:00Z">
        <w:r w:rsidR="00D54825">
          <w:rPr>
            <w:rFonts w:ascii="Times New Roman" w:hAnsi="Times New Roman" w:hint="eastAsia"/>
          </w:rPr>
          <w:t>如</w:t>
        </w:r>
      </w:ins>
      <w:del w:id="1901" w:author="admin" w:date="2016-10-28T14:44:00Z">
        <w:r w:rsidDel="00D54825">
          <w:rPr>
            <w:rFonts w:ascii="Times New Roman" w:hAnsi="Times New Roman"/>
          </w:rPr>
          <w:delText>见下</w:delText>
        </w:r>
      </w:del>
      <w:ins w:id="1902" w:author="admin" w:date="2016-10-31T16:16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REF _Ref465693931 \h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1903" w:author="admin" w:date="2016-10-31T16:16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rPr>
            <w:noProof/>
          </w:rPr>
          <w:t>91</w:t>
        </w:r>
        <w:r w:rsidR="00EC62FF">
          <w:rPr>
            <w:rFonts w:ascii="Times New Roman" w:hAnsi="Times New Roman"/>
          </w:rPr>
          <w:fldChar w:fldCharType="end"/>
        </w:r>
      </w:ins>
      <w:del w:id="1904" w:author="admin" w:date="2016-10-31T16:16:00Z">
        <w:r w:rsidDel="00EC62FF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BA02A4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1905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3964131" cy="2292927"/>
            <wp:effectExtent l="19050" t="0" r="0" b="0"/>
            <wp:docPr id="51" name="图片 12" descr="C:\Users\admin\Desktop\160705Translation\二代电台UI文件\fig_emf_zhCN\fig91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\Desktop\160705Translation\二代电台UI文件\fig_emf_zhCN\fig91.emf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 b="-1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131" cy="2292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</w:pPr>
      <w:bookmarkStart w:id="1906" w:name="_Ref465693931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EC62FF">
        <w:rPr>
          <w:noProof/>
        </w:rPr>
        <w:t>91</w:t>
      </w:r>
      <w:r w:rsidR="00D634F8">
        <w:fldChar w:fldCharType="end"/>
      </w:r>
      <w:bookmarkEnd w:id="1906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消息发送完毕，</w:t>
      </w:r>
      <w:ins w:id="1907" w:author="admin" w:date="2016-10-28T14:45:00Z">
        <w:r w:rsidR="00D54825">
          <w:rPr>
            <w:rFonts w:ascii="Times New Roman" w:hAnsi="Times New Roman" w:hint="eastAsia"/>
          </w:rPr>
          <w:t>若主叫收到确认消息并接收被叫的建议，则双方可以</w:t>
        </w:r>
      </w:ins>
      <w:del w:id="1908" w:author="admin" w:date="2016-10-28T14:45:00Z">
        <w:r w:rsidDel="00D54825">
          <w:rPr>
            <w:rFonts w:ascii="Times New Roman" w:hAnsi="Times New Roman"/>
          </w:rPr>
          <w:delText>开始与主叫</w:delText>
        </w:r>
      </w:del>
      <w:r>
        <w:rPr>
          <w:rFonts w:ascii="Times New Roman" w:hAnsi="Times New Roman"/>
        </w:rPr>
        <w:t>进行通信</w:t>
      </w:r>
      <w:del w:id="1909" w:author="admin" w:date="2016-10-28T14:46:00Z">
        <w:r w:rsidDel="00D54825">
          <w:rPr>
            <w:rFonts w:ascii="Times New Roman" w:hAnsi="Times New Roman"/>
          </w:rPr>
          <w:delText>，</w:delText>
        </w:r>
      </w:del>
      <w:del w:id="1910" w:author="admin" w:date="2016-10-28T14:45:00Z">
        <w:r w:rsidDel="00D54825">
          <w:rPr>
            <w:rFonts w:ascii="Times New Roman" w:hAnsi="Times New Roman"/>
          </w:rPr>
          <w:delText>见</w:delText>
        </w:r>
      </w:del>
      <w:del w:id="1911" w:author="admin" w:date="2016-10-28T14:46:00Z">
        <w:r w:rsidDel="00D54825">
          <w:rPr>
            <w:rFonts w:ascii="Times New Roman" w:hAnsi="Times New Roman"/>
          </w:rPr>
          <w:delText>下图。</w:delText>
        </w:r>
      </w:del>
      <w:ins w:id="1912" w:author="admin" w:date="2016-10-28T14:46:00Z">
        <w:r w:rsidR="00D54825">
          <w:rPr>
            <w:rFonts w:ascii="Times New Roman" w:hAnsi="Times New Roman" w:hint="eastAsia"/>
          </w:rPr>
          <w:t>；否则，本次呼叫结束。</w:t>
        </w:r>
      </w:ins>
    </w:p>
    <w:p w:rsidR="00EC62FF" w:rsidRDefault="00EC62FF" w:rsidP="007111D4">
      <w:pPr>
        <w:widowControl/>
        <w:spacing w:beforeLines="50" w:after="0" w:line="360" w:lineRule="auto"/>
        <w:jc w:val="center"/>
        <w:rPr>
          <w:del w:id="1913" w:author="admin" w:date="2016-10-28T14:46:00Z"/>
          <w:rFonts w:ascii="Times New Roman" w:hAnsi="Times New Roman"/>
          <w:noProof/>
          <w:kern w:val="0"/>
          <w:sz w:val="24"/>
          <w:szCs w:val="24"/>
        </w:rPr>
        <w:pPrChange w:id="1914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del w:id="1915" w:author="admin" w:date="2016-10-28T14:46:00Z">
        <w:r>
          <w:rPr>
            <w:rFonts w:ascii="Times New Roman" w:hAnsi="Times New Roman"/>
            <w:noProof/>
            <w:kern w:val="0"/>
            <w:sz w:val="24"/>
            <w:szCs w:val="24"/>
            <w:rPrChange w:id="1916" w:author="Unknown">
              <w:rPr>
                <w:b/>
                <w:bCs/>
                <w:i/>
                <w:iCs/>
                <w:noProof/>
                <w:color w:val="4F81BD"/>
              </w:rPr>
            </w:rPrChange>
          </w:rPr>
          <w:drawing>
            <wp:inline distT="0" distB="0" distL="0" distR="0">
              <wp:extent cx="3962251" cy="2254500"/>
              <wp:effectExtent l="19050" t="0" r="149" b="0"/>
              <wp:docPr id="52" name="图片 13" descr="C:\Users\admin\Desktop\160705Translation\二代电台UI文件\fig_emf_zhCN\fig92.emf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3" descr="C:\Users\admin\Desktop\160705Translation\二代电台UI文件\fig_emf_zhCN\fig92.emf"/>
                      <pic:cNvPicPr>
                        <a:picLocks noChangeAspect="1" noChangeArrowheads="1"/>
                      </pic:cNvPicPr>
                    </pic:nvPicPr>
                    <pic:blipFill>
                      <a:blip r:embed="rId139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962251" cy="22545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  <w:bookmarkStart w:id="1917" w:name="_Toc465435188"/>
        <w:bookmarkStart w:id="1918" w:name="_Toc465435305"/>
        <w:bookmarkEnd w:id="1917"/>
        <w:bookmarkEnd w:id="1918"/>
      </w:del>
    </w:p>
    <w:p w:rsidR="00EC62FF" w:rsidRDefault="00D044CA" w:rsidP="007111D4">
      <w:pPr>
        <w:pStyle w:val="af5"/>
        <w:spacing w:afterLines="50"/>
        <w:rPr>
          <w:del w:id="1919" w:author="admin" w:date="2016-10-28T14:46:00Z"/>
        </w:rPr>
        <w:pPrChange w:id="1920" w:author="admin" w:date="2016-10-31T15:42:00Z">
          <w:pPr>
            <w:pStyle w:val="af5"/>
          </w:pPr>
        </w:pPrChange>
      </w:pPr>
      <w:bookmarkStart w:id="1921" w:name="_Ref465694097"/>
      <w:del w:id="1922" w:author="admin" w:date="2016-10-28T14:46:00Z">
        <w:r w:rsidDel="00D54825">
          <w:rPr>
            <w:rFonts w:hint="eastAsia"/>
          </w:rPr>
          <w:delText xml:space="preserve">图 </w:delText>
        </w:r>
        <w:r w:rsidR="00D634F8" w:rsidDel="00D54825">
          <w:fldChar w:fldCharType="begin"/>
        </w:r>
        <w:r w:rsidDel="00D54825">
          <w:delInstrText xml:space="preserve"> </w:delInstrText>
        </w:r>
        <w:r w:rsidDel="00D54825">
          <w:rPr>
            <w:rFonts w:hint="eastAsia"/>
          </w:rPr>
          <w:delInstrText>SEQ 图 \* ARABIC</w:delInstrText>
        </w:r>
        <w:r w:rsidDel="00D54825">
          <w:delInstrText xml:space="preserve"> </w:delInstrText>
        </w:r>
        <w:r w:rsidR="00D634F8" w:rsidDel="00D54825">
          <w:fldChar w:fldCharType="separate"/>
        </w:r>
        <w:r w:rsidR="00415D72" w:rsidDel="00D54825">
          <w:delText>92</w:delText>
        </w:r>
        <w:r w:rsidR="00D634F8" w:rsidDel="00D54825">
          <w:fldChar w:fldCharType="end"/>
        </w:r>
        <w:bookmarkStart w:id="1923" w:name="_Toc465435189"/>
        <w:bookmarkStart w:id="1924" w:name="_Toc465435306"/>
        <w:bookmarkEnd w:id="1921"/>
        <w:bookmarkEnd w:id="1923"/>
        <w:bookmarkEnd w:id="1924"/>
      </w:del>
    </w:p>
    <w:p w:rsidR="00D96A3A" w:rsidRDefault="00D044CA">
      <w:pPr>
        <w:pStyle w:val="30"/>
        <w:numPr>
          <w:ilvl w:val="2"/>
          <w:numId w:val="4"/>
        </w:numPr>
        <w:spacing w:before="0" w:after="0" w:line="360" w:lineRule="auto"/>
        <w:rPr>
          <w:rFonts w:ascii="Times New Roman" w:hAnsi="Times New Roman"/>
        </w:rPr>
      </w:pPr>
      <w:bookmarkStart w:id="1925" w:name="_Toc465435307"/>
      <w:r>
        <w:rPr>
          <w:rFonts w:ascii="Times New Roman" w:hAnsi="Times New Roman"/>
        </w:rPr>
        <w:t>船队呼叫</w:t>
      </w:r>
      <w:bookmarkEnd w:id="1925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船队呼叫用于实现船队内部船只间通信。</w:t>
      </w:r>
    </w:p>
    <w:p w:rsidR="00D96A3A" w:rsidRDefault="00D044CA">
      <w:pPr>
        <w:pStyle w:val="41"/>
        <w:numPr>
          <w:ilvl w:val="3"/>
          <w:numId w:val="4"/>
        </w:numPr>
        <w:spacing w:before="0" w:after="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发送船队呼叫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del w:id="1926" w:author="admin" w:date="2016-10-28T14:46:00Z">
        <w:r w:rsidDel="00D54825">
          <w:rPr>
            <w:rFonts w:ascii="Times New Roman" w:hAnsi="Times New Roman"/>
          </w:rPr>
          <w:delText>章节</w:delText>
        </w:r>
        <w:r w:rsidDel="00D54825">
          <w:rPr>
            <w:rFonts w:ascii="Times New Roman" w:hAnsi="Times New Roman"/>
          </w:rPr>
          <w:delText>3.1</w:delText>
        </w:r>
        <w:r w:rsidDel="00D54825">
          <w:rPr>
            <w:rFonts w:ascii="Times New Roman" w:hAnsi="Times New Roman"/>
          </w:rPr>
          <w:delText>中</w:delText>
        </w:r>
      </w:del>
      <w:ins w:id="1927" w:author="admin" w:date="2016-10-28T14:46:00Z">
        <w:r w:rsidR="00D54825">
          <w:rPr>
            <w:rFonts w:ascii="Times New Roman" w:hAnsi="Times New Roman" w:hint="eastAsia"/>
          </w:rPr>
          <w:t>从</w:t>
        </w:r>
      </w:ins>
      <w:r>
        <w:rPr>
          <w:rFonts w:ascii="Times New Roman" w:hAnsi="Times New Roman"/>
        </w:rPr>
        <w:t>DSC</w:t>
      </w:r>
      <w:r>
        <w:rPr>
          <w:rFonts w:ascii="Times New Roman" w:hAnsi="Times New Roman"/>
        </w:rPr>
        <w:t>消息列表</w:t>
      </w:r>
      <w:ins w:id="1928" w:author="admin" w:date="2016-10-28T14:46:00Z">
        <w:r w:rsidR="00D54825">
          <w:rPr>
            <w:rFonts w:ascii="Times New Roman" w:hAnsi="Times New Roman" w:hint="eastAsia"/>
          </w:rPr>
          <w:t>（</w:t>
        </w:r>
      </w:ins>
      <w:ins w:id="1929" w:author="admin" w:date="2016-10-31T16:17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 w:hint="eastAsia"/>
          </w:rPr>
          <w:instrText>REF _Ref445881020 \h</w:instrText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1930" w:author="admin" w:date="2016-10-31T16:17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rPr>
            <w:noProof/>
          </w:rPr>
          <w:t>19</w:t>
        </w:r>
        <w:r w:rsidR="00EC62FF">
          <w:rPr>
            <w:rFonts w:ascii="Times New Roman" w:hAnsi="Times New Roman"/>
          </w:rPr>
          <w:fldChar w:fldCharType="end"/>
        </w:r>
      </w:ins>
      <w:ins w:id="1931" w:author="admin" w:date="2016-10-28T14:46:00Z">
        <w:r w:rsidR="00D54825">
          <w:rPr>
            <w:rFonts w:ascii="Times New Roman" w:hAnsi="Times New Roman" w:hint="eastAsia"/>
          </w:rPr>
          <w:t>）中</w:t>
        </w:r>
      </w:ins>
      <w:del w:id="1932" w:author="admin" w:date="2016-10-28T14:46:00Z">
        <w:r w:rsidDel="00D54825">
          <w:rPr>
            <w:rFonts w:ascii="Times New Roman" w:hAnsi="Times New Roman"/>
          </w:rPr>
          <w:delText>，</w:delText>
        </w:r>
      </w:del>
      <w:r>
        <w:rPr>
          <w:rFonts w:ascii="Times New Roman" w:hAnsi="Times New Roman"/>
        </w:rPr>
        <w:t>选择</w:t>
      </w:r>
      <w:r>
        <w:rPr>
          <w:rFonts w:ascii="Times New Roman" w:hAnsi="Times New Roman"/>
        </w:rPr>
        <w:t>“</w:t>
      </w:r>
      <w:r>
        <w:rPr>
          <w:rFonts w:ascii="Times New Roman" w:hAnsi="Times New Roman"/>
        </w:rPr>
        <w:t>船队呼叫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，进入</w:t>
      </w:r>
      <w:ins w:id="1933" w:author="admin" w:date="2016-10-28T14:46:00Z">
        <w:r w:rsidR="00D54825">
          <w:rPr>
            <w:rFonts w:ascii="Times New Roman" w:hAnsi="Times New Roman" w:hint="eastAsia"/>
          </w:rPr>
          <w:t>船队</w:t>
        </w:r>
      </w:ins>
      <w:r>
        <w:rPr>
          <w:rFonts w:ascii="Times New Roman" w:hAnsi="Times New Roman"/>
        </w:rPr>
        <w:t>呼叫编辑界面，</w:t>
      </w:r>
      <w:ins w:id="1934" w:author="admin" w:date="2016-10-28T14:47:00Z">
        <w:r w:rsidR="00D54825">
          <w:rPr>
            <w:rFonts w:ascii="Times New Roman" w:hAnsi="Times New Roman" w:hint="eastAsia"/>
          </w:rPr>
          <w:t>如</w:t>
        </w:r>
      </w:ins>
      <w:del w:id="1935" w:author="admin" w:date="2016-10-28T14:47:00Z">
        <w:r w:rsidDel="00D54825">
          <w:rPr>
            <w:rFonts w:ascii="Times New Roman" w:hAnsi="Times New Roman"/>
          </w:rPr>
          <w:delText>见下</w:delText>
        </w:r>
      </w:del>
      <w:del w:id="1936" w:author="admin" w:date="2016-10-31T16:19:00Z">
        <w:r w:rsidDel="00EC62FF">
          <w:rPr>
            <w:rFonts w:ascii="Times New Roman" w:hAnsi="Times New Roman"/>
          </w:rPr>
          <w:delText>图</w:delText>
        </w:r>
      </w:del>
      <w:ins w:id="1937" w:author="admin" w:date="2016-10-31T16:19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 w:hint="eastAsia"/>
          </w:rPr>
          <w:instrText>REF _Ref465694097 \h</w:instrText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/>
          </w:rPr>
        </w:r>
      </w:ins>
      <w:del w:id="1938" w:author="admin" w:date="2016-10-31T16:19:00Z">
        <w:r w:rsidR="00EC62FF" w:rsidDel="00EC62FF">
          <w:rPr>
            <w:rFonts w:ascii="Times New Roman" w:hAnsi="Times New Roman"/>
          </w:rPr>
          <w:fldChar w:fldCharType="separate"/>
        </w:r>
      </w:del>
      <w:ins w:id="1939" w:author="admin" w:date="2016-10-31T16:19:00Z">
        <w:r w:rsidR="00EC62FF">
          <w:rPr>
            <w:rFonts w:ascii="Times New Roman" w:hAnsi="Times New Roman"/>
          </w:rPr>
          <w:fldChar w:fldCharType="end"/>
        </w:r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REF _Ref465694099 \h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1940" w:author="admin" w:date="2016-10-31T16:19:00Z">
        <w:r w:rsidR="00EC62FF">
          <w:t>图</w:t>
        </w:r>
        <w:r w:rsidR="00EC62FF">
          <w:t xml:space="preserve"> </w:t>
        </w:r>
        <w:r w:rsidR="00EC62FF">
          <w:rPr>
            <w:noProof/>
          </w:rPr>
          <w:t>92</w:t>
        </w:r>
        <w:r w:rsidR="00EC62FF">
          <w:rPr>
            <w:rFonts w:ascii="Times New Roman" w:hAnsi="Times New Roman"/>
          </w:rPr>
          <w:fldChar w:fldCharType="end"/>
        </w:r>
      </w:ins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1941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3714750" cy="2164372"/>
            <wp:effectExtent l="19050" t="0" r="0" b="0"/>
            <wp:docPr id="137" name="图片 362" descr="fig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2" descr="fig93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 b="-3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2164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EC62FF">
      <w:pPr>
        <w:pStyle w:val="af5"/>
        <w:keepNext/>
        <w:spacing w:afterLines="50"/>
        <w:rPr>
          <w:ins w:id="1942" w:author="admin" w:date="2016-10-31T16:18:00Z"/>
        </w:rPr>
        <w:pPrChange w:id="1943" w:author="admin" w:date="2016-10-31T16:18:00Z">
          <w:pPr>
            <w:pStyle w:val="af5"/>
            <w:spacing w:afterLines="50"/>
          </w:pPr>
        </w:pPrChange>
      </w:pPr>
      <w:del w:id="1944" w:author="admin" w:date="2016-10-31T16:18:00Z">
        <w:r w:rsidDel="00EC62FF">
          <w:rPr>
            <w:rFonts w:hint="eastAsia"/>
          </w:rPr>
          <w:delText xml:space="preserve">图 </w:delText>
        </w:r>
        <w:r w:rsidR="00D634F8" w:rsidDel="00EC62FF">
          <w:fldChar w:fldCharType="begin"/>
        </w:r>
        <w:r w:rsidDel="00EC62FF">
          <w:delInstrText xml:space="preserve"> </w:delInstrText>
        </w:r>
        <w:r w:rsidDel="00EC62FF">
          <w:rPr>
            <w:rFonts w:hint="eastAsia"/>
          </w:rPr>
          <w:delInstrText>SEQ 图 \* ARABIC</w:delInstrText>
        </w:r>
        <w:r w:rsidDel="00EC62FF">
          <w:delInstrText xml:space="preserve"> </w:delInstrText>
        </w:r>
        <w:r w:rsidR="00D634F8" w:rsidDel="00EC62FF">
          <w:fldChar w:fldCharType="separate"/>
        </w:r>
        <w:r w:rsidR="00415D72" w:rsidDel="00EC62FF">
          <w:delText>93</w:delText>
        </w:r>
        <w:r w:rsidR="00D634F8" w:rsidDel="00EC62FF">
          <w:fldChar w:fldCharType="end"/>
        </w:r>
      </w:del>
    </w:p>
    <w:p w:rsidR="00EC62FF" w:rsidRDefault="00EC62FF" w:rsidP="00EC62FF">
      <w:pPr>
        <w:pStyle w:val="af5"/>
        <w:pPrChange w:id="1945" w:author="admin" w:date="2016-10-31T16:18:00Z">
          <w:pPr>
            <w:pStyle w:val="af5"/>
          </w:pPr>
        </w:pPrChange>
      </w:pPr>
      <w:bookmarkStart w:id="1946" w:name="_Ref465694099"/>
      <w:ins w:id="1947" w:author="admin" w:date="2016-10-31T16:18:00Z">
        <w:r>
          <w:t xml:space="preserve">图 </w:t>
        </w:r>
        <w:r>
          <w:fldChar w:fldCharType="begin"/>
        </w:r>
        <w:r>
          <w:instrText xml:space="preserve"> SEQ 图 \* ARABIC </w:instrText>
        </w:r>
      </w:ins>
      <w:r>
        <w:fldChar w:fldCharType="separate"/>
      </w:r>
      <w:ins w:id="1948" w:author="admin" w:date="2016-10-31T16:18:00Z">
        <w:r>
          <w:rPr>
            <w:noProof/>
          </w:rPr>
          <w:t>92</w:t>
        </w:r>
        <w:r>
          <w:fldChar w:fldCharType="end"/>
        </w:r>
      </w:ins>
      <w:bookmarkEnd w:id="1946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1</w:t>
      </w:r>
      <w:r>
        <w:rPr>
          <w:rFonts w:ascii="Times New Roman" w:hAnsi="Times New Roman"/>
        </w:rPr>
        <w:t>）发往：即被叫船队号码，以</w:t>
      </w:r>
      <w:r>
        <w:rPr>
          <w:rFonts w:ascii="Times New Roman" w:hAnsi="Times New Roman"/>
        </w:rPr>
        <w:t>“0”</w:t>
      </w:r>
      <w:r>
        <w:rPr>
          <w:rFonts w:ascii="Times New Roman" w:hAnsi="Times New Roman"/>
        </w:rPr>
        <w:t>开头</w:t>
      </w:r>
      <w:ins w:id="1949" w:author="admin" w:date="2016-10-28T14:47:00Z">
        <w:r w:rsidR="00D54825">
          <w:rPr>
            <w:rFonts w:ascii="Times New Roman" w:hAnsi="Times New Roman" w:hint="eastAsia"/>
          </w:rPr>
          <w:t>，</w:t>
        </w:r>
      </w:ins>
      <w:del w:id="1950" w:author="admin" w:date="2016-10-28T14:47:00Z">
        <w:r w:rsidDel="00D54825">
          <w:rPr>
            <w:rFonts w:ascii="Times New Roman" w:hAnsi="Times New Roman"/>
          </w:rPr>
          <w:delText>。</w:delText>
        </w:r>
      </w:del>
      <w:r>
        <w:rPr>
          <w:rFonts w:ascii="Times New Roman" w:hAnsi="Times New Roman"/>
        </w:rPr>
        <w:t>有手动输入和地址簿选择两种设置方法，</w:t>
      </w:r>
      <w:ins w:id="1951" w:author="admin" w:date="2016-10-28T14:47:00Z">
        <w:r w:rsidR="00D54825">
          <w:rPr>
            <w:rFonts w:ascii="Times New Roman" w:hAnsi="Times New Roman" w:hint="eastAsia"/>
          </w:rPr>
          <w:t>如</w:t>
        </w:r>
      </w:ins>
      <w:del w:id="1952" w:author="admin" w:date="2016-10-28T14:47:00Z">
        <w:r w:rsidDel="00D54825">
          <w:rPr>
            <w:rFonts w:ascii="Times New Roman" w:hAnsi="Times New Roman"/>
          </w:rPr>
          <w:delText>见下</w:delText>
        </w:r>
      </w:del>
      <w:ins w:id="1953" w:author="admin" w:date="2016-10-31T16:20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REF _Ref465694185 \h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1954" w:author="admin" w:date="2016-10-31T16:20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t>94</w:t>
        </w:r>
        <w:r w:rsidR="00EC62FF">
          <w:rPr>
            <w:rFonts w:ascii="Times New Roman" w:hAnsi="Times New Roman"/>
          </w:rPr>
          <w:fldChar w:fldCharType="end"/>
        </w:r>
      </w:ins>
      <w:del w:id="1955" w:author="admin" w:date="2016-10-31T16:20:00Z">
        <w:r w:rsidDel="00EC62FF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1956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445500" cy="438750"/>
            <wp:effectExtent l="19050" t="0" r="0" b="0"/>
            <wp:docPr id="138" name="图片 363" descr="fig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3" descr="fig94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00" cy="43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1957" w:author="admin" w:date="2016-10-31T15:42:00Z">
          <w:pPr>
            <w:pStyle w:val="af5"/>
          </w:pPr>
        </w:pPrChange>
      </w:pPr>
      <w:bookmarkStart w:id="1958" w:name="_Ref465694185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94</w:t>
      </w:r>
      <w:r w:rsidR="00D634F8">
        <w:fldChar w:fldCharType="end"/>
      </w:r>
      <w:bookmarkEnd w:id="1958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2</w:t>
      </w:r>
      <w:r>
        <w:rPr>
          <w:rFonts w:ascii="Times New Roman" w:hAnsi="Times New Roman"/>
        </w:rPr>
        <w:t>）优先级：限定选择例行。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3</w:t>
      </w:r>
      <w:r>
        <w:rPr>
          <w:rFonts w:ascii="Times New Roman" w:hAnsi="Times New Roman"/>
        </w:rPr>
        <w:t>）通信类型：包括无线电话和无线电报</w:t>
      </w:r>
      <w:r>
        <w:rPr>
          <w:rFonts w:ascii="Times New Roman" w:hAnsi="Times New Roman"/>
        </w:rPr>
        <w:t>-FEC</w:t>
      </w:r>
      <w:r>
        <w:rPr>
          <w:rFonts w:ascii="Times New Roman" w:hAnsi="Times New Roman"/>
        </w:rPr>
        <w:t>两种类型，</w:t>
      </w:r>
      <w:del w:id="1959" w:author="admin" w:date="2016-10-28T14:47:00Z">
        <w:r w:rsidDel="00D54825">
          <w:rPr>
            <w:rFonts w:ascii="Times New Roman" w:hAnsi="Times New Roman"/>
          </w:rPr>
          <w:delText>见下</w:delText>
        </w:r>
      </w:del>
      <w:ins w:id="1960" w:author="admin" w:date="2016-10-28T14:47:00Z">
        <w:r w:rsidR="00D54825">
          <w:rPr>
            <w:rFonts w:ascii="Times New Roman" w:hAnsi="Times New Roman" w:hint="eastAsia"/>
          </w:rPr>
          <w:t>如</w:t>
        </w:r>
      </w:ins>
      <w:ins w:id="1961" w:author="admin" w:date="2016-10-31T16:21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 w:hint="eastAsia"/>
          </w:rPr>
          <w:instrText>REF _Ref465694194 \h</w:instrText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1962" w:author="admin" w:date="2016-10-31T16:21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t>95</w:t>
        </w:r>
        <w:r w:rsidR="00EC62FF">
          <w:rPr>
            <w:rFonts w:ascii="Times New Roman" w:hAnsi="Times New Roman"/>
          </w:rPr>
          <w:fldChar w:fldCharType="end"/>
        </w:r>
      </w:ins>
      <w:del w:id="1963" w:author="admin" w:date="2016-10-31T16:21:00Z">
        <w:r w:rsidDel="00EC62FF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1964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951750" cy="445500"/>
            <wp:effectExtent l="19050" t="0" r="750" b="0"/>
            <wp:docPr id="139" name="图片 364" descr="fig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4" descr="fig95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1750" cy="44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1965" w:author="admin" w:date="2016-10-31T15:42:00Z">
          <w:pPr>
            <w:pStyle w:val="af5"/>
          </w:pPr>
        </w:pPrChange>
      </w:pPr>
      <w:bookmarkStart w:id="1966" w:name="_Ref465694194"/>
      <w:r>
        <w:rPr>
          <w:rFonts w:hint="eastAsia"/>
        </w:rPr>
        <w:lastRenderedPageBreak/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95</w:t>
      </w:r>
      <w:r w:rsidR="00D634F8">
        <w:fldChar w:fldCharType="end"/>
      </w:r>
      <w:bookmarkEnd w:id="1966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4</w:t>
      </w:r>
      <w:r>
        <w:rPr>
          <w:rFonts w:ascii="Times New Roman" w:hAnsi="Times New Roman"/>
        </w:rPr>
        <w:t>）通信频率：可选择信道或手动输入频率，</w:t>
      </w:r>
      <w:ins w:id="1967" w:author="admin" w:date="2016-10-28T14:47:00Z">
        <w:r w:rsidR="00D54825">
          <w:rPr>
            <w:rFonts w:ascii="Times New Roman" w:hAnsi="Times New Roman" w:hint="eastAsia"/>
          </w:rPr>
          <w:t>如</w:t>
        </w:r>
      </w:ins>
      <w:del w:id="1968" w:author="admin" w:date="2016-10-28T14:47:00Z">
        <w:r w:rsidDel="00D54825">
          <w:rPr>
            <w:rFonts w:ascii="Times New Roman" w:hAnsi="Times New Roman"/>
          </w:rPr>
          <w:delText>见下</w:delText>
        </w:r>
      </w:del>
      <w:ins w:id="1969" w:author="admin" w:date="2016-10-31T16:21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REF _Ref465694199 \h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1970" w:author="admin" w:date="2016-10-31T16:21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t>96</w:t>
        </w:r>
        <w:r w:rsidR="00EC62FF">
          <w:rPr>
            <w:rFonts w:ascii="Times New Roman" w:hAnsi="Times New Roman"/>
          </w:rPr>
          <w:fldChar w:fldCharType="end"/>
        </w:r>
      </w:ins>
      <w:del w:id="1971" w:author="admin" w:date="2016-10-31T16:21:00Z">
        <w:r w:rsidDel="00EC62FF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EC62FF" w:rsidP="007111D4">
      <w:pPr>
        <w:widowControl/>
        <w:spacing w:beforeLines="50" w:after="0" w:line="360" w:lineRule="auto"/>
        <w:jc w:val="center"/>
        <w:rPr>
          <w:noProof/>
          <w:kern w:val="0"/>
          <w:sz w:val="24"/>
          <w:szCs w:val="24"/>
          <w:rPrChange w:id="1972" w:author="admin" w:date="2016-10-27T15:49:00Z">
            <w:rPr>
              <w:rStyle w:val="af3"/>
              <w:rFonts w:ascii="Times New Roman" w:eastAsia="黑体" w:hAnsi="Times New Roman"/>
              <w:i w:val="0"/>
              <w:szCs w:val="20"/>
            </w:rPr>
          </w:rPrChange>
        </w:rPr>
        <w:pPrChange w:id="1973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  <w:rPrChange w:id="1974" w:author="Unknown">
            <w:rPr>
              <w:rFonts w:ascii="Times New Roman" w:hAnsi="Times New Roman"/>
              <w:b/>
              <w:bCs/>
              <w:i/>
              <w:iCs/>
              <w:noProof/>
              <w:color w:val="4F81BD"/>
            </w:rPr>
          </w:rPrChange>
        </w:rPr>
        <w:drawing>
          <wp:inline distT="0" distB="0" distL="0" distR="0">
            <wp:extent cx="445500" cy="438750"/>
            <wp:effectExtent l="19050" t="0" r="0" b="0"/>
            <wp:docPr id="272" name="图片 19" descr="E:\160705Translation\二代电台UI文件\fig_emf_zhCN\fig69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160705Translation\二代电台UI文件\fig_emf_zhCN\fig69.emf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00" cy="43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1975" w:author="admin" w:date="2016-10-31T15:42:00Z">
          <w:pPr>
            <w:pStyle w:val="af5"/>
          </w:pPr>
        </w:pPrChange>
      </w:pPr>
      <w:bookmarkStart w:id="1976" w:name="_Ref465694199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96</w:t>
      </w:r>
      <w:r w:rsidR="00D634F8">
        <w:fldChar w:fldCharType="end"/>
      </w:r>
      <w:bookmarkEnd w:id="1976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5</w:t>
      </w:r>
      <w:r>
        <w:rPr>
          <w:rFonts w:ascii="Times New Roman" w:hAnsi="Times New Roman"/>
        </w:rPr>
        <w:t>）</w:t>
      </w:r>
      <w:r>
        <w:rPr>
          <w:rFonts w:ascii="Times New Roman" w:hAnsi="Times New Roman"/>
        </w:rPr>
        <w:t>DSC</w:t>
      </w:r>
      <w:r>
        <w:rPr>
          <w:rFonts w:ascii="Times New Roman" w:hAnsi="Times New Roman"/>
        </w:rPr>
        <w:t>频率：例行频率列表中选择频率，</w:t>
      </w:r>
      <w:ins w:id="1977" w:author="admin" w:date="2016-10-28T14:47:00Z">
        <w:r w:rsidR="00D54825">
          <w:rPr>
            <w:rFonts w:ascii="Times New Roman" w:hAnsi="Times New Roman" w:hint="eastAsia"/>
          </w:rPr>
          <w:t>如</w:t>
        </w:r>
      </w:ins>
      <w:del w:id="1978" w:author="admin" w:date="2016-10-28T14:47:00Z">
        <w:r w:rsidDel="00D54825">
          <w:rPr>
            <w:rFonts w:ascii="Times New Roman" w:hAnsi="Times New Roman"/>
          </w:rPr>
          <w:delText>见下</w:delText>
        </w:r>
      </w:del>
      <w:ins w:id="1979" w:author="admin" w:date="2016-10-31T16:21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REF _Ref465694203 \h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1980" w:author="admin" w:date="2016-10-31T16:21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t>97</w:t>
        </w:r>
        <w:r w:rsidR="00EC62FF">
          <w:rPr>
            <w:rFonts w:ascii="Times New Roman" w:hAnsi="Times New Roman"/>
          </w:rPr>
          <w:fldChar w:fldCharType="end"/>
        </w:r>
      </w:ins>
      <w:del w:id="1981" w:author="admin" w:date="2016-10-31T16:21:00Z">
        <w:r w:rsidDel="00EC62FF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0637A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1982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1350010" cy="1011382"/>
            <wp:effectExtent l="19050" t="0" r="2540" b="0"/>
            <wp:docPr id="330" name="图片 75" descr="C:\Users\admin\Desktop\160705Translation\二代电台UI文件\fig_emf_zhCN\fig68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admin\Desktop\160705Translation\二代电台UI文件\fig_emf_zhCN\fig68.emf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 b="-10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0010" cy="1011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1983" w:author="admin" w:date="2016-10-31T15:42:00Z">
          <w:pPr>
            <w:pStyle w:val="af5"/>
          </w:pPr>
        </w:pPrChange>
      </w:pPr>
      <w:bookmarkStart w:id="1984" w:name="_Ref465694203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97</w:t>
      </w:r>
      <w:r w:rsidR="00D634F8">
        <w:fldChar w:fldCharType="end"/>
      </w:r>
      <w:bookmarkEnd w:id="1984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参数设置完毕，选择软功能键</w:t>
      </w:r>
      <w:r>
        <w:rPr>
          <w:rFonts w:ascii="Times New Roman" w:hAnsi="Times New Roman"/>
        </w:rPr>
        <w:t>“</w:t>
      </w:r>
      <w:r>
        <w:rPr>
          <w:rFonts w:ascii="Times New Roman" w:hAnsi="Times New Roman"/>
        </w:rPr>
        <w:t>发送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将消息发出，</w:t>
      </w:r>
      <w:ins w:id="1985" w:author="admin" w:date="2016-10-28T14:48:00Z">
        <w:r w:rsidR="00D54825">
          <w:rPr>
            <w:rFonts w:ascii="Times New Roman" w:hAnsi="Times New Roman" w:hint="eastAsia"/>
          </w:rPr>
          <w:t>如</w:t>
        </w:r>
      </w:ins>
      <w:del w:id="1986" w:author="admin" w:date="2016-10-28T14:48:00Z">
        <w:r w:rsidDel="00D54825">
          <w:rPr>
            <w:rFonts w:ascii="Times New Roman" w:hAnsi="Times New Roman"/>
          </w:rPr>
          <w:delText>见下</w:delText>
        </w:r>
      </w:del>
      <w:ins w:id="1987" w:author="admin" w:date="2016-10-31T16:21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REF _Ref465694207 \h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1988" w:author="admin" w:date="2016-10-31T16:21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t>98</w:t>
        </w:r>
        <w:r w:rsidR="00EC62FF">
          <w:rPr>
            <w:rFonts w:ascii="Times New Roman" w:hAnsi="Times New Roman"/>
          </w:rPr>
          <w:fldChar w:fldCharType="end"/>
        </w:r>
      </w:ins>
      <w:del w:id="1989" w:author="admin" w:date="2016-10-31T16:21:00Z">
        <w:r w:rsidDel="00EC62FF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EC62FF" w:rsidP="007111D4">
      <w:pPr>
        <w:widowControl/>
        <w:spacing w:beforeLines="50" w:after="0" w:line="360" w:lineRule="auto"/>
        <w:jc w:val="center"/>
        <w:rPr>
          <w:noProof/>
          <w:kern w:val="0"/>
          <w:sz w:val="24"/>
          <w:szCs w:val="24"/>
          <w:rPrChange w:id="1990" w:author="admin" w:date="2016-10-27T15:49:00Z">
            <w:rPr>
              <w:rStyle w:val="af3"/>
              <w:rFonts w:ascii="Times New Roman" w:eastAsia="黑体" w:hAnsi="Times New Roman"/>
              <w:szCs w:val="20"/>
            </w:rPr>
          </w:rPrChange>
        </w:rPr>
        <w:pPrChange w:id="1991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  <w:rPrChange w:id="1992" w:author="Unknown">
            <w:rPr>
              <w:rFonts w:ascii="Times New Roman" w:hAnsi="Times New Roman"/>
              <w:b/>
              <w:bCs/>
              <w:i/>
              <w:iCs/>
              <w:noProof/>
              <w:color w:val="4F81BD"/>
            </w:rPr>
          </w:rPrChange>
        </w:rPr>
        <w:drawing>
          <wp:inline distT="0" distB="0" distL="0" distR="0">
            <wp:extent cx="3969001" cy="2254500"/>
            <wp:effectExtent l="19050" t="0" r="0" b="0"/>
            <wp:docPr id="142" name="图片 365" descr="fig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5" descr="fig98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9001" cy="225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1993" w:author="admin" w:date="2016-10-31T15:42:00Z">
          <w:pPr>
            <w:pStyle w:val="af5"/>
          </w:pPr>
        </w:pPrChange>
      </w:pPr>
      <w:bookmarkStart w:id="1994" w:name="_Ref465694207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98</w:t>
      </w:r>
      <w:r w:rsidR="00D634F8">
        <w:fldChar w:fldCharType="end"/>
      </w:r>
      <w:bookmarkEnd w:id="1994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消息发送完毕，船队内部开始通信，</w:t>
      </w:r>
      <w:ins w:id="1995" w:author="admin" w:date="2016-10-28T14:48:00Z">
        <w:r w:rsidR="00D54825">
          <w:rPr>
            <w:rFonts w:ascii="Times New Roman" w:hAnsi="Times New Roman" w:hint="eastAsia"/>
          </w:rPr>
          <w:t>如</w:t>
        </w:r>
      </w:ins>
      <w:del w:id="1996" w:author="admin" w:date="2016-10-28T14:48:00Z">
        <w:r w:rsidDel="00D54825">
          <w:rPr>
            <w:rFonts w:ascii="Times New Roman" w:hAnsi="Times New Roman"/>
          </w:rPr>
          <w:delText>见下</w:delText>
        </w:r>
      </w:del>
      <w:ins w:id="1997" w:author="admin" w:date="2016-10-31T16:21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REF _Ref465694213 \h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1998" w:author="admin" w:date="2016-10-31T16:21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t>99</w:t>
        </w:r>
        <w:r w:rsidR="00EC62FF">
          <w:rPr>
            <w:rFonts w:ascii="Times New Roman" w:hAnsi="Times New Roman"/>
          </w:rPr>
          <w:fldChar w:fldCharType="end"/>
        </w:r>
      </w:ins>
      <w:del w:id="1999" w:author="admin" w:date="2016-10-31T16:21:00Z">
        <w:r w:rsidDel="00EC62FF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000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lastRenderedPageBreak/>
        <w:drawing>
          <wp:inline distT="0" distB="0" distL="0" distR="0">
            <wp:extent cx="3971059" cy="2299854"/>
            <wp:effectExtent l="19050" t="0" r="0" b="0"/>
            <wp:docPr id="143" name="图片 366" descr="fig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6" descr="fig99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 b="-2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059" cy="2299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001" w:author="admin" w:date="2016-10-31T15:42:00Z">
          <w:pPr>
            <w:pStyle w:val="af5"/>
          </w:pPr>
        </w:pPrChange>
      </w:pPr>
      <w:bookmarkStart w:id="2002" w:name="_Ref465694213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99</w:t>
      </w:r>
      <w:r w:rsidR="00D634F8">
        <w:fldChar w:fldCharType="end"/>
      </w:r>
      <w:bookmarkEnd w:id="2002"/>
    </w:p>
    <w:p w:rsidR="00D96A3A" w:rsidRDefault="00D044CA">
      <w:pPr>
        <w:pStyle w:val="41"/>
        <w:numPr>
          <w:ilvl w:val="3"/>
          <w:numId w:val="4"/>
        </w:numPr>
        <w:spacing w:before="0" w:after="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接收船队呼叫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收到船队呼叫消息，警报响起，并弹出提示框，</w:t>
      </w:r>
      <w:ins w:id="2003" w:author="admin" w:date="2016-10-28T14:48:00Z">
        <w:r w:rsidR="00D54825">
          <w:rPr>
            <w:rFonts w:ascii="Times New Roman" w:hAnsi="Times New Roman" w:hint="eastAsia"/>
          </w:rPr>
          <w:t>如</w:t>
        </w:r>
      </w:ins>
      <w:del w:id="2004" w:author="admin" w:date="2016-10-28T14:48:00Z">
        <w:r w:rsidDel="00D54825">
          <w:rPr>
            <w:rFonts w:ascii="Times New Roman" w:hAnsi="Times New Roman"/>
          </w:rPr>
          <w:delText>见下</w:delText>
        </w:r>
      </w:del>
      <w:ins w:id="2005" w:author="admin" w:date="2016-10-31T16:21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REF _Ref465694218 \h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2006" w:author="admin" w:date="2016-10-31T16:21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t>100</w:t>
        </w:r>
        <w:r w:rsidR="00EC62FF">
          <w:rPr>
            <w:rFonts w:ascii="Times New Roman" w:hAnsi="Times New Roman"/>
          </w:rPr>
          <w:fldChar w:fldCharType="end"/>
        </w:r>
      </w:ins>
      <w:del w:id="2007" w:author="admin" w:date="2016-10-31T16:21:00Z">
        <w:r w:rsidDel="00EC62FF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008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2517750" cy="1113750"/>
            <wp:effectExtent l="19050" t="0" r="0" b="0"/>
            <wp:docPr id="144" name="图片 367" descr="fig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7" descr="fig100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750" cy="111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009" w:author="admin" w:date="2016-10-31T15:42:00Z">
          <w:pPr>
            <w:pStyle w:val="af5"/>
          </w:pPr>
        </w:pPrChange>
      </w:pPr>
      <w:bookmarkStart w:id="2010" w:name="_Ref465694218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100</w:t>
      </w:r>
      <w:r w:rsidR="00D634F8">
        <w:fldChar w:fldCharType="end"/>
      </w:r>
      <w:bookmarkEnd w:id="2010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根据提示，按【</w:t>
      </w:r>
      <w:r>
        <w:rPr>
          <w:rFonts w:ascii="Times New Roman" w:hAnsi="Times New Roman"/>
        </w:rPr>
        <w:t>ESC</w:t>
      </w:r>
      <w:r>
        <w:rPr>
          <w:rFonts w:ascii="Times New Roman" w:hAnsi="Times New Roman"/>
        </w:rPr>
        <w:t>】停止报警，</w:t>
      </w:r>
      <w:ins w:id="2011" w:author="admin" w:date="2016-10-28T14:48:00Z">
        <w:r w:rsidR="00D54825">
          <w:rPr>
            <w:rFonts w:ascii="Times New Roman" w:hAnsi="Times New Roman" w:hint="eastAsia"/>
          </w:rPr>
          <w:t>系统</w:t>
        </w:r>
      </w:ins>
      <w:r>
        <w:rPr>
          <w:rFonts w:ascii="Times New Roman" w:hAnsi="Times New Roman"/>
        </w:rPr>
        <w:t>退出提示框</w:t>
      </w:r>
      <w:ins w:id="2012" w:author="admin" w:date="2016-10-28T14:48:00Z">
        <w:r w:rsidR="00D54825">
          <w:rPr>
            <w:rFonts w:ascii="Times New Roman" w:hAnsi="Times New Roman" w:hint="eastAsia"/>
          </w:rPr>
          <w:t>并</w:t>
        </w:r>
      </w:ins>
      <w:del w:id="2013" w:author="admin" w:date="2016-10-28T14:48:00Z">
        <w:r w:rsidDel="00D54825">
          <w:rPr>
            <w:rFonts w:ascii="Times New Roman" w:hAnsi="Times New Roman"/>
          </w:rPr>
          <w:delText>，</w:delText>
        </w:r>
      </w:del>
      <w:r>
        <w:rPr>
          <w:rFonts w:ascii="Times New Roman" w:hAnsi="Times New Roman"/>
        </w:rPr>
        <w:t>显示消息内容，</w:t>
      </w:r>
      <w:ins w:id="2014" w:author="admin" w:date="2016-10-28T14:48:00Z">
        <w:r w:rsidR="00D54825">
          <w:rPr>
            <w:rFonts w:ascii="Times New Roman" w:hAnsi="Times New Roman" w:hint="eastAsia"/>
          </w:rPr>
          <w:t>开始</w:t>
        </w:r>
      </w:ins>
      <w:del w:id="2015" w:author="admin" w:date="2016-10-28T14:48:00Z">
        <w:r w:rsidDel="00D54825">
          <w:rPr>
            <w:rFonts w:ascii="Times New Roman" w:hAnsi="Times New Roman"/>
          </w:rPr>
          <w:delText>开始</w:delText>
        </w:r>
      </w:del>
      <w:r>
        <w:rPr>
          <w:rFonts w:ascii="Times New Roman" w:hAnsi="Times New Roman"/>
        </w:rPr>
        <w:t>船队内部通信，</w:t>
      </w:r>
      <w:ins w:id="2016" w:author="admin" w:date="2016-10-28T14:49:00Z">
        <w:r w:rsidR="00D54825">
          <w:rPr>
            <w:rFonts w:ascii="Times New Roman" w:hAnsi="Times New Roman" w:hint="eastAsia"/>
          </w:rPr>
          <w:t>如</w:t>
        </w:r>
      </w:ins>
      <w:del w:id="2017" w:author="admin" w:date="2016-10-28T14:49:00Z">
        <w:r w:rsidDel="00D54825">
          <w:rPr>
            <w:rFonts w:ascii="Times New Roman" w:hAnsi="Times New Roman"/>
          </w:rPr>
          <w:delText>见下</w:delText>
        </w:r>
      </w:del>
      <w:ins w:id="2018" w:author="admin" w:date="2016-10-31T16:21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REF _Ref465694223 \h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2019" w:author="admin" w:date="2016-10-31T16:21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t>101</w:t>
        </w:r>
        <w:r w:rsidR="00EC62FF">
          <w:rPr>
            <w:rFonts w:ascii="Times New Roman" w:hAnsi="Times New Roman"/>
          </w:rPr>
          <w:fldChar w:fldCharType="end"/>
        </w:r>
      </w:ins>
      <w:del w:id="2020" w:author="admin" w:date="2016-10-31T16:21:00Z">
        <w:r w:rsidDel="00EC62FF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281278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021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lastRenderedPageBreak/>
        <w:drawing>
          <wp:inline distT="0" distB="0" distL="0" distR="0">
            <wp:extent cx="3964131" cy="2299854"/>
            <wp:effectExtent l="19050" t="0" r="0" b="0"/>
            <wp:docPr id="67" name="图片 17" descr="C:\Users\admin\Desktop\160705Translation\二代电台UI文件\fig_emf_zhCN\fig101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\Desktop\160705Translation\二代电台UI文件\fig_emf_zhCN\fig101.emf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 b="-18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131" cy="2299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022" w:author="admin" w:date="2016-10-31T15:42:00Z">
          <w:pPr>
            <w:pStyle w:val="af5"/>
          </w:pPr>
        </w:pPrChange>
      </w:pPr>
      <w:bookmarkStart w:id="2023" w:name="_Ref465694223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101</w:t>
      </w:r>
      <w:r w:rsidR="00D634F8">
        <w:fldChar w:fldCharType="end"/>
      </w:r>
      <w:bookmarkEnd w:id="2023"/>
    </w:p>
    <w:p w:rsidR="00D96A3A" w:rsidRDefault="00D044CA">
      <w:pPr>
        <w:pStyle w:val="30"/>
        <w:numPr>
          <w:ilvl w:val="2"/>
          <w:numId w:val="4"/>
        </w:numPr>
        <w:spacing w:before="0" w:after="0" w:line="360" w:lineRule="auto"/>
        <w:rPr>
          <w:rFonts w:ascii="Times New Roman" w:hAnsi="Times New Roman"/>
        </w:rPr>
      </w:pPr>
      <w:bookmarkStart w:id="2024" w:name="_Toc465435308"/>
      <w:r>
        <w:rPr>
          <w:rFonts w:ascii="Times New Roman" w:hAnsi="Times New Roman"/>
        </w:rPr>
        <w:t>海区呼叫</w:t>
      </w:r>
      <w:bookmarkEnd w:id="2024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实现特定海域内船只间的通信。</w:t>
      </w:r>
    </w:p>
    <w:p w:rsidR="00D96A3A" w:rsidRDefault="00D044CA">
      <w:pPr>
        <w:pStyle w:val="41"/>
        <w:numPr>
          <w:ilvl w:val="3"/>
          <w:numId w:val="4"/>
        </w:numPr>
        <w:spacing w:before="0" w:after="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发送海区呼叫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del w:id="2025" w:author="admin" w:date="2016-10-28T14:49:00Z">
        <w:r w:rsidDel="00D54825">
          <w:rPr>
            <w:rFonts w:ascii="Times New Roman" w:hAnsi="Times New Roman"/>
          </w:rPr>
          <w:delText>章节</w:delText>
        </w:r>
        <w:r w:rsidDel="00D54825">
          <w:rPr>
            <w:rFonts w:ascii="Times New Roman" w:hAnsi="Times New Roman"/>
          </w:rPr>
          <w:delText>3.1</w:delText>
        </w:r>
        <w:r w:rsidDel="00D54825">
          <w:rPr>
            <w:rFonts w:ascii="Times New Roman" w:hAnsi="Times New Roman"/>
          </w:rPr>
          <w:delText>中</w:delText>
        </w:r>
      </w:del>
      <w:ins w:id="2026" w:author="admin" w:date="2016-10-28T14:49:00Z">
        <w:r w:rsidR="00D54825">
          <w:rPr>
            <w:rFonts w:ascii="Times New Roman" w:hAnsi="Times New Roman" w:hint="eastAsia"/>
          </w:rPr>
          <w:t>从</w:t>
        </w:r>
      </w:ins>
      <w:r>
        <w:rPr>
          <w:rFonts w:ascii="Times New Roman" w:hAnsi="Times New Roman"/>
        </w:rPr>
        <w:t>DSC</w:t>
      </w:r>
      <w:r>
        <w:rPr>
          <w:rFonts w:ascii="Times New Roman" w:hAnsi="Times New Roman"/>
        </w:rPr>
        <w:t>消息列表</w:t>
      </w:r>
      <w:ins w:id="2027" w:author="admin" w:date="2016-10-28T14:49:00Z">
        <w:r w:rsidR="00D54825">
          <w:rPr>
            <w:rFonts w:ascii="Times New Roman" w:hAnsi="Times New Roman" w:hint="eastAsia"/>
          </w:rPr>
          <w:t>（</w:t>
        </w:r>
      </w:ins>
      <w:ins w:id="2028" w:author="admin" w:date="2016-10-31T16:21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 w:hint="eastAsia"/>
          </w:rPr>
          <w:instrText>REF _Ref445881020 \h</w:instrText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2029" w:author="admin" w:date="2016-10-31T16:21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rPr>
            <w:noProof/>
          </w:rPr>
          <w:t>19</w:t>
        </w:r>
        <w:r w:rsidR="00EC62FF">
          <w:rPr>
            <w:rFonts w:ascii="Times New Roman" w:hAnsi="Times New Roman"/>
          </w:rPr>
          <w:fldChar w:fldCharType="end"/>
        </w:r>
      </w:ins>
      <w:ins w:id="2030" w:author="admin" w:date="2016-10-28T14:49:00Z">
        <w:r w:rsidR="00D54825">
          <w:rPr>
            <w:rFonts w:ascii="Times New Roman" w:hAnsi="Times New Roman" w:hint="eastAsia"/>
          </w:rPr>
          <w:t>）中</w:t>
        </w:r>
      </w:ins>
      <w:del w:id="2031" w:author="admin" w:date="2016-10-28T14:49:00Z">
        <w:r w:rsidDel="00D54825">
          <w:rPr>
            <w:rFonts w:ascii="Times New Roman" w:hAnsi="Times New Roman"/>
          </w:rPr>
          <w:delText>，</w:delText>
        </w:r>
      </w:del>
      <w:r>
        <w:rPr>
          <w:rFonts w:ascii="Times New Roman" w:hAnsi="Times New Roman"/>
        </w:rPr>
        <w:t>选择</w:t>
      </w:r>
      <w:r>
        <w:rPr>
          <w:rFonts w:ascii="Times New Roman" w:hAnsi="Times New Roman"/>
        </w:rPr>
        <w:t>“</w:t>
      </w:r>
      <w:r>
        <w:rPr>
          <w:rFonts w:ascii="Times New Roman" w:hAnsi="Times New Roman"/>
        </w:rPr>
        <w:t>海区呼叫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，进入</w:t>
      </w:r>
      <w:ins w:id="2032" w:author="admin" w:date="2016-10-28T14:49:00Z">
        <w:r w:rsidR="00D54825">
          <w:rPr>
            <w:rFonts w:ascii="Times New Roman" w:hAnsi="Times New Roman" w:hint="eastAsia"/>
          </w:rPr>
          <w:t>海区</w:t>
        </w:r>
      </w:ins>
      <w:r>
        <w:rPr>
          <w:rFonts w:ascii="Times New Roman" w:hAnsi="Times New Roman"/>
        </w:rPr>
        <w:t>呼叫编辑界面，</w:t>
      </w:r>
      <w:ins w:id="2033" w:author="admin" w:date="2016-10-28T14:49:00Z">
        <w:r w:rsidR="00D54825">
          <w:rPr>
            <w:rFonts w:ascii="Times New Roman" w:hAnsi="Times New Roman" w:hint="eastAsia"/>
          </w:rPr>
          <w:t>如</w:t>
        </w:r>
      </w:ins>
      <w:del w:id="2034" w:author="admin" w:date="2016-10-28T14:49:00Z">
        <w:r w:rsidDel="00D54825">
          <w:rPr>
            <w:rFonts w:ascii="Times New Roman" w:hAnsi="Times New Roman"/>
          </w:rPr>
          <w:delText>见下</w:delText>
        </w:r>
      </w:del>
      <w:ins w:id="2035" w:author="admin" w:date="2016-10-31T16:21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REF _Ref465694244 \h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2036" w:author="admin" w:date="2016-10-31T16:21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t>102</w:t>
        </w:r>
        <w:r w:rsidR="00EC62FF">
          <w:rPr>
            <w:rFonts w:ascii="Times New Roman" w:hAnsi="Times New Roman"/>
          </w:rPr>
          <w:fldChar w:fldCharType="end"/>
        </w:r>
      </w:ins>
      <w:del w:id="2037" w:author="admin" w:date="2016-10-31T16:21:00Z">
        <w:r w:rsidDel="00EC62FF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038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3971059" cy="2306782"/>
            <wp:effectExtent l="19050" t="0" r="0" b="0"/>
            <wp:docPr id="146" name="图片 369" descr="fig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9" descr="fig102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 b="-2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059" cy="2306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039" w:author="admin" w:date="2016-10-31T15:42:00Z">
          <w:pPr>
            <w:pStyle w:val="af5"/>
          </w:pPr>
        </w:pPrChange>
      </w:pPr>
      <w:bookmarkStart w:id="2040" w:name="_Ref465694244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102</w:t>
      </w:r>
      <w:r w:rsidR="00D634F8">
        <w:fldChar w:fldCharType="end"/>
      </w:r>
      <w:bookmarkEnd w:id="2040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1</w:t>
      </w:r>
      <w:r>
        <w:rPr>
          <w:rFonts w:ascii="Times New Roman" w:hAnsi="Times New Roman"/>
        </w:rPr>
        <w:t>）海区：即被叫海域，有圆周和矩形两种设置方法，详请参考章节</w:t>
      </w:r>
      <w:r>
        <w:rPr>
          <w:rFonts w:ascii="Times New Roman" w:hAnsi="Times New Roman"/>
        </w:rPr>
        <w:t>4.3.2</w:t>
      </w:r>
      <w:r>
        <w:rPr>
          <w:rFonts w:ascii="Times New Roman" w:hAnsi="Times New Roman"/>
        </w:rPr>
        <w:t>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2</w:t>
      </w:r>
      <w:r>
        <w:rPr>
          <w:rFonts w:ascii="Times New Roman" w:hAnsi="Times New Roman"/>
        </w:rPr>
        <w:t>）优先级：可选择紧急或安全，</w:t>
      </w:r>
      <w:ins w:id="2041" w:author="admin" w:date="2016-10-28T14:49:00Z">
        <w:r w:rsidR="00D54825">
          <w:rPr>
            <w:rFonts w:ascii="Times New Roman" w:hAnsi="Times New Roman" w:hint="eastAsia"/>
          </w:rPr>
          <w:t>如</w:t>
        </w:r>
      </w:ins>
      <w:del w:id="2042" w:author="admin" w:date="2016-10-28T14:49:00Z">
        <w:r w:rsidDel="00D54825">
          <w:rPr>
            <w:rFonts w:ascii="Times New Roman" w:hAnsi="Times New Roman"/>
          </w:rPr>
          <w:delText>见下</w:delText>
        </w:r>
      </w:del>
      <w:ins w:id="2043" w:author="admin" w:date="2016-10-31T16:22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REF _Ref465694250 \h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2044" w:author="admin" w:date="2016-10-31T16:22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t>103</w:t>
        </w:r>
        <w:r w:rsidR="00EC62FF">
          <w:rPr>
            <w:rFonts w:ascii="Times New Roman" w:hAnsi="Times New Roman"/>
          </w:rPr>
          <w:fldChar w:fldCharType="end"/>
        </w:r>
      </w:ins>
      <w:del w:id="2045" w:author="admin" w:date="2016-10-31T16:22:00Z">
        <w:r w:rsidDel="00EC62FF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046" w:author="admin" w:date="2016-10-31T15:42:00Z">
          <w:pPr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lastRenderedPageBreak/>
        <w:drawing>
          <wp:inline distT="0" distB="0" distL="0" distR="0">
            <wp:extent cx="445500" cy="425250"/>
            <wp:effectExtent l="19050" t="0" r="0" b="0"/>
            <wp:docPr id="147" name="图片 374" descr="fig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4" descr="fig103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00" cy="42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047" w:author="admin" w:date="2016-10-31T15:42:00Z">
          <w:pPr>
            <w:pStyle w:val="af5"/>
          </w:pPr>
        </w:pPrChange>
      </w:pPr>
      <w:bookmarkStart w:id="2048" w:name="_Ref465694250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103</w:t>
      </w:r>
      <w:r w:rsidR="00D634F8">
        <w:fldChar w:fldCharType="end"/>
      </w:r>
      <w:bookmarkEnd w:id="2048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3</w:t>
      </w:r>
      <w:r>
        <w:rPr>
          <w:rFonts w:ascii="Times New Roman" w:hAnsi="Times New Roman"/>
        </w:rPr>
        <w:t>）通信类型：包括无线电话和无线电报</w:t>
      </w:r>
      <w:r>
        <w:rPr>
          <w:rFonts w:ascii="Times New Roman" w:hAnsi="Times New Roman"/>
        </w:rPr>
        <w:t>-FEC</w:t>
      </w:r>
      <w:r>
        <w:rPr>
          <w:rFonts w:ascii="Times New Roman" w:hAnsi="Times New Roman"/>
        </w:rPr>
        <w:t>两种方式，</w:t>
      </w:r>
      <w:ins w:id="2049" w:author="admin" w:date="2016-10-28T14:49:00Z">
        <w:r w:rsidR="00D54825">
          <w:rPr>
            <w:rFonts w:ascii="Times New Roman" w:hAnsi="Times New Roman" w:hint="eastAsia"/>
          </w:rPr>
          <w:t>如</w:t>
        </w:r>
      </w:ins>
      <w:del w:id="2050" w:author="admin" w:date="2016-10-28T14:49:00Z">
        <w:r w:rsidDel="00D54825">
          <w:rPr>
            <w:rFonts w:ascii="Times New Roman" w:hAnsi="Times New Roman"/>
          </w:rPr>
          <w:delText>见下</w:delText>
        </w:r>
      </w:del>
      <w:ins w:id="2051" w:author="admin" w:date="2016-10-31T16:22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REF _Ref465694255 \h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2052" w:author="admin" w:date="2016-10-31T16:22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t>104</w:t>
        </w:r>
        <w:r w:rsidR="00EC62FF">
          <w:rPr>
            <w:rFonts w:ascii="Times New Roman" w:hAnsi="Times New Roman"/>
          </w:rPr>
          <w:fldChar w:fldCharType="end"/>
        </w:r>
      </w:ins>
      <w:del w:id="2053" w:author="admin" w:date="2016-10-31T16:22:00Z">
        <w:r w:rsidDel="00EC62FF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054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951750" cy="445500"/>
            <wp:effectExtent l="19050" t="0" r="750" b="0"/>
            <wp:docPr id="148" name="图片 375" descr="fig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5" descr="fig104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1750" cy="44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055" w:author="admin" w:date="2016-10-31T15:42:00Z">
          <w:pPr>
            <w:pStyle w:val="af5"/>
          </w:pPr>
        </w:pPrChange>
      </w:pPr>
      <w:bookmarkStart w:id="2056" w:name="_Ref465694255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104</w:t>
      </w:r>
      <w:r w:rsidR="00D634F8">
        <w:fldChar w:fldCharType="end"/>
      </w:r>
      <w:bookmarkEnd w:id="2056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4</w:t>
      </w:r>
      <w:r>
        <w:rPr>
          <w:rFonts w:ascii="Times New Roman" w:hAnsi="Times New Roman"/>
        </w:rPr>
        <w:t>）通信频率：与</w:t>
      </w:r>
      <w:r>
        <w:rPr>
          <w:rFonts w:ascii="Times New Roman" w:hAnsi="Times New Roman"/>
        </w:rPr>
        <w:t>DSC</w:t>
      </w:r>
      <w:r>
        <w:rPr>
          <w:rFonts w:ascii="Times New Roman" w:hAnsi="Times New Roman"/>
        </w:rPr>
        <w:t>频率自动保持一致，无需设置。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5</w:t>
      </w:r>
      <w:r>
        <w:rPr>
          <w:rFonts w:ascii="Times New Roman" w:hAnsi="Times New Roman"/>
        </w:rPr>
        <w:t>）</w:t>
      </w:r>
      <w:r>
        <w:rPr>
          <w:rFonts w:ascii="Times New Roman" w:hAnsi="Times New Roman"/>
        </w:rPr>
        <w:t>DSC</w:t>
      </w:r>
      <w:r>
        <w:rPr>
          <w:rFonts w:ascii="Times New Roman" w:hAnsi="Times New Roman"/>
        </w:rPr>
        <w:t>频率：遇险频率列表中选择频率，</w:t>
      </w:r>
      <w:ins w:id="2057" w:author="admin" w:date="2016-10-28T14:50:00Z">
        <w:r w:rsidR="00D54825">
          <w:rPr>
            <w:rFonts w:ascii="Times New Roman" w:hAnsi="Times New Roman" w:hint="eastAsia"/>
          </w:rPr>
          <w:t>如</w:t>
        </w:r>
      </w:ins>
      <w:del w:id="2058" w:author="admin" w:date="2016-10-28T14:50:00Z">
        <w:r w:rsidDel="00D54825">
          <w:rPr>
            <w:rFonts w:ascii="Times New Roman" w:hAnsi="Times New Roman"/>
          </w:rPr>
          <w:delText>见下</w:delText>
        </w:r>
      </w:del>
      <w:ins w:id="2059" w:author="admin" w:date="2016-10-31T16:22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REF _Ref465694258 \h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2060" w:author="admin" w:date="2016-10-31T16:22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t>105</w:t>
        </w:r>
        <w:r w:rsidR="00EC62FF">
          <w:rPr>
            <w:rFonts w:ascii="Times New Roman" w:hAnsi="Times New Roman"/>
          </w:rPr>
          <w:fldChar w:fldCharType="end"/>
        </w:r>
      </w:ins>
      <w:del w:id="2061" w:author="admin" w:date="2016-10-31T16:22:00Z">
        <w:r w:rsidDel="00EC62FF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5B5CDB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062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573750" cy="918000"/>
            <wp:effectExtent l="19050" t="0" r="0" b="0"/>
            <wp:docPr id="274" name="图片 21" descr="E:\160705Translation\二代电台UI文件\fig_emf_zhCN\fig47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160705Translation\二代电台UI文件\fig_emf_zhCN\fig47.emf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50" cy="91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063" w:author="admin" w:date="2016-10-31T15:42:00Z">
          <w:pPr>
            <w:pStyle w:val="af5"/>
          </w:pPr>
        </w:pPrChange>
      </w:pPr>
      <w:bookmarkStart w:id="2064" w:name="_Ref465694258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105</w:t>
      </w:r>
      <w:r w:rsidR="00D634F8">
        <w:fldChar w:fldCharType="end"/>
      </w:r>
      <w:bookmarkEnd w:id="2064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参数设置完毕，选择软功能键</w:t>
      </w:r>
      <w:r>
        <w:rPr>
          <w:rFonts w:ascii="Times New Roman" w:hAnsi="Times New Roman"/>
        </w:rPr>
        <w:t>“</w:t>
      </w:r>
      <w:r>
        <w:rPr>
          <w:rFonts w:ascii="Times New Roman" w:hAnsi="Times New Roman"/>
        </w:rPr>
        <w:t>发送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将消息发出，</w:t>
      </w:r>
      <w:ins w:id="2065" w:author="admin" w:date="2016-10-28T14:50:00Z">
        <w:r w:rsidR="00D54825">
          <w:rPr>
            <w:rFonts w:ascii="Times New Roman" w:hAnsi="Times New Roman" w:hint="eastAsia"/>
          </w:rPr>
          <w:t>如</w:t>
        </w:r>
      </w:ins>
      <w:del w:id="2066" w:author="admin" w:date="2016-10-28T14:50:00Z">
        <w:r w:rsidDel="00D54825">
          <w:rPr>
            <w:rFonts w:ascii="Times New Roman" w:hAnsi="Times New Roman"/>
          </w:rPr>
          <w:delText>见下</w:delText>
        </w:r>
      </w:del>
      <w:ins w:id="2067" w:author="admin" w:date="2016-10-31T16:22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REF _Ref465694263 \h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2068" w:author="admin" w:date="2016-10-31T16:22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t>106</w:t>
        </w:r>
        <w:r w:rsidR="00EC62FF">
          <w:rPr>
            <w:rFonts w:ascii="Times New Roman" w:hAnsi="Times New Roman"/>
          </w:rPr>
          <w:fldChar w:fldCharType="end"/>
        </w:r>
      </w:ins>
      <w:del w:id="2069" w:author="admin" w:date="2016-10-31T16:22:00Z">
        <w:r w:rsidDel="00EC62FF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070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3969001" cy="2254500"/>
            <wp:effectExtent l="19050" t="0" r="0" b="0"/>
            <wp:docPr id="150" name="图片 376" descr="fig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6" descr="fig106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9001" cy="225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071" w:author="admin" w:date="2016-10-31T15:42:00Z">
          <w:pPr>
            <w:pStyle w:val="af5"/>
          </w:pPr>
        </w:pPrChange>
      </w:pPr>
      <w:bookmarkStart w:id="2072" w:name="_Ref465694263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106</w:t>
      </w:r>
      <w:r w:rsidR="00D634F8">
        <w:fldChar w:fldCharType="end"/>
      </w:r>
      <w:bookmarkEnd w:id="2072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消息发送完毕，与海区内船只进行通信，</w:t>
      </w:r>
      <w:ins w:id="2073" w:author="admin" w:date="2016-10-28T14:50:00Z">
        <w:r w:rsidR="00D54825">
          <w:rPr>
            <w:rFonts w:ascii="Times New Roman" w:hAnsi="Times New Roman" w:hint="eastAsia"/>
          </w:rPr>
          <w:t>如</w:t>
        </w:r>
      </w:ins>
      <w:del w:id="2074" w:author="admin" w:date="2016-10-28T14:50:00Z">
        <w:r w:rsidDel="00D54825">
          <w:rPr>
            <w:rFonts w:ascii="Times New Roman" w:hAnsi="Times New Roman"/>
          </w:rPr>
          <w:delText>见下</w:delText>
        </w:r>
      </w:del>
      <w:ins w:id="2075" w:author="admin" w:date="2016-10-31T16:22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REF _Ref465694268 \h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2076" w:author="admin" w:date="2016-10-31T16:22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t>107</w:t>
        </w:r>
        <w:r w:rsidR="00EC62FF">
          <w:rPr>
            <w:rFonts w:ascii="Times New Roman" w:hAnsi="Times New Roman"/>
          </w:rPr>
          <w:fldChar w:fldCharType="end"/>
        </w:r>
      </w:ins>
      <w:del w:id="2077" w:author="admin" w:date="2016-10-31T16:22:00Z">
        <w:r w:rsidDel="00EC62FF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078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lastRenderedPageBreak/>
        <w:drawing>
          <wp:inline distT="0" distB="0" distL="0" distR="0">
            <wp:extent cx="3971059" cy="2320636"/>
            <wp:effectExtent l="19050" t="0" r="0" b="0"/>
            <wp:docPr id="151" name="图片 377" descr="fig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7" descr="fig107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 b="-27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059" cy="2320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079" w:author="admin" w:date="2016-10-31T15:42:00Z">
          <w:pPr>
            <w:pStyle w:val="af5"/>
          </w:pPr>
        </w:pPrChange>
      </w:pPr>
      <w:bookmarkStart w:id="2080" w:name="_Ref465694268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107</w:t>
      </w:r>
      <w:r w:rsidR="00D634F8">
        <w:fldChar w:fldCharType="end"/>
      </w:r>
      <w:bookmarkEnd w:id="2080"/>
    </w:p>
    <w:p w:rsidR="00D96A3A" w:rsidRDefault="00D044CA">
      <w:pPr>
        <w:pStyle w:val="41"/>
        <w:numPr>
          <w:ilvl w:val="3"/>
          <w:numId w:val="4"/>
        </w:numPr>
        <w:spacing w:before="0" w:after="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接收海区呼叫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收到海区呼叫消息，警报响起，并弹出提示框，</w:t>
      </w:r>
      <w:ins w:id="2081" w:author="admin" w:date="2016-10-28T14:50:00Z">
        <w:r w:rsidR="00D54825">
          <w:rPr>
            <w:rFonts w:ascii="Times New Roman" w:hAnsi="Times New Roman" w:hint="eastAsia"/>
          </w:rPr>
          <w:t>如</w:t>
        </w:r>
      </w:ins>
      <w:del w:id="2082" w:author="admin" w:date="2016-10-28T14:50:00Z">
        <w:r w:rsidDel="00D54825">
          <w:rPr>
            <w:rFonts w:ascii="Times New Roman" w:hAnsi="Times New Roman"/>
          </w:rPr>
          <w:delText>见下</w:delText>
        </w:r>
      </w:del>
      <w:ins w:id="2083" w:author="admin" w:date="2016-10-31T16:22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REF _Ref465694273 \h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2084" w:author="admin" w:date="2016-10-31T16:22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t>108</w:t>
        </w:r>
        <w:r w:rsidR="00EC62FF">
          <w:rPr>
            <w:rFonts w:ascii="Times New Roman" w:hAnsi="Times New Roman"/>
          </w:rPr>
          <w:fldChar w:fldCharType="end"/>
        </w:r>
      </w:ins>
      <w:del w:id="2085" w:author="admin" w:date="2016-10-31T16:22:00Z">
        <w:r w:rsidDel="00EC62FF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086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2532033" cy="1205346"/>
            <wp:effectExtent l="19050" t="0" r="1617" b="0"/>
            <wp:docPr id="152" name="图片 378" descr="fig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8" descr="fig108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 b="-87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2033" cy="1205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087" w:author="admin" w:date="2016-10-31T15:42:00Z">
          <w:pPr>
            <w:pStyle w:val="af5"/>
          </w:pPr>
        </w:pPrChange>
      </w:pPr>
      <w:bookmarkStart w:id="2088" w:name="_Ref465694273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108</w:t>
      </w:r>
      <w:r w:rsidR="00D634F8">
        <w:fldChar w:fldCharType="end"/>
      </w:r>
      <w:bookmarkEnd w:id="2088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根据提示，按【</w:t>
      </w:r>
      <w:r>
        <w:rPr>
          <w:rFonts w:ascii="Times New Roman" w:hAnsi="Times New Roman"/>
        </w:rPr>
        <w:t>ESC</w:t>
      </w:r>
      <w:r>
        <w:rPr>
          <w:rFonts w:ascii="Times New Roman" w:hAnsi="Times New Roman"/>
        </w:rPr>
        <w:t>】停止报警，</w:t>
      </w:r>
      <w:ins w:id="2089" w:author="admin" w:date="2016-10-28T14:50:00Z">
        <w:r w:rsidR="00D54825">
          <w:rPr>
            <w:rFonts w:ascii="Times New Roman" w:hAnsi="Times New Roman" w:hint="eastAsia"/>
          </w:rPr>
          <w:t>系统</w:t>
        </w:r>
      </w:ins>
      <w:r>
        <w:rPr>
          <w:rFonts w:ascii="Times New Roman" w:hAnsi="Times New Roman"/>
        </w:rPr>
        <w:t>退出提示框</w:t>
      </w:r>
      <w:ins w:id="2090" w:author="admin" w:date="2016-10-28T14:50:00Z">
        <w:r w:rsidR="00D54825">
          <w:rPr>
            <w:rFonts w:ascii="Times New Roman" w:hAnsi="Times New Roman" w:hint="eastAsia"/>
          </w:rPr>
          <w:t>并</w:t>
        </w:r>
      </w:ins>
      <w:del w:id="2091" w:author="admin" w:date="2016-10-28T14:50:00Z">
        <w:r w:rsidDel="00D54825">
          <w:rPr>
            <w:rFonts w:ascii="Times New Roman" w:hAnsi="Times New Roman"/>
          </w:rPr>
          <w:delText>，</w:delText>
        </w:r>
      </w:del>
      <w:r>
        <w:rPr>
          <w:rFonts w:ascii="Times New Roman" w:hAnsi="Times New Roman"/>
        </w:rPr>
        <w:t>显示信息内容，与海区内船只进行通信，</w:t>
      </w:r>
      <w:del w:id="2092" w:author="admin" w:date="2016-10-28T14:51:00Z">
        <w:r w:rsidDel="00D54825">
          <w:rPr>
            <w:rFonts w:ascii="Times New Roman" w:hAnsi="Times New Roman"/>
          </w:rPr>
          <w:delText>见下</w:delText>
        </w:r>
      </w:del>
      <w:ins w:id="2093" w:author="admin" w:date="2016-10-28T14:51:00Z">
        <w:r w:rsidR="00D54825">
          <w:rPr>
            <w:rFonts w:ascii="Times New Roman" w:hAnsi="Times New Roman" w:hint="eastAsia"/>
          </w:rPr>
          <w:t>如</w:t>
        </w:r>
      </w:ins>
      <w:ins w:id="2094" w:author="admin" w:date="2016-10-31T16:22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 w:hint="eastAsia"/>
          </w:rPr>
          <w:instrText>REF _Ref465694277 \h</w:instrText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2095" w:author="admin" w:date="2016-10-31T16:22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t>109</w:t>
        </w:r>
        <w:r w:rsidR="00EC62FF">
          <w:rPr>
            <w:rFonts w:ascii="Times New Roman" w:hAnsi="Times New Roman"/>
          </w:rPr>
          <w:fldChar w:fldCharType="end"/>
        </w:r>
      </w:ins>
      <w:del w:id="2096" w:author="admin" w:date="2016-10-31T16:22:00Z">
        <w:r w:rsidDel="00EC62FF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EC62FF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  <w:rPrChange w:id="2097" w:author="admin" w:date="2016-10-27T15:50:00Z">
            <w:rPr>
              <w:rFonts w:ascii="Times New Roman" w:hAnsi="Times New Roman"/>
            </w:rPr>
          </w:rPrChange>
        </w:rPr>
        <w:pPrChange w:id="2098" w:author="admin" w:date="2016-10-31T15:42:00Z">
          <w:pPr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  <w:rPrChange w:id="2099" w:author="Unknown">
            <w:rPr>
              <w:rFonts w:ascii="Times New Roman" w:hAnsi="Times New Roman"/>
              <w:b/>
              <w:bCs/>
              <w:i/>
              <w:iCs/>
              <w:noProof/>
              <w:color w:val="4F81BD"/>
            </w:rPr>
          </w:rPrChange>
        </w:rPr>
        <w:lastRenderedPageBreak/>
        <w:drawing>
          <wp:inline distT="0" distB="0" distL="0" distR="0">
            <wp:extent cx="3964131" cy="2320636"/>
            <wp:effectExtent l="19050" t="0" r="0" b="0"/>
            <wp:docPr id="65" name="图片 16" descr="C:\Users\admin\Desktop\160705Translation\二代电台UI文件\fig_emf_zhCN\fig109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\Desktop\160705Translation\二代电台UI文件\fig_emf_zhCN\fig109.emf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 b="-27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131" cy="2320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100" w:author="admin" w:date="2016-10-31T15:42:00Z">
          <w:pPr>
            <w:pStyle w:val="af5"/>
          </w:pPr>
        </w:pPrChange>
      </w:pPr>
      <w:bookmarkStart w:id="2101" w:name="_Ref465694277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109</w:t>
      </w:r>
      <w:r w:rsidR="00D634F8">
        <w:fldChar w:fldCharType="end"/>
      </w:r>
      <w:bookmarkEnd w:id="2101"/>
    </w:p>
    <w:p w:rsidR="00D96A3A" w:rsidRDefault="00D044CA">
      <w:pPr>
        <w:pStyle w:val="30"/>
        <w:numPr>
          <w:ilvl w:val="2"/>
          <w:numId w:val="4"/>
        </w:numPr>
        <w:spacing w:before="0" w:after="0" w:line="360" w:lineRule="auto"/>
        <w:rPr>
          <w:rFonts w:ascii="Times New Roman" w:hAnsi="Times New Roman"/>
        </w:rPr>
      </w:pPr>
      <w:bookmarkStart w:id="2102" w:name="_Toc465435309"/>
      <w:r>
        <w:rPr>
          <w:rFonts w:ascii="Times New Roman" w:hAnsi="Times New Roman"/>
        </w:rPr>
        <w:t>位置呼叫</w:t>
      </w:r>
      <w:bookmarkEnd w:id="2102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用于获取对方船只的位置。</w:t>
      </w:r>
    </w:p>
    <w:p w:rsidR="00D96A3A" w:rsidRDefault="00D044CA">
      <w:pPr>
        <w:pStyle w:val="41"/>
        <w:numPr>
          <w:ilvl w:val="3"/>
          <w:numId w:val="4"/>
        </w:numPr>
        <w:spacing w:before="0" w:after="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发送位置呼叫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del w:id="2103" w:author="admin" w:date="2016-10-28T14:51:00Z">
        <w:r w:rsidDel="00D54825">
          <w:rPr>
            <w:rFonts w:ascii="Times New Roman" w:hAnsi="Times New Roman"/>
          </w:rPr>
          <w:delText>章节</w:delText>
        </w:r>
        <w:r w:rsidDel="00D54825">
          <w:rPr>
            <w:rFonts w:ascii="Times New Roman" w:hAnsi="Times New Roman"/>
          </w:rPr>
          <w:delText>3.1</w:delText>
        </w:r>
        <w:r w:rsidDel="00D54825">
          <w:rPr>
            <w:rFonts w:ascii="Times New Roman" w:hAnsi="Times New Roman"/>
          </w:rPr>
          <w:delText>中</w:delText>
        </w:r>
      </w:del>
      <w:ins w:id="2104" w:author="admin" w:date="2016-10-28T14:51:00Z">
        <w:r w:rsidR="00D54825">
          <w:rPr>
            <w:rFonts w:ascii="Times New Roman" w:hAnsi="Times New Roman" w:hint="eastAsia"/>
          </w:rPr>
          <w:t>从</w:t>
        </w:r>
      </w:ins>
      <w:r>
        <w:rPr>
          <w:rFonts w:ascii="Times New Roman" w:hAnsi="Times New Roman"/>
        </w:rPr>
        <w:t>DSC</w:t>
      </w:r>
      <w:r>
        <w:rPr>
          <w:rFonts w:ascii="Times New Roman" w:hAnsi="Times New Roman"/>
        </w:rPr>
        <w:t>消息列表</w:t>
      </w:r>
      <w:ins w:id="2105" w:author="admin" w:date="2016-10-28T14:51:00Z">
        <w:r w:rsidR="00D54825">
          <w:rPr>
            <w:rFonts w:ascii="Times New Roman" w:hAnsi="Times New Roman" w:hint="eastAsia"/>
          </w:rPr>
          <w:t>（</w:t>
        </w:r>
      </w:ins>
      <w:ins w:id="2106" w:author="admin" w:date="2016-10-31T16:22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 w:hint="eastAsia"/>
          </w:rPr>
          <w:instrText>REF _Ref445881020 \h</w:instrText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2107" w:author="admin" w:date="2016-10-31T16:22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rPr>
            <w:noProof/>
          </w:rPr>
          <w:t>19</w:t>
        </w:r>
        <w:r w:rsidR="00EC62FF">
          <w:rPr>
            <w:rFonts w:ascii="Times New Roman" w:hAnsi="Times New Roman"/>
          </w:rPr>
          <w:fldChar w:fldCharType="end"/>
        </w:r>
      </w:ins>
      <w:ins w:id="2108" w:author="admin" w:date="2016-10-28T14:51:00Z">
        <w:r w:rsidR="00D54825">
          <w:rPr>
            <w:rFonts w:ascii="Times New Roman" w:hAnsi="Times New Roman" w:hint="eastAsia"/>
          </w:rPr>
          <w:t>）中</w:t>
        </w:r>
      </w:ins>
      <w:del w:id="2109" w:author="admin" w:date="2016-10-28T14:51:00Z">
        <w:r w:rsidDel="00D54825">
          <w:rPr>
            <w:rFonts w:ascii="Times New Roman" w:hAnsi="Times New Roman"/>
          </w:rPr>
          <w:delText>，</w:delText>
        </w:r>
      </w:del>
      <w:r>
        <w:rPr>
          <w:rFonts w:ascii="Times New Roman" w:hAnsi="Times New Roman"/>
        </w:rPr>
        <w:t>选择</w:t>
      </w:r>
      <w:r>
        <w:rPr>
          <w:rFonts w:ascii="Times New Roman" w:hAnsi="Times New Roman"/>
        </w:rPr>
        <w:t>“</w:t>
      </w:r>
      <w:r>
        <w:rPr>
          <w:rFonts w:ascii="Times New Roman" w:hAnsi="Times New Roman"/>
        </w:rPr>
        <w:t>位置呼叫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，进入</w:t>
      </w:r>
      <w:ins w:id="2110" w:author="admin" w:date="2016-10-28T14:51:00Z">
        <w:r w:rsidR="00D54825">
          <w:rPr>
            <w:rFonts w:ascii="Times New Roman" w:hAnsi="Times New Roman" w:hint="eastAsia"/>
          </w:rPr>
          <w:t>位置</w:t>
        </w:r>
      </w:ins>
      <w:r>
        <w:rPr>
          <w:rFonts w:ascii="Times New Roman" w:hAnsi="Times New Roman"/>
        </w:rPr>
        <w:t>呼叫编辑界面，</w:t>
      </w:r>
      <w:ins w:id="2111" w:author="admin" w:date="2016-10-28T14:51:00Z">
        <w:r w:rsidR="00D54825">
          <w:rPr>
            <w:rFonts w:ascii="Times New Roman" w:hAnsi="Times New Roman" w:hint="eastAsia"/>
          </w:rPr>
          <w:t>如</w:t>
        </w:r>
      </w:ins>
      <w:del w:id="2112" w:author="admin" w:date="2016-10-28T14:51:00Z">
        <w:r w:rsidDel="00D54825">
          <w:rPr>
            <w:rFonts w:ascii="Times New Roman" w:hAnsi="Times New Roman"/>
          </w:rPr>
          <w:delText>见下</w:delText>
        </w:r>
      </w:del>
      <w:ins w:id="2113" w:author="admin" w:date="2016-10-31T16:22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REF _Ref465694294 \h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2114" w:author="admin" w:date="2016-10-31T16:22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t>110</w:t>
        </w:r>
        <w:r w:rsidR="00EC62FF">
          <w:rPr>
            <w:rFonts w:ascii="Times New Roman" w:hAnsi="Times New Roman"/>
          </w:rPr>
          <w:fldChar w:fldCharType="end"/>
        </w:r>
      </w:ins>
      <w:del w:id="2115" w:author="admin" w:date="2016-10-31T16:22:00Z">
        <w:r w:rsidDel="00EC62FF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116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3964131" cy="2327564"/>
            <wp:effectExtent l="19050" t="0" r="0" b="0"/>
            <wp:docPr id="154" name="图片 380" descr="fig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0" descr="fig110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 b="-3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131" cy="2327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117" w:author="admin" w:date="2016-10-31T15:42:00Z">
          <w:pPr>
            <w:pStyle w:val="af5"/>
          </w:pPr>
        </w:pPrChange>
      </w:pPr>
      <w:bookmarkStart w:id="2118" w:name="_Ref465694294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110</w:t>
      </w:r>
      <w:r w:rsidR="00D634F8">
        <w:fldChar w:fldCharType="end"/>
      </w:r>
      <w:bookmarkEnd w:id="2118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1</w:t>
      </w:r>
      <w:r>
        <w:rPr>
          <w:rFonts w:ascii="Times New Roman" w:hAnsi="Times New Roman"/>
        </w:rPr>
        <w:t>）发往：即被叫船只，可手动输入号码或地址簿选择，</w:t>
      </w:r>
      <w:ins w:id="2119" w:author="admin" w:date="2016-10-28T14:51:00Z">
        <w:r w:rsidR="00D54825">
          <w:rPr>
            <w:rFonts w:ascii="Times New Roman" w:hAnsi="Times New Roman" w:hint="eastAsia"/>
          </w:rPr>
          <w:t>如</w:t>
        </w:r>
      </w:ins>
      <w:del w:id="2120" w:author="admin" w:date="2016-10-28T14:51:00Z">
        <w:r w:rsidDel="00D54825">
          <w:rPr>
            <w:rFonts w:ascii="Times New Roman" w:hAnsi="Times New Roman"/>
          </w:rPr>
          <w:delText>见下</w:delText>
        </w:r>
      </w:del>
      <w:ins w:id="2121" w:author="admin" w:date="2016-10-31T16:07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REF _Ref465693391 \h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2122" w:author="admin" w:date="2016-10-31T16:07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t>111</w:t>
        </w:r>
        <w:r w:rsidR="00EC62FF">
          <w:rPr>
            <w:rFonts w:ascii="Times New Roman" w:hAnsi="Times New Roman"/>
          </w:rPr>
          <w:fldChar w:fldCharType="end"/>
        </w:r>
      </w:ins>
      <w:del w:id="2123" w:author="admin" w:date="2016-10-31T16:07:00Z">
        <w:r w:rsidDel="00EC62FF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124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lastRenderedPageBreak/>
        <w:drawing>
          <wp:inline distT="0" distB="0" distL="0" distR="0">
            <wp:extent cx="454486" cy="692728"/>
            <wp:effectExtent l="19050" t="0" r="2714" b="0"/>
            <wp:docPr id="155" name="图片 381" descr="fig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1" descr="fig111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 b="-86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86" cy="692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125" w:author="admin" w:date="2016-10-31T15:42:00Z">
          <w:pPr>
            <w:pStyle w:val="af5"/>
          </w:pPr>
        </w:pPrChange>
      </w:pPr>
      <w:bookmarkStart w:id="2126" w:name="_Ref465693391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111</w:t>
      </w:r>
      <w:r w:rsidR="00D634F8">
        <w:fldChar w:fldCharType="end"/>
      </w:r>
      <w:bookmarkEnd w:id="2126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2</w:t>
      </w:r>
      <w:r>
        <w:rPr>
          <w:rFonts w:ascii="Times New Roman" w:hAnsi="Times New Roman"/>
        </w:rPr>
        <w:t>）优先级：限定选择安全。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3</w:t>
      </w:r>
      <w:r>
        <w:rPr>
          <w:rFonts w:ascii="Times New Roman" w:hAnsi="Times New Roman"/>
        </w:rPr>
        <w:t>）</w:t>
      </w:r>
      <w:r>
        <w:rPr>
          <w:rFonts w:ascii="Times New Roman" w:hAnsi="Times New Roman"/>
        </w:rPr>
        <w:t>DSC</w:t>
      </w:r>
      <w:r>
        <w:rPr>
          <w:rFonts w:ascii="Times New Roman" w:hAnsi="Times New Roman"/>
        </w:rPr>
        <w:t>频率：遇险频率列表中选择频率，</w:t>
      </w:r>
      <w:ins w:id="2127" w:author="admin" w:date="2016-10-28T14:51:00Z">
        <w:r w:rsidR="00D54825">
          <w:rPr>
            <w:rFonts w:ascii="Times New Roman" w:hAnsi="Times New Roman" w:hint="eastAsia"/>
          </w:rPr>
          <w:t>如</w:t>
        </w:r>
      </w:ins>
      <w:del w:id="2128" w:author="admin" w:date="2016-10-28T14:51:00Z">
        <w:r w:rsidDel="00D54825">
          <w:rPr>
            <w:rFonts w:ascii="Times New Roman" w:hAnsi="Times New Roman"/>
          </w:rPr>
          <w:delText>见下</w:delText>
        </w:r>
      </w:del>
      <w:ins w:id="2129" w:author="admin" w:date="2016-10-31T16:06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REF _Ref465693310 \h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2130" w:author="admin" w:date="2016-10-31T16:06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rPr>
            <w:noProof/>
          </w:rPr>
          <w:t>1</w:t>
        </w:r>
        <w:r w:rsidR="00EC62FF">
          <w:rPr>
            <w:noProof/>
          </w:rPr>
          <w:t>1</w:t>
        </w:r>
        <w:r w:rsidR="00EC62FF">
          <w:rPr>
            <w:noProof/>
          </w:rPr>
          <w:t>2</w:t>
        </w:r>
        <w:r w:rsidR="00EC62FF">
          <w:rPr>
            <w:rFonts w:ascii="Times New Roman" w:hAnsi="Times New Roman"/>
          </w:rPr>
          <w:fldChar w:fldCharType="end"/>
        </w:r>
      </w:ins>
      <w:del w:id="2131" w:author="admin" w:date="2016-10-31T16:06:00Z">
        <w:r w:rsidDel="00EC62FF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EC62FF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  <w:rPrChange w:id="2132" w:author="admin" w:date="2016-10-27T16:12:00Z">
            <w:rPr>
              <w:rFonts w:ascii="Times New Roman" w:hAnsi="Times New Roman"/>
            </w:rPr>
          </w:rPrChange>
        </w:rPr>
        <w:pPrChange w:id="2133" w:author="admin" w:date="2016-10-31T15:42:00Z">
          <w:pPr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  <w:rPrChange w:id="2134" w:author="Unknown">
            <w:rPr>
              <w:rFonts w:ascii="Times New Roman" w:hAnsi="Times New Roman"/>
              <w:b/>
              <w:bCs/>
              <w:i/>
              <w:iCs/>
              <w:noProof/>
              <w:color w:val="4F81BD"/>
            </w:rPr>
          </w:rPrChange>
        </w:rPr>
        <w:drawing>
          <wp:inline distT="0" distB="0" distL="0" distR="0">
            <wp:extent cx="573750" cy="918000"/>
            <wp:effectExtent l="19050" t="0" r="0" b="0"/>
            <wp:docPr id="275" name="图片 22" descr="E:\160705Translation\二代电台UI文件\fig_emf_zhCN\fig47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160705Translation\二代电台UI文件\fig_emf_zhCN\fig47.emf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50" cy="91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135" w:author="admin" w:date="2016-10-31T15:42:00Z">
          <w:pPr>
            <w:pStyle w:val="af5"/>
          </w:pPr>
        </w:pPrChange>
      </w:pPr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112</w:t>
      </w:r>
      <w:r w:rsidR="00D634F8">
        <w:fldChar w:fldCharType="end"/>
      </w:r>
    </w:p>
    <w:p w:rsidR="00B00445" w:rsidRDefault="00B00445" w:rsidP="00B00445">
      <w:pPr>
        <w:spacing w:before="0" w:after="0" w:line="360" w:lineRule="auto"/>
        <w:ind w:firstLineChars="200" w:firstLine="420"/>
        <w:rPr>
          <w:ins w:id="2136" w:author="admin" w:date="2016-10-28T14:55:00Z"/>
          <w:rFonts w:ascii="Times New Roman" w:hAnsi="Times New Roman"/>
        </w:rPr>
      </w:pPr>
      <w:ins w:id="2137" w:author="admin" w:date="2016-10-28T14:55:00Z">
        <w:r>
          <w:rPr>
            <w:rFonts w:ascii="Times New Roman" w:hAnsi="Times New Roman"/>
          </w:rPr>
          <w:t>参数设置完毕，选择软功能键</w:t>
        </w:r>
        <w:r>
          <w:rPr>
            <w:rFonts w:ascii="Times New Roman" w:hAnsi="Times New Roman"/>
          </w:rPr>
          <w:t>“</w:t>
        </w:r>
        <w:r>
          <w:rPr>
            <w:rFonts w:ascii="Times New Roman" w:hAnsi="Times New Roman"/>
          </w:rPr>
          <w:t>发送</w:t>
        </w:r>
        <w:r>
          <w:rPr>
            <w:rFonts w:ascii="Times New Roman" w:hAnsi="Times New Roman"/>
          </w:rPr>
          <w:t>”</w:t>
        </w:r>
        <w:r>
          <w:rPr>
            <w:rFonts w:ascii="Times New Roman" w:hAnsi="Times New Roman"/>
          </w:rPr>
          <w:t>将消息发出，</w:t>
        </w:r>
        <w:r>
          <w:rPr>
            <w:rFonts w:ascii="Times New Roman" w:hAnsi="Times New Roman" w:hint="eastAsia"/>
          </w:rPr>
          <w:t>如</w:t>
        </w:r>
      </w:ins>
      <w:ins w:id="2138" w:author="admin" w:date="2016-10-31T16:06:00Z">
        <w:r w:rsidR="00EC62FF">
          <w:rPr>
            <w:rFonts w:ascii="Times New Roman" w:hAnsi="Times New Roman"/>
          </w:rPr>
          <w:fldChar w:fldCharType="begin"/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 w:hint="eastAsia"/>
          </w:rPr>
          <w:instrText>REF _Ref465693310 \h</w:instrText>
        </w:r>
        <w:r w:rsidR="00EC62FF">
          <w:rPr>
            <w:rFonts w:ascii="Times New Roman" w:hAnsi="Times New Roman"/>
          </w:rPr>
          <w:instrText xml:space="preserve"> </w:instrText>
        </w:r>
        <w:r w:rsidR="00EC62FF">
          <w:rPr>
            <w:rFonts w:ascii="Times New Roman" w:hAnsi="Times New Roman"/>
          </w:rPr>
        </w:r>
      </w:ins>
      <w:r w:rsidR="00EC62FF">
        <w:rPr>
          <w:rFonts w:ascii="Times New Roman" w:hAnsi="Times New Roman"/>
        </w:rPr>
        <w:fldChar w:fldCharType="separate"/>
      </w:r>
      <w:ins w:id="2139" w:author="admin" w:date="2016-10-31T16:06:00Z">
        <w:r w:rsidR="00EC62FF">
          <w:rPr>
            <w:rFonts w:hint="eastAsia"/>
          </w:rPr>
          <w:t>图</w:t>
        </w:r>
        <w:r w:rsidR="00EC62FF">
          <w:rPr>
            <w:rFonts w:hint="eastAsia"/>
          </w:rPr>
          <w:t xml:space="preserve"> </w:t>
        </w:r>
        <w:r w:rsidR="00EC62FF">
          <w:rPr>
            <w:noProof/>
          </w:rPr>
          <w:t>1</w:t>
        </w:r>
        <w:r w:rsidR="00EC62FF">
          <w:rPr>
            <w:noProof/>
          </w:rPr>
          <w:t>1</w:t>
        </w:r>
        <w:r w:rsidR="00EC62FF">
          <w:rPr>
            <w:noProof/>
          </w:rPr>
          <w:t>2</w:t>
        </w:r>
        <w:r w:rsidR="00EC62FF">
          <w:rPr>
            <w:rFonts w:ascii="Times New Roman" w:hAnsi="Times New Roman"/>
          </w:rPr>
          <w:fldChar w:fldCharType="end"/>
        </w:r>
      </w:ins>
      <w:ins w:id="2140" w:author="admin" w:date="2016-10-28T14:55:00Z">
        <w:r>
          <w:rPr>
            <w:rFonts w:ascii="Times New Roman" w:hAnsi="Times New Roman"/>
          </w:rPr>
          <w:t>。</w:t>
        </w:r>
      </w:ins>
    </w:p>
    <w:p w:rsidR="00EC62FF" w:rsidRDefault="00EC62FF" w:rsidP="007111D4">
      <w:pPr>
        <w:widowControl/>
        <w:spacing w:beforeLines="50" w:after="0" w:line="360" w:lineRule="auto"/>
        <w:jc w:val="center"/>
        <w:rPr>
          <w:ins w:id="2141" w:author="admin" w:date="2016-10-31T16:05:00Z"/>
          <w:rFonts w:ascii="Times New Roman" w:hAnsi="Times New Roman" w:hint="eastAsia"/>
          <w:noProof/>
          <w:kern w:val="0"/>
          <w:sz w:val="24"/>
          <w:szCs w:val="24"/>
        </w:rPr>
        <w:pPrChange w:id="2142" w:author="admin" w:date="2016-10-31T15:42:00Z">
          <w:pPr>
            <w:widowControl/>
            <w:spacing w:before="0" w:after="0" w:line="240" w:lineRule="auto"/>
            <w:jc w:val="left"/>
          </w:pPr>
        </w:pPrChange>
      </w:pPr>
      <w:ins w:id="2143" w:author="admin" w:date="2016-10-28T14:57:00Z">
        <w:r>
          <w:rPr>
            <w:rFonts w:ascii="Times New Roman" w:hAnsi="Times New Roman"/>
            <w:noProof/>
            <w:kern w:val="0"/>
            <w:sz w:val="24"/>
            <w:szCs w:val="24"/>
            <w:rPrChange w:id="2144" w:author="Unknown">
              <w:rPr>
                <w:rFonts w:ascii="宋体" w:hAnsi="宋体" w:cs="宋体"/>
                <w:b/>
                <w:bCs/>
                <w:i/>
                <w:iCs/>
                <w:noProof/>
                <w:color w:val="4F81BD"/>
                <w:kern w:val="0"/>
                <w:sz w:val="24"/>
                <w:szCs w:val="24"/>
              </w:rPr>
            </w:rPrChange>
          </w:rPr>
          <w:drawing>
            <wp:inline distT="0" distB="0" distL="0" distR="0">
              <wp:extent cx="3777096" cy="2127478"/>
              <wp:effectExtent l="19050" t="0" r="0" b="0"/>
              <wp:docPr id="337" name="图片 106" descr="C:\Users\admin\AppData\Roaming\Tencent\Users\312926661\QQ\WinTemp\RichOle\2E~P]WUFRJT%(NL6A$D)%9Q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06" descr="C:\Users\admin\AppData\Roaming\Tencent\Users\312926661\QQ\WinTemp\RichOle\2E~P]WUFRJT%(NL6A$D)%9Q.png"/>
                      <pic:cNvPicPr>
                        <a:picLocks noChangeAspect="1" noChangeArrowheads="1"/>
                      </pic:cNvPicPr>
                    </pic:nvPicPr>
                    <pic:blipFill>
                      <a:blip r:embed="rId156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777281" cy="2127582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ins>
    </w:p>
    <w:p w:rsidR="00EC62FF" w:rsidRDefault="00EC62FF" w:rsidP="00EC62FF">
      <w:pPr>
        <w:pStyle w:val="af5"/>
        <w:rPr>
          <w:ins w:id="2145" w:author="admin" w:date="2016-10-28T14:57:00Z"/>
          <w:rFonts w:ascii="Times New Roman" w:hAnsi="Times New Roman"/>
          <w:noProof/>
          <w:kern w:val="0"/>
          <w:sz w:val="24"/>
          <w:szCs w:val="24"/>
          <w:rPrChange w:id="2146" w:author="admin" w:date="2016-10-28T14:58:00Z">
            <w:rPr>
              <w:ins w:id="2147" w:author="admin" w:date="2016-10-28T14:57:00Z"/>
              <w:rFonts w:ascii="宋体" w:hAnsi="宋体" w:cs="宋体"/>
              <w:kern w:val="0"/>
              <w:sz w:val="24"/>
              <w:szCs w:val="24"/>
            </w:rPr>
          </w:rPrChange>
        </w:rPr>
        <w:pPrChange w:id="2148" w:author="admin" w:date="2016-10-31T16:05:00Z">
          <w:pPr>
            <w:widowControl/>
            <w:spacing w:before="0" w:after="0" w:line="240" w:lineRule="auto"/>
            <w:jc w:val="left"/>
          </w:pPr>
        </w:pPrChange>
      </w:pPr>
      <w:bookmarkStart w:id="2149" w:name="_Ref465693310"/>
      <w:ins w:id="2150" w:author="admin" w:date="2016-10-31T16:05:00Z">
        <w:r>
          <w:rPr>
            <w:rFonts w:hint="eastAsia"/>
          </w:rPr>
          <w:t xml:space="preserve">图 </w:t>
        </w:r>
        <w:r>
          <w:fldChar w:fldCharType="begin"/>
        </w:r>
        <w:r>
          <w:instrText xml:space="preserve"> </w:instrText>
        </w:r>
        <w:r>
          <w:rPr>
            <w:rFonts w:hint="eastAsia"/>
          </w:rPr>
          <w:instrText>SEQ 图 \* ARABIC</w:instrText>
        </w:r>
        <w:r>
          <w:instrText xml:space="preserve"> </w:instrText>
        </w:r>
      </w:ins>
      <w:r>
        <w:fldChar w:fldCharType="separate"/>
      </w:r>
      <w:ins w:id="2151" w:author="admin" w:date="2016-10-31T16:05:00Z">
        <w:r>
          <w:rPr>
            <w:noProof/>
          </w:rPr>
          <w:t>112</w:t>
        </w:r>
        <w:r>
          <w:fldChar w:fldCharType="end"/>
        </w:r>
      </w:ins>
      <w:bookmarkEnd w:id="2149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del w:id="2152" w:author="admin" w:date="2016-10-28T14:58:00Z">
        <w:r w:rsidDel="00B00445">
          <w:rPr>
            <w:rFonts w:ascii="Times New Roman" w:hAnsi="Times New Roman"/>
          </w:rPr>
          <w:delText>参数设置完毕，选择软功能键</w:delText>
        </w:r>
        <w:r w:rsidDel="00B00445">
          <w:rPr>
            <w:rFonts w:ascii="Times New Roman" w:hAnsi="Times New Roman"/>
          </w:rPr>
          <w:delText>“</w:delText>
        </w:r>
        <w:r w:rsidDel="00B00445">
          <w:rPr>
            <w:rFonts w:ascii="Times New Roman" w:hAnsi="Times New Roman"/>
          </w:rPr>
          <w:delText>发送</w:delText>
        </w:r>
        <w:r w:rsidDel="00B00445">
          <w:rPr>
            <w:rFonts w:ascii="Times New Roman" w:hAnsi="Times New Roman"/>
          </w:rPr>
          <w:delText>”</w:delText>
        </w:r>
        <w:r w:rsidDel="00B00445">
          <w:rPr>
            <w:rFonts w:ascii="Times New Roman" w:hAnsi="Times New Roman"/>
          </w:rPr>
          <w:delText>将消息发出，</w:delText>
        </w:r>
      </w:del>
      <w:ins w:id="2153" w:author="admin" w:date="2016-10-28T14:55:00Z">
        <w:r w:rsidR="00B00445">
          <w:rPr>
            <w:rFonts w:ascii="Times New Roman" w:hAnsi="Times New Roman" w:hint="eastAsia"/>
          </w:rPr>
          <w:t>消息发送完毕，</w:t>
        </w:r>
      </w:ins>
      <w:r>
        <w:rPr>
          <w:rFonts w:ascii="Times New Roman" w:hAnsi="Times New Roman"/>
        </w:rPr>
        <w:t>等待确认消息，</w:t>
      </w:r>
      <w:ins w:id="2154" w:author="admin" w:date="2016-10-28T14:52:00Z">
        <w:r w:rsidR="00B00445">
          <w:rPr>
            <w:rFonts w:ascii="Times New Roman" w:hAnsi="Times New Roman" w:hint="eastAsia"/>
          </w:rPr>
          <w:t>并启用</w:t>
        </w:r>
        <w:r w:rsidR="00B00445">
          <w:rPr>
            <w:rFonts w:ascii="Times New Roman" w:hAnsi="Times New Roman" w:hint="eastAsia"/>
          </w:rPr>
          <w:t>4</w:t>
        </w:r>
        <w:r w:rsidR="00B00445">
          <w:rPr>
            <w:rFonts w:ascii="Times New Roman" w:hAnsi="Times New Roman" w:hint="eastAsia"/>
          </w:rPr>
          <w:t>分钟左右倒计时，如</w:t>
        </w:r>
      </w:ins>
      <w:del w:id="2155" w:author="admin" w:date="2016-10-28T14:52:00Z">
        <w:r w:rsidDel="00B00445">
          <w:rPr>
            <w:rFonts w:ascii="Times New Roman" w:hAnsi="Times New Roman"/>
          </w:rPr>
          <w:delText>见下</w:delText>
        </w:r>
      </w:del>
      <w:ins w:id="2156" w:author="admin" w:date="2016-10-31T16:03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_Ref465693149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157" w:author="admin" w:date="2016-10-31T16:03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113</w:t>
        </w:r>
        <w:r w:rsidR="007111D4">
          <w:rPr>
            <w:rFonts w:ascii="Times New Roman" w:hAnsi="Times New Roman"/>
          </w:rPr>
          <w:fldChar w:fldCharType="end"/>
        </w:r>
      </w:ins>
      <w:del w:id="2158" w:author="admin" w:date="2016-10-31T16:03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159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lastRenderedPageBreak/>
        <w:drawing>
          <wp:inline distT="0" distB="0" distL="0" distR="0">
            <wp:extent cx="3964131" cy="2292927"/>
            <wp:effectExtent l="19050" t="0" r="0" b="0"/>
            <wp:docPr id="157" name="图片 428" descr="fig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8" descr="fig113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 b="-1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131" cy="2292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160" w:author="admin" w:date="2016-10-31T15:42:00Z">
          <w:pPr>
            <w:pStyle w:val="af5"/>
          </w:pPr>
        </w:pPrChange>
      </w:pPr>
      <w:bookmarkStart w:id="2161" w:name="_Ref465693149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113</w:t>
      </w:r>
      <w:r w:rsidR="00D634F8">
        <w:fldChar w:fldCharType="end"/>
      </w:r>
      <w:bookmarkEnd w:id="2161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若倒计时结束仍未收到确认消息，则</w:t>
      </w:r>
      <w:ins w:id="2162" w:author="admin" w:date="2016-10-28T14:58:00Z">
        <w:r w:rsidR="00B00445">
          <w:rPr>
            <w:rFonts w:ascii="Times New Roman" w:hAnsi="Times New Roman" w:hint="eastAsia"/>
          </w:rPr>
          <w:t>系统</w:t>
        </w:r>
      </w:ins>
      <w:r>
        <w:rPr>
          <w:rFonts w:ascii="Times New Roman" w:hAnsi="Times New Roman"/>
        </w:rPr>
        <w:t>弹出提示框</w:t>
      </w:r>
      <w:ins w:id="2163" w:author="admin" w:date="2016-10-28T15:00:00Z">
        <w:r w:rsidR="00B00445">
          <w:rPr>
            <w:rFonts w:ascii="Times New Roman" w:hAnsi="Times New Roman" w:hint="eastAsia"/>
          </w:rPr>
          <w:t>，</w:t>
        </w:r>
      </w:ins>
      <w:del w:id="2164" w:author="admin" w:date="2016-10-28T14:59:00Z">
        <w:r w:rsidDel="00B00445">
          <w:rPr>
            <w:rFonts w:ascii="Times New Roman" w:hAnsi="Times New Roman"/>
          </w:rPr>
          <w:delText>，</w:delText>
        </w:r>
      </w:del>
      <w:ins w:id="2165" w:author="admin" w:date="2016-10-28T14:59:00Z">
        <w:r w:rsidR="00B00445">
          <w:rPr>
            <w:rFonts w:ascii="Times New Roman" w:hAnsi="Times New Roman" w:hint="eastAsia"/>
          </w:rPr>
          <w:t>如</w:t>
        </w:r>
      </w:ins>
      <w:ins w:id="2166" w:author="admin" w:date="2016-10-31T16:03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</w:instrText>
        </w:r>
        <w:r w:rsidR="007111D4">
          <w:rPr>
            <w:rFonts w:ascii="Times New Roman" w:hAnsi="Times New Roman" w:hint="eastAsia"/>
          </w:rPr>
          <w:instrText>REF _Ref465693142 \h</w:instrText>
        </w:r>
        <w:r w:rsidR="007111D4">
          <w:rPr>
            <w:rFonts w:ascii="Times New Roman" w:hAnsi="Times New Roman"/>
          </w:rPr>
          <w:instrText xml:space="preserve">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167" w:author="admin" w:date="2016-10-31T16:03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114</w:t>
        </w:r>
        <w:r w:rsidR="007111D4">
          <w:rPr>
            <w:rFonts w:ascii="Times New Roman" w:hAnsi="Times New Roman"/>
          </w:rPr>
          <w:fldChar w:fldCharType="end"/>
        </w:r>
      </w:ins>
      <w:ins w:id="2168" w:author="admin" w:date="2016-10-28T14:59:00Z">
        <w:r w:rsidR="00B00445">
          <w:rPr>
            <w:rFonts w:ascii="Times New Roman" w:hAnsi="Times New Roman" w:hint="eastAsia"/>
          </w:rPr>
          <w:t>，可</w:t>
        </w:r>
      </w:ins>
      <w:r>
        <w:rPr>
          <w:rFonts w:ascii="Times New Roman" w:hAnsi="Times New Roman"/>
        </w:rPr>
        <w:t>选择重新发送或退出</w:t>
      </w:r>
      <w:del w:id="2169" w:author="admin" w:date="2016-10-28T14:59:00Z">
        <w:r w:rsidDel="00B00445">
          <w:rPr>
            <w:rFonts w:ascii="Times New Roman" w:hAnsi="Times New Roman"/>
          </w:rPr>
          <w:delText>呼叫</w:delText>
        </w:r>
      </w:del>
      <w:ins w:id="2170" w:author="admin" w:date="2016-10-28T14:59:00Z">
        <w:r w:rsidR="00B00445">
          <w:rPr>
            <w:rFonts w:ascii="Times New Roman" w:hAnsi="Times New Roman" w:hint="eastAsia"/>
          </w:rPr>
          <w:t>程序</w:t>
        </w:r>
      </w:ins>
      <w:del w:id="2171" w:author="admin" w:date="2016-10-28T14:59:00Z">
        <w:r w:rsidDel="00B00445">
          <w:rPr>
            <w:rFonts w:ascii="Times New Roman" w:hAnsi="Times New Roman"/>
          </w:rPr>
          <w:delText>，见下图</w:delText>
        </w:r>
      </w:del>
      <w:r>
        <w:rPr>
          <w:rFonts w:ascii="Times New Roman" w:hAnsi="Times New Roman"/>
        </w:rPr>
        <w:t>。</w:t>
      </w:r>
    </w:p>
    <w:p w:rsidR="00EC62FF" w:rsidRDefault="00EC62FF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  <w:rPrChange w:id="2172" w:author="admin" w:date="2016-10-27T15:51:00Z">
            <w:rPr>
              <w:rFonts w:ascii="Times New Roman" w:hAnsi="Times New Roman"/>
            </w:rPr>
          </w:rPrChange>
        </w:rPr>
        <w:pPrChange w:id="2173" w:author="admin" w:date="2016-10-31T15:42:00Z">
          <w:pPr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  <w:rPrChange w:id="2174" w:author="Unknown">
            <w:rPr>
              <w:rFonts w:ascii="Times New Roman" w:hAnsi="Times New Roman"/>
              <w:b/>
              <w:bCs/>
              <w:i/>
              <w:iCs/>
              <w:noProof/>
              <w:color w:val="4F81BD"/>
            </w:rPr>
          </w:rPrChange>
        </w:rPr>
        <w:drawing>
          <wp:inline distT="0" distB="0" distL="0" distR="0">
            <wp:extent cx="1707750" cy="769500"/>
            <wp:effectExtent l="19050" t="0" r="6750" b="0"/>
            <wp:docPr id="276" name="图片 23" descr="E:\160705Translation\二代电台UI文件\fig_emf_zhCN\fig37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E:\160705Translation\二代电台UI文件\fig_emf_zhCN\fig37.emf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7750" cy="76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175" w:author="admin" w:date="2016-10-31T15:42:00Z">
          <w:pPr>
            <w:pStyle w:val="af5"/>
          </w:pPr>
        </w:pPrChange>
      </w:pPr>
      <w:bookmarkStart w:id="2176" w:name="_Ref465693142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114</w:t>
      </w:r>
      <w:r w:rsidR="00D634F8">
        <w:fldChar w:fldCharType="end"/>
      </w:r>
      <w:bookmarkEnd w:id="2176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收到确认消息，警报响起，并弹出提示框，</w:t>
      </w:r>
      <w:ins w:id="2177" w:author="admin" w:date="2016-10-28T15:00:00Z">
        <w:r w:rsidR="00B00445">
          <w:rPr>
            <w:rFonts w:ascii="Times New Roman" w:hAnsi="Times New Roman" w:hint="eastAsia"/>
          </w:rPr>
          <w:t>如</w:t>
        </w:r>
      </w:ins>
      <w:del w:id="2178" w:author="admin" w:date="2016-10-28T15:00:00Z">
        <w:r w:rsidDel="00B00445">
          <w:rPr>
            <w:rFonts w:ascii="Times New Roman" w:hAnsi="Times New Roman"/>
          </w:rPr>
          <w:delText>见下</w:delText>
        </w:r>
      </w:del>
      <w:ins w:id="2179" w:author="admin" w:date="2016-10-31T16:03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_Ref465693134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180" w:author="admin" w:date="2016-10-31T16:03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115</w:t>
        </w:r>
        <w:r w:rsidR="007111D4">
          <w:rPr>
            <w:rFonts w:ascii="Times New Roman" w:hAnsi="Times New Roman"/>
          </w:rPr>
          <w:fldChar w:fldCharType="end"/>
        </w:r>
      </w:ins>
      <w:del w:id="2181" w:author="admin" w:date="2016-10-31T16:03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182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2524500" cy="1113750"/>
            <wp:effectExtent l="19050" t="0" r="9150" b="0"/>
            <wp:docPr id="159" name="图片 384" descr="fig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4" descr="fig115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500" cy="111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183" w:author="admin" w:date="2016-10-31T15:42:00Z">
          <w:pPr>
            <w:pStyle w:val="af5"/>
          </w:pPr>
        </w:pPrChange>
      </w:pPr>
      <w:bookmarkStart w:id="2184" w:name="_Ref465693134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115</w:t>
      </w:r>
      <w:r w:rsidR="00D634F8">
        <w:fldChar w:fldCharType="end"/>
      </w:r>
      <w:bookmarkEnd w:id="2184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根据提示，按【</w:t>
      </w:r>
      <w:r>
        <w:rPr>
          <w:rFonts w:ascii="Times New Roman" w:hAnsi="Times New Roman"/>
        </w:rPr>
        <w:t>ESC</w:t>
      </w:r>
      <w:r>
        <w:rPr>
          <w:rFonts w:ascii="Times New Roman" w:hAnsi="Times New Roman"/>
        </w:rPr>
        <w:t>】停止报警，</w:t>
      </w:r>
      <w:ins w:id="2185" w:author="admin" w:date="2016-10-28T15:00:00Z">
        <w:r w:rsidR="00B00445">
          <w:rPr>
            <w:rFonts w:ascii="Times New Roman" w:hAnsi="Times New Roman" w:hint="eastAsia"/>
          </w:rPr>
          <w:t>系统</w:t>
        </w:r>
      </w:ins>
      <w:r>
        <w:rPr>
          <w:rFonts w:ascii="Times New Roman" w:hAnsi="Times New Roman"/>
        </w:rPr>
        <w:t>退出提示框</w:t>
      </w:r>
      <w:ins w:id="2186" w:author="admin" w:date="2016-10-28T15:00:00Z">
        <w:r w:rsidR="00B00445">
          <w:rPr>
            <w:rFonts w:ascii="Times New Roman" w:hAnsi="Times New Roman" w:hint="eastAsia"/>
          </w:rPr>
          <w:t>并</w:t>
        </w:r>
      </w:ins>
      <w:del w:id="2187" w:author="admin" w:date="2016-10-28T15:00:00Z">
        <w:r w:rsidDel="00B00445">
          <w:rPr>
            <w:rFonts w:ascii="Times New Roman" w:hAnsi="Times New Roman"/>
          </w:rPr>
          <w:delText>，</w:delText>
        </w:r>
      </w:del>
      <w:r>
        <w:rPr>
          <w:rFonts w:ascii="Times New Roman" w:hAnsi="Times New Roman"/>
        </w:rPr>
        <w:t>显示消息内容，</w:t>
      </w:r>
      <w:ins w:id="2188" w:author="admin" w:date="2016-10-28T15:00:00Z">
        <w:r w:rsidR="00B00445">
          <w:rPr>
            <w:rFonts w:ascii="Times New Roman" w:hAnsi="Times New Roman" w:hint="eastAsia"/>
          </w:rPr>
          <w:t>如</w:t>
        </w:r>
      </w:ins>
      <w:del w:id="2189" w:author="admin" w:date="2016-10-28T15:00:00Z">
        <w:r w:rsidDel="00B00445">
          <w:rPr>
            <w:rFonts w:ascii="Times New Roman" w:hAnsi="Times New Roman"/>
          </w:rPr>
          <w:delText>见下</w:delText>
        </w:r>
      </w:del>
      <w:ins w:id="2190" w:author="admin" w:date="2016-10-31T16:03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_Ref465693128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191" w:author="admin" w:date="2016-10-31T16:03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116</w:t>
        </w:r>
        <w:r w:rsidR="007111D4">
          <w:rPr>
            <w:rFonts w:ascii="Times New Roman" w:hAnsi="Times New Roman"/>
          </w:rPr>
          <w:fldChar w:fldCharType="end"/>
        </w:r>
      </w:ins>
      <w:del w:id="2192" w:author="admin" w:date="2016-10-31T16:03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193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lastRenderedPageBreak/>
        <w:drawing>
          <wp:inline distT="0" distB="0" distL="0" distR="0">
            <wp:extent cx="3964131" cy="2279073"/>
            <wp:effectExtent l="19050" t="0" r="0" b="0"/>
            <wp:docPr id="160" name="图片 385" descr="fig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5" descr="fig116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 b="-1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131" cy="2279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194" w:author="admin" w:date="2016-10-31T15:42:00Z">
          <w:pPr>
            <w:pStyle w:val="af5"/>
          </w:pPr>
        </w:pPrChange>
      </w:pPr>
      <w:bookmarkStart w:id="2195" w:name="_Ref465693128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116</w:t>
      </w:r>
      <w:r w:rsidR="00D634F8">
        <w:fldChar w:fldCharType="end"/>
      </w:r>
      <w:bookmarkEnd w:id="2195"/>
    </w:p>
    <w:p w:rsidR="00D96A3A" w:rsidRDefault="00D044CA">
      <w:pPr>
        <w:pStyle w:val="41"/>
        <w:numPr>
          <w:ilvl w:val="3"/>
          <w:numId w:val="4"/>
        </w:numPr>
        <w:spacing w:before="0" w:after="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接收位置呼叫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收到位置呼叫，警报响起，并弹出提示框，</w:t>
      </w:r>
      <w:ins w:id="2196" w:author="admin" w:date="2016-10-28T15:00:00Z">
        <w:r w:rsidR="00B00445">
          <w:rPr>
            <w:rFonts w:ascii="Times New Roman" w:hAnsi="Times New Roman" w:hint="eastAsia"/>
          </w:rPr>
          <w:t>如</w:t>
        </w:r>
      </w:ins>
      <w:del w:id="2197" w:author="admin" w:date="2016-10-28T15:00:00Z">
        <w:r w:rsidDel="00B00445">
          <w:rPr>
            <w:rFonts w:ascii="Times New Roman" w:hAnsi="Times New Roman"/>
          </w:rPr>
          <w:delText>见下</w:delText>
        </w:r>
      </w:del>
      <w:ins w:id="2198" w:author="admin" w:date="2016-10-31T16:03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_Ref465693123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199" w:author="admin" w:date="2016-10-31T16:03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117</w:t>
        </w:r>
        <w:r w:rsidR="007111D4">
          <w:rPr>
            <w:rFonts w:ascii="Times New Roman" w:hAnsi="Times New Roman"/>
          </w:rPr>
          <w:fldChar w:fldCharType="end"/>
        </w:r>
      </w:ins>
      <w:del w:id="2200" w:author="admin" w:date="2016-10-31T16:03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201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2524500" cy="1113750"/>
            <wp:effectExtent l="19050" t="0" r="9150" b="0"/>
            <wp:docPr id="161" name="图片 386" descr="fig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6" descr="fig117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500" cy="111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202" w:author="admin" w:date="2016-10-31T15:42:00Z">
          <w:pPr>
            <w:pStyle w:val="af5"/>
          </w:pPr>
        </w:pPrChange>
      </w:pPr>
      <w:bookmarkStart w:id="2203" w:name="_Ref465693123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117</w:t>
      </w:r>
      <w:r w:rsidR="00D634F8">
        <w:fldChar w:fldCharType="end"/>
      </w:r>
      <w:bookmarkEnd w:id="2203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根据提示，按【</w:t>
      </w:r>
      <w:r>
        <w:rPr>
          <w:rFonts w:ascii="Times New Roman" w:hAnsi="Times New Roman"/>
        </w:rPr>
        <w:t>ESC</w:t>
      </w:r>
      <w:r>
        <w:rPr>
          <w:rFonts w:ascii="Times New Roman" w:hAnsi="Times New Roman"/>
        </w:rPr>
        <w:t>】停止报警，</w:t>
      </w:r>
      <w:ins w:id="2204" w:author="admin" w:date="2016-10-28T15:00:00Z">
        <w:r w:rsidR="00B00445">
          <w:rPr>
            <w:rFonts w:ascii="Times New Roman" w:hAnsi="Times New Roman" w:hint="eastAsia"/>
          </w:rPr>
          <w:t>系统</w:t>
        </w:r>
      </w:ins>
      <w:r>
        <w:rPr>
          <w:rFonts w:ascii="Times New Roman" w:hAnsi="Times New Roman"/>
        </w:rPr>
        <w:t>退出提示框</w:t>
      </w:r>
      <w:ins w:id="2205" w:author="admin" w:date="2016-10-28T15:00:00Z">
        <w:r w:rsidR="00B00445">
          <w:rPr>
            <w:rFonts w:ascii="Times New Roman" w:hAnsi="Times New Roman" w:hint="eastAsia"/>
          </w:rPr>
          <w:t>并</w:t>
        </w:r>
      </w:ins>
      <w:del w:id="2206" w:author="admin" w:date="2016-10-28T15:00:00Z">
        <w:r w:rsidDel="00B00445">
          <w:rPr>
            <w:rFonts w:ascii="Times New Roman" w:hAnsi="Times New Roman"/>
          </w:rPr>
          <w:delText>，</w:delText>
        </w:r>
      </w:del>
      <w:r>
        <w:rPr>
          <w:rFonts w:ascii="Times New Roman" w:hAnsi="Times New Roman"/>
        </w:rPr>
        <w:t>显示消息内容，</w:t>
      </w:r>
      <w:ins w:id="2207" w:author="admin" w:date="2016-10-28T15:00:00Z">
        <w:r w:rsidR="00B00445">
          <w:rPr>
            <w:rFonts w:ascii="Times New Roman" w:hAnsi="Times New Roman" w:hint="eastAsia"/>
          </w:rPr>
          <w:t>如</w:t>
        </w:r>
      </w:ins>
      <w:del w:id="2208" w:author="admin" w:date="2016-10-28T15:00:00Z">
        <w:r w:rsidDel="00B00445">
          <w:rPr>
            <w:rFonts w:ascii="Times New Roman" w:hAnsi="Times New Roman"/>
          </w:rPr>
          <w:delText>见下</w:delText>
        </w:r>
      </w:del>
      <w:ins w:id="2209" w:author="admin" w:date="2016-10-31T16:03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_Ref465693116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210" w:author="admin" w:date="2016-10-31T16:03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118</w:t>
        </w:r>
        <w:r w:rsidR="007111D4">
          <w:rPr>
            <w:rFonts w:ascii="Times New Roman" w:hAnsi="Times New Roman"/>
          </w:rPr>
          <w:fldChar w:fldCharType="end"/>
        </w:r>
      </w:ins>
      <w:del w:id="2211" w:author="admin" w:date="2016-10-31T16:03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217CE3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212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lastRenderedPageBreak/>
        <w:drawing>
          <wp:inline distT="0" distB="0" distL="0" distR="0">
            <wp:extent cx="3971059" cy="2286000"/>
            <wp:effectExtent l="19050" t="0" r="0" b="0"/>
            <wp:docPr id="41" name="图片 3" descr="C:\Users\admin\Desktop\160705Translation\二代电台UI文件\fig_emf_zhCN\fig118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Desktop\160705Translation\二代电台UI文件\fig_emf_zhCN\fig118.emf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 b="-19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059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213" w:author="admin" w:date="2016-10-31T15:42:00Z">
          <w:pPr>
            <w:pStyle w:val="af5"/>
          </w:pPr>
        </w:pPrChange>
      </w:pPr>
      <w:bookmarkStart w:id="2214" w:name="_Ref465693116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118</w:t>
      </w:r>
      <w:r w:rsidR="00D634F8">
        <w:fldChar w:fldCharType="end"/>
      </w:r>
      <w:bookmarkEnd w:id="2214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选择软功能键</w:t>
      </w:r>
      <w:r>
        <w:rPr>
          <w:rFonts w:ascii="Times New Roman" w:hAnsi="Times New Roman"/>
        </w:rPr>
        <w:t>“</w:t>
      </w:r>
      <w:r>
        <w:rPr>
          <w:rFonts w:ascii="Times New Roman" w:hAnsi="Times New Roman"/>
        </w:rPr>
        <w:t>应答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，对主叫进行确认回复，</w:t>
      </w:r>
      <w:ins w:id="2215" w:author="admin" w:date="2016-10-28T15:01:00Z">
        <w:r w:rsidR="00B00445">
          <w:rPr>
            <w:rFonts w:ascii="Times New Roman" w:hAnsi="Times New Roman" w:hint="eastAsia"/>
          </w:rPr>
          <w:t>如</w:t>
        </w:r>
      </w:ins>
      <w:del w:id="2216" w:author="admin" w:date="2016-10-28T15:01:00Z">
        <w:r w:rsidDel="00B00445">
          <w:rPr>
            <w:rFonts w:ascii="Times New Roman" w:hAnsi="Times New Roman"/>
          </w:rPr>
          <w:delText>见下</w:delText>
        </w:r>
      </w:del>
      <w:ins w:id="2217" w:author="admin" w:date="2016-10-31T16:02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_Ref465693106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218" w:author="admin" w:date="2016-10-31T16:02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119</w:t>
        </w:r>
        <w:r w:rsidR="007111D4">
          <w:rPr>
            <w:rFonts w:ascii="Times New Roman" w:hAnsi="Times New Roman"/>
          </w:rPr>
          <w:fldChar w:fldCharType="end"/>
        </w:r>
      </w:ins>
      <w:del w:id="2219" w:author="admin" w:date="2016-10-31T16:02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220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3969001" cy="2247750"/>
            <wp:effectExtent l="19050" t="0" r="0" b="0"/>
            <wp:docPr id="163" name="图片 388" descr="fig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8" descr="fig119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9001" cy="22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221" w:author="admin" w:date="2016-10-31T15:42:00Z">
          <w:pPr>
            <w:pStyle w:val="af5"/>
          </w:pPr>
        </w:pPrChange>
      </w:pPr>
      <w:bookmarkStart w:id="2222" w:name="_Ref465693106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119</w:t>
      </w:r>
      <w:r w:rsidR="00D634F8">
        <w:fldChar w:fldCharType="end"/>
      </w:r>
      <w:bookmarkEnd w:id="2222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消息类型分为遵守、不遵守，</w:t>
      </w:r>
      <w:ins w:id="2223" w:author="admin" w:date="2016-10-28T15:01:00Z">
        <w:r w:rsidR="00B00445">
          <w:rPr>
            <w:rFonts w:ascii="Times New Roman" w:hAnsi="Times New Roman" w:hint="eastAsia"/>
          </w:rPr>
          <w:t>如</w:t>
        </w:r>
      </w:ins>
      <w:del w:id="2224" w:author="admin" w:date="2016-10-28T15:01:00Z">
        <w:r w:rsidDel="00B00445">
          <w:rPr>
            <w:rFonts w:ascii="Times New Roman" w:hAnsi="Times New Roman"/>
          </w:rPr>
          <w:delText>见下</w:delText>
        </w:r>
      </w:del>
      <w:ins w:id="2225" w:author="admin" w:date="2016-10-31T16:02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_Ref465693100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226" w:author="admin" w:date="2016-10-31T16:02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120</w:t>
        </w:r>
        <w:r w:rsidR="007111D4">
          <w:rPr>
            <w:rFonts w:ascii="Times New Roman" w:hAnsi="Times New Roman"/>
          </w:rPr>
          <w:fldChar w:fldCharType="end"/>
        </w:r>
      </w:ins>
      <w:del w:id="2227" w:author="admin" w:date="2016-10-31T16:02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228" w:author="admin" w:date="2016-10-31T15:42:00Z">
          <w:pPr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519750" cy="425250"/>
            <wp:effectExtent l="19050" t="0" r="0" b="0"/>
            <wp:docPr id="164" name="图片 389" descr="fig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9" descr="fig120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50" cy="42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229" w:author="admin" w:date="2016-10-31T15:42:00Z">
          <w:pPr>
            <w:pStyle w:val="af5"/>
          </w:pPr>
        </w:pPrChange>
      </w:pPr>
      <w:bookmarkStart w:id="2230" w:name="_Ref465693100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120</w:t>
      </w:r>
      <w:r w:rsidR="00D634F8">
        <w:fldChar w:fldCharType="end"/>
      </w:r>
      <w:bookmarkEnd w:id="2230"/>
    </w:p>
    <w:p w:rsidR="00D96A3A" w:rsidDel="00B00445" w:rsidRDefault="00D044CA">
      <w:pPr>
        <w:spacing w:before="0" w:after="0" w:line="360" w:lineRule="auto"/>
        <w:ind w:firstLineChars="200" w:firstLine="420"/>
        <w:rPr>
          <w:del w:id="2231" w:author="admin" w:date="2016-10-28T15:01:00Z"/>
          <w:rFonts w:ascii="Times New Roman" w:hAnsi="Times New Roman"/>
        </w:rPr>
      </w:pPr>
      <w:r>
        <w:rPr>
          <w:rFonts w:ascii="Times New Roman" w:hAnsi="Times New Roman"/>
        </w:rPr>
        <w:t>1</w:t>
      </w:r>
      <w:r>
        <w:rPr>
          <w:rFonts w:ascii="Times New Roman" w:hAnsi="Times New Roman"/>
        </w:rPr>
        <w:t>）遵守：</w:t>
      </w:r>
      <w:del w:id="2232" w:author="admin" w:date="2016-10-28T15:01:00Z">
        <w:r w:rsidDel="00B00445">
          <w:rPr>
            <w:rFonts w:ascii="Times New Roman" w:hAnsi="Times New Roman"/>
          </w:rPr>
          <w:delText>“</w:delText>
        </w:r>
        <w:r w:rsidDel="00B00445">
          <w:rPr>
            <w:rFonts w:ascii="Times New Roman" w:hAnsi="Times New Roman"/>
          </w:rPr>
          <w:delText>类型</w:delText>
        </w:r>
        <w:r w:rsidDel="00B00445">
          <w:rPr>
            <w:rFonts w:ascii="Times New Roman" w:hAnsi="Times New Roman"/>
          </w:rPr>
          <w:delText>”</w:delText>
        </w:r>
        <w:r w:rsidDel="00B00445">
          <w:rPr>
            <w:rFonts w:ascii="Times New Roman" w:hAnsi="Times New Roman"/>
          </w:rPr>
          <w:delText>设置为遵守，</w:delText>
        </w:r>
      </w:del>
      <w:ins w:id="2233" w:author="admin" w:date="2016-10-28T15:01:00Z">
        <w:r w:rsidR="00B00445">
          <w:rPr>
            <w:rFonts w:ascii="Times New Roman" w:hAnsi="Times New Roman" w:hint="eastAsia"/>
          </w:rPr>
          <w:t>被叫</w:t>
        </w:r>
      </w:ins>
      <w:r>
        <w:rPr>
          <w:rFonts w:ascii="Times New Roman" w:hAnsi="Times New Roman"/>
        </w:rPr>
        <w:t>将</w:t>
      </w:r>
      <w:ins w:id="2234" w:author="admin" w:date="2016-10-28T15:01:00Z">
        <w:r w:rsidR="00B00445">
          <w:rPr>
            <w:rFonts w:ascii="Times New Roman" w:hAnsi="Times New Roman" w:hint="eastAsia"/>
          </w:rPr>
          <w:t>船只</w:t>
        </w:r>
      </w:ins>
      <w:r>
        <w:rPr>
          <w:rFonts w:ascii="Times New Roman" w:hAnsi="Times New Roman"/>
        </w:rPr>
        <w:t>位置信息</w:t>
      </w:r>
      <w:ins w:id="2235" w:author="admin" w:date="2016-10-28T15:01:00Z">
        <w:r w:rsidR="00B00445">
          <w:rPr>
            <w:rFonts w:ascii="Times New Roman" w:hAnsi="Times New Roman" w:hint="eastAsia"/>
          </w:rPr>
          <w:t>告知</w:t>
        </w:r>
      </w:ins>
      <w:del w:id="2236" w:author="admin" w:date="2016-10-28T15:01:00Z">
        <w:r w:rsidDel="00B00445">
          <w:rPr>
            <w:rFonts w:ascii="Times New Roman" w:hAnsi="Times New Roman"/>
          </w:rPr>
          <w:delText>回复</w:delText>
        </w:r>
      </w:del>
      <w:r>
        <w:rPr>
          <w:rFonts w:ascii="Times New Roman" w:hAnsi="Times New Roman"/>
        </w:rPr>
        <w:t>主叫</w:t>
      </w:r>
      <w:ins w:id="2237" w:author="admin" w:date="2016-10-28T15:01:00Z">
        <w:r w:rsidR="00B00445">
          <w:rPr>
            <w:rFonts w:ascii="Times New Roman" w:hAnsi="Times New Roman" w:hint="eastAsia"/>
          </w:rPr>
          <w:t>，</w:t>
        </w:r>
      </w:ins>
      <w:del w:id="2238" w:author="admin" w:date="2016-10-28T15:01:00Z">
        <w:r w:rsidDel="00B00445">
          <w:rPr>
            <w:rFonts w:ascii="Times New Roman" w:hAnsi="Times New Roman"/>
          </w:rPr>
          <w:delText>。</w:delText>
        </w:r>
      </w:del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“</w:t>
      </w:r>
      <w:r>
        <w:rPr>
          <w:rFonts w:ascii="Times New Roman" w:hAnsi="Times New Roman"/>
        </w:rPr>
        <w:t>位置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设置参考章节</w:t>
      </w:r>
      <w:r>
        <w:rPr>
          <w:rFonts w:ascii="Times New Roman" w:hAnsi="Times New Roman"/>
        </w:rPr>
        <w:t>8.4.1</w:t>
      </w:r>
      <w:r>
        <w:rPr>
          <w:rFonts w:ascii="Times New Roman" w:hAnsi="Times New Roman"/>
        </w:rPr>
        <w:t>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参数设置完毕，选择软功能键</w:t>
      </w:r>
      <w:r>
        <w:rPr>
          <w:rFonts w:ascii="Times New Roman" w:hAnsi="Times New Roman"/>
        </w:rPr>
        <w:t>“</w:t>
      </w:r>
      <w:r>
        <w:rPr>
          <w:rFonts w:ascii="Times New Roman" w:hAnsi="Times New Roman"/>
        </w:rPr>
        <w:t>发送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将消息发出，</w:t>
      </w:r>
      <w:ins w:id="2239" w:author="admin" w:date="2016-10-28T15:02:00Z">
        <w:r w:rsidR="00B00445">
          <w:rPr>
            <w:rFonts w:ascii="Times New Roman" w:hAnsi="Times New Roman" w:hint="eastAsia"/>
          </w:rPr>
          <w:t>如</w:t>
        </w:r>
      </w:ins>
      <w:del w:id="2240" w:author="admin" w:date="2016-10-28T15:02:00Z">
        <w:r w:rsidDel="00B00445">
          <w:rPr>
            <w:rFonts w:ascii="Times New Roman" w:hAnsi="Times New Roman"/>
          </w:rPr>
          <w:delText>见下</w:delText>
        </w:r>
      </w:del>
      <w:ins w:id="2241" w:author="admin" w:date="2016-10-31T16:02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_Ref465693093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242" w:author="admin" w:date="2016-10-31T16:02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121</w:t>
        </w:r>
        <w:r w:rsidR="007111D4">
          <w:rPr>
            <w:rFonts w:ascii="Times New Roman" w:hAnsi="Times New Roman"/>
          </w:rPr>
          <w:fldChar w:fldCharType="end"/>
        </w:r>
      </w:ins>
      <w:del w:id="2243" w:author="admin" w:date="2016-10-31T16:02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244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lastRenderedPageBreak/>
        <w:drawing>
          <wp:inline distT="0" distB="0" distL="0" distR="0">
            <wp:extent cx="3971059" cy="2313709"/>
            <wp:effectExtent l="19050" t="0" r="0" b="0"/>
            <wp:docPr id="165" name="图片 391" descr="fig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1" descr="fig121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 b="-2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059" cy="2313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245" w:author="admin" w:date="2016-10-31T15:42:00Z">
          <w:pPr>
            <w:pStyle w:val="af5"/>
          </w:pPr>
        </w:pPrChange>
      </w:pPr>
      <w:bookmarkStart w:id="2246" w:name="_Ref465693093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121</w:t>
      </w:r>
      <w:r w:rsidR="00D634F8">
        <w:fldChar w:fldCharType="end"/>
      </w:r>
      <w:bookmarkEnd w:id="2246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2</w:t>
      </w:r>
      <w:r>
        <w:rPr>
          <w:rFonts w:ascii="Times New Roman" w:hAnsi="Times New Roman"/>
        </w:rPr>
        <w:t>）不遵守：</w:t>
      </w:r>
      <w:del w:id="2247" w:author="admin" w:date="2016-10-28T15:02:00Z">
        <w:r w:rsidDel="00C03B7C">
          <w:rPr>
            <w:rFonts w:ascii="Times New Roman" w:hAnsi="Times New Roman"/>
          </w:rPr>
          <w:delText>“</w:delText>
        </w:r>
        <w:r w:rsidDel="00C03B7C">
          <w:rPr>
            <w:rFonts w:ascii="Times New Roman" w:hAnsi="Times New Roman"/>
          </w:rPr>
          <w:delText>类型</w:delText>
        </w:r>
        <w:r w:rsidDel="00C03B7C">
          <w:rPr>
            <w:rFonts w:ascii="Times New Roman" w:hAnsi="Times New Roman"/>
          </w:rPr>
          <w:delText>”</w:delText>
        </w:r>
        <w:r w:rsidDel="00C03B7C">
          <w:rPr>
            <w:rFonts w:ascii="Times New Roman" w:hAnsi="Times New Roman"/>
          </w:rPr>
          <w:delText>设置为不遵守，</w:delText>
        </w:r>
      </w:del>
      <w:ins w:id="2248" w:author="admin" w:date="2016-10-28T15:02:00Z">
        <w:r w:rsidR="00C03B7C">
          <w:rPr>
            <w:rFonts w:ascii="Times New Roman" w:hAnsi="Times New Roman" w:hint="eastAsia"/>
          </w:rPr>
          <w:t>被叫无法将</w:t>
        </w:r>
      </w:ins>
      <w:r>
        <w:rPr>
          <w:rFonts w:ascii="Times New Roman" w:hAnsi="Times New Roman"/>
        </w:rPr>
        <w:t>位置信息</w:t>
      </w:r>
      <w:ins w:id="2249" w:author="admin" w:date="2016-10-28T15:02:00Z">
        <w:r w:rsidR="00C03B7C">
          <w:rPr>
            <w:rFonts w:ascii="Times New Roman" w:hAnsi="Times New Roman" w:hint="eastAsia"/>
          </w:rPr>
          <w:t>告知主叫</w:t>
        </w:r>
      </w:ins>
      <w:del w:id="2250" w:author="admin" w:date="2016-10-28T15:02:00Z">
        <w:r w:rsidDel="00C03B7C">
          <w:rPr>
            <w:rFonts w:ascii="Times New Roman" w:hAnsi="Times New Roman"/>
          </w:rPr>
          <w:delText>不回复主叫</w:delText>
        </w:r>
      </w:del>
      <w:r>
        <w:rPr>
          <w:rFonts w:ascii="Times New Roman" w:hAnsi="Times New Roman"/>
        </w:rPr>
        <w:t>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参数设置完毕，选择软功能键</w:t>
      </w:r>
      <w:r>
        <w:rPr>
          <w:rFonts w:ascii="Times New Roman" w:hAnsi="Times New Roman"/>
        </w:rPr>
        <w:t>“</w:t>
      </w:r>
      <w:r>
        <w:rPr>
          <w:rFonts w:ascii="Times New Roman" w:hAnsi="Times New Roman"/>
        </w:rPr>
        <w:t>发送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将消息发出，</w:t>
      </w:r>
      <w:ins w:id="2251" w:author="admin" w:date="2016-10-28T15:02:00Z">
        <w:r w:rsidR="00C03B7C">
          <w:rPr>
            <w:rFonts w:ascii="Times New Roman" w:hAnsi="Times New Roman" w:hint="eastAsia"/>
          </w:rPr>
          <w:t>如</w:t>
        </w:r>
      </w:ins>
      <w:del w:id="2252" w:author="admin" w:date="2016-10-28T15:02:00Z">
        <w:r w:rsidDel="00C03B7C">
          <w:rPr>
            <w:rFonts w:ascii="Times New Roman" w:hAnsi="Times New Roman"/>
          </w:rPr>
          <w:delText>见下</w:delText>
        </w:r>
      </w:del>
      <w:ins w:id="2253" w:author="admin" w:date="2016-10-31T16:02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_Ref465693086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254" w:author="admin" w:date="2016-10-31T16:02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122</w:t>
        </w:r>
        <w:r w:rsidR="007111D4">
          <w:rPr>
            <w:rFonts w:ascii="Times New Roman" w:hAnsi="Times New Roman"/>
          </w:rPr>
          <w:fldChar w:fldCharType="end"/>
        </w:r>
      </w:ins>
      <w:del w:id="2255" w:author="admin" w:date="2016-10-31T16:02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256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3962251" cy="2247750"/>
            <wp:effectExtent l="19050" t="0" r="149" b="0"/>
            <wp:docPr id="166" name="图片 392" descr="fig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2" descr="fig122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251" cy="22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257" w:author="admin" w:date="2016-10-31T15:42:00Z">
          <w:pPr>
            <w:pStyle w:val="af5"/>
          </w:pPr>
        </w:pPrChange>
      </w:pPr>
      <w:bookmarkStart w:id="2258" w:name="_Ref465693086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122</w:t>
      </w:r>
      <w:r w:rsidR="00D634F8">
        <w:fldChar w:fldCharType="end"/>
      </w:r>
      <w:bookmarkEnd w:id="2258"/>
    </w:p>
    <w:p w:rsidR="00D96A3A" w:rsidRDefault="00D044CA">
      <w:pPr>
        <w:pStyle w:val="30"/>
        <w:numPr>
          <w:ilvl w:val="2"/>
          <w:numId w:val="4"/>
        </w:numPr>
        <w:spacing w:before="0" w:after="0" w:line="360" w:lineRule="auto"/>
        <w:rPr>
          <w:rFonts w:ascii="Times New Roman" w:hAnsi="Times New Roman"/>
        </w:rPr>
      </w:pPr>
      <w:bookmarkStart w:id="2259" w:name="_Toc465435310"/>
      <w:r>
        <w:rPr>
          <w:rFonts w:ascii="Times New Roman" w:hAnsi="Times New Roman"/>
        </w:rPr>
        <w:t>测试呼叫</w:t>
      </w:r>
      <w:bookmarkEnd w:id="2259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用于测试其他船只是否处于通信范围内。</w:t>
      </w:r>
    </w:p>
    <w:p w:rsidR="00D96A3A" w:rsidRDefault="00D044CA">
      <w:pPr>
        <w:pStyle w:val="41"/>
        <w:numPr>
          <w:ilvl w:val="3"/>
          <w:numId w:val="4"/>
        </w:numPr>
        <w:spacing w:before="0" w:after="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发送测试呼叫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del w:id="2260" w:author="admin" w:date="2016-10-28T15:02:00Z">
        <w:r w:rsidDel="00C03B7C">
          <w:rPr>
            <w:rFonts w:ascii="Times New Roman" w:hAnsi="Times New Roman"/>
          </w:rPr>
          <w:delText>章节</w:delText>
        </w:r>
        <w:r w:rsidDel="00C03B7C">
          <w:rPr>
            <w:rFonts w:ascii="Times New Roman" w:hAnsi="Times New Roman"/>
          </w:rPr>
          <w:delText>3.1</w:delText>
        </w:r>
        <w:r w:rsidDel="00C03B7C">
          <w:rPr>
            <w:rFonts w:ascii="Times New Roman" w:hAnsi="Times New Roman"/>
          </w:rPr>
          <w:delText>中</w:delText>
        </w:r>
      </w:del>
      <w:ins w:id="2261" w:author="admin" w:date="2016-10-28T15:02:00Z">
        <w:r w:rsidR="00C03B7C">
          <w:rPr>
            <w:rFonts w:ascii="Times New Roman" w:hAnsi="Times New Roman" w:hint="eastAsia"/>
          </w:rPr>
          <w:t>从</w:t>
        </w:r>
      </w:ins>
      <w:r>
        <w:rPr>
          <w:rFonts w:ascii="Times New Roman" w:hAnsi="Times New Roman"/>
        </w:rPr>
        <w:t>DSC</w:t>
      </w:r>
      <w:r>
        <w:rPr>
          <w:rFonts w:ascii="Times New Roman" w:hAnsi="Times New Roman"/>
        </w:rPr>
        <w:t>消息列表</w:t>
      </w:r>
      <w:ins w:id="2262" w:author="admin" w:date="2016-10-28T15:02:00Z">
        <w:r w:rsidR="00C03B7C">
          <w:rPr>
            <w:rFonts w:ascii="Times New Roman" w:hAnsi="Times New Roman" w:hint="eastAsia"/>
          </w:rPr>
          <w:t>（</w:t>
        </w:r>
      </w:ins>
      <w:ins w:id="2263" w:author="admin" w:date="2016-10-31T16:02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</w:instrText>
        </w:r>
        <w:r w:rsidR="007111D4">
          <w:rPr>
            <w:rFonts w:ascii="Times New Roman" w:hAnsi="Times New Roman" w:hint="eastAsia"/>
          </w:rPr>
          <w:instrText>REF _Ref445881020 \h</w:instrText>
        </w:r>
        <w:r w:rsidR="007111D4">
          <w:rPr>
            <w:rFonts w:ascii="Times New Roman" w:hAnsi="Times New Roman"/>
          </w:rPr>
          <w:instrText xml:space="preserve">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264" w:author="admin" w:date="2016-10-31T16:02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19</w:t>
        </w:r>
        <w:r w:rsidR="007111D4">
          <w:rPr>
            <w:rFonts w:ascii="Times New Roman" w:hAnsi="Times New Roman"/>
          </w:rPr>
          <w:fldChar w:fldCharType="end"/>
        </w:r>
      </w:ins>
      <w:ins w:id="2265" w:author="admin" w:date="2016-10-28T15:02:00Z">
        <w:r w:rsidR="00C03B7C">
          <w:rPr>
            <w:rFonts w:ascii="Times New Roman" w:hAnsi="Times New Roman" w:hint="eastAsia"/>
          </w:rPr>
          <w:t>）中</w:t>
        </w:r>
      </w:ins>
      <w:del w:id="2266" w:author="admin" w:date="2016-10-28T15:02:00Z">
        <w:r w:rsidDel="00C03B7C">
          <w:rPr>
            <w:rFonts w:ascii="Times New Roman" w:hAnsi="Times New Roman"/>
          </w:rPr>
          <w:delText>，</w:delText>
        </w:r>
      </w:del>
      <w:r>
        <w:rPr>
          <w:rFonts w:ascii="Times New Roman" w:hAnsi="Times New Roman"/>
        </w:rPr>
        <w:t>选择</w:t>
      </w:r>
      <w:r>
        <w:rPr>
          <w:rFonts w:ascii="Times New Roman" w:hAnsi="Times New Roman"/>
        </w:rPr>
        <w:t>“</w:t>
      </w:r>
      <w:r>
        <w:rPr>
          <w:rFonts w:ascii="Times New Roman" w:hAnsi="Times New Roman"/>
        </w:rPr>
        <w:t>测试呼叫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，进入</w:t>
      </w:r>
      <w:ins w:id="2267" w:author="admin" w:date="2016-10-28T15:03:00Z">
        <w:r w:rsidR="00C03B7C">
          <w:rPr>
            <w:rFonts w:ascii="Times New Roman" w:hAnsi="Times New Roman" w:hint="eastAsia"/>
          </w:rPr>
          <w:t>测试</w:t>
        </w:r>
      </w:ins>
      <w:r>
        <w:rPr>
          <w:rFonts w:ascii="Times New Roman" w:hAnsi="Times New Roman"/>
        </w:rPr>
        <w:t>呼叫编辑界面，</w:t>
      </w:r>
      <w:ins w:id="2268" w:author="admin" w:date="2016-10-28T15:03:00Z">
        <w:r w:rsidR="00C03B7C">
          <w:rPr>
            <w:rFonts w:ascii="Times New Roman" w:hAnsi="Times New Roman" w:hint="eastAsia"/>
          </w:rPr>
          <w:t>如</w:t>
        </w:r>
      </w:ins>
      <w:del w:id="2269" w:author="admin" w:date="2016-10-28T15:03:00Z">
        <w:r w:rsidDel="00C03B7C">
          <w:rPr>
            <w:rFonts w:ascii="Times New Roman" w:hAnsi="Times New Roman"/>
          </w:rPr>
          <w:delText>见下</w:delText>
        </w:r>
      </w:del>
      <w:ins w:id="2270" w:author="admin" w:date="2016-10-31T16:02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_Ref465693063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271" w:author="admin" w:date="2016-10-31T16:02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123</w:t>
        </w:r>
        <w:r w:rsidR="007111D4">
          <w:rPr>
            <w:rFonts w:ascii="Times New Roman" w:hAnsi="Times New Roman"/>
          </w:rPr>
          <w:fldChar w:fldCharType="end"/>
        </w:r>
      </w:ins>
      <w:del w:id="2272" w:author="admin" w:date="2016-10-31T16:02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273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lastRenderedPageBreak/>
        <w:drawing>
          <wp:inline distT="0" distB="0" distL="0" distR="0">
            <wp:extent cx="3971059" cy="2286000"/>
            <wp:effectExtent l="19050" t="0" r="0" b="0"/>
            <wp:docPr id="167" name="图片 393" descr="fig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3" descr="fig123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 b="-1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059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274" w:author="admin" w:date="2016-10-31T15:42:00Z">
          <w:pPr>
            <w:pStyle w:val="af5"/>
          </w:pPr>
        </w:pPrChange>
      </w:pPr>
      <w:bookmarkStart w:id="2275" w:name="_Ref465693063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123</w:t>
      </w:r>
      <w:r w:rsidR="00D634F8">
        <w:fldChar w:fldCharType="end"/>
      </w:r>
      <w:bookmarkEnd w:id="2275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1</w:t>
      </w:r>
      <w:r>
        <w:rPr>
          <w:rFonts w:ascii="Times New Roman" w:hAnsi="Times New Roman"/>
        </w:rPr>
        <w:t>）发往：即被叫方，可手动输入或地址簿选择，详请参考章节</w:t>
      </w:r>
      <w:r>
        <w:rPr>
          <w:rFonts w:ascii="Times New Roman" w:hAnsi="Times New Roman"/>
        </w:rPr>
        <w:t>5.1.1</w:t>
      </w:r>
      <w:r>
        <w:rPr>
          <w:rFonts w:ascii="Times New Roman" w:hAnsi="Times New Roman"/>
        </w:rPr>
        <w:t>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2</w:t>
      </w:r>
      <w:r>
        <w:rPr>
          <w:rFonts w:ascii="Times New Roman" w:hAnsi="Times New Roman"/>
        </w:rPr>
        <w:t>）优先级：限定选择安全。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3</w:t>
      </w:r>
      <w:r>
        <w:rPr>
          <w:rFonts w:ascii="Times New Roman" w:hAnsi="Times New Roman"/>
        </w:rPr>
        <w:t>）</w:t>
      </w:r>
      <w:r>
        <w:rPr>
          <w:rFonts w:ascii="Times New Roman" w:hAnsi="Times New Roman"/>
        </w:rPr>
        <w:t>DSC</w:t>
      </w:r>
      <w:r>
        <w:rPr>
          <w:rFonts w:ascii="Times New Roman" w:hAnsi="Times New Roman"/>
        </w:rPr>
        <w:t>频率：遇险频率列表中选择频率，详请参考章节</w:t>
      </w:r>
      <w:r>
        <w:rPr>
          <w:rFonts w:ascii="Times New Roman" w:hAnsi="Times New Roman"/>
        </w:rPr>
        <w:t>5.3.1</w:t>
      </w:r>
      <w:r>
        <w:rPr>
          <w:rFonts w:ascii="Times New Roman" w:hAnsi="Times New Roman"/>
        </w:rPr>
        <w:t>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参数设置完毕，选择软功能键</w:t>
      </w:r>
      <w:r>
        <w:rPr>
          <w:rFonts w:ascii="Times New Roman" w:hAnsi="Times New Roman"/>
        </w:rPr>
        <w:t>“</w:t>
      </w:r>
      <w:r>
        <w:rPr>
          <w:rFonts w:ascii="Times New Roman" w:hAnsi="Times New Roman"/>
        </w:rPr>
        <w:t>发送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将消息发出，</w:t>
      </w:r>
      <w:ins w:id="2276" w:author="admin" w:date="2016-10-28T15:03:00Z">
        <w:r w:rsidR="00C03B7C">
          <w:rPr>
            <w:rFonts w:ascii="Times New Roman" w:hAnsi="Times New Roman" w:hint="eastAsia"/>
          </w:rPr>
          <w:t>如</w:t>
        </w:r>
      </w:ins>
      <w:del w:id="2277" w:author="admin" w:date="2016-10-28T15:03:00Z">
        <w:r w:rsidDel="00C03B7C">
          <w:rPr>
            <w:rFonts w:ascii="Times New Roman" w:hAnsi="Times New Roman"/>
          </w:rPr>
          <w:delText>见下</w:delText>
        </w:r>
      </w:del>
      <w:ins w:id="2278" w:author="admin" w:date="2016-10-31T16:02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_Ref465693056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279" w:author="admin" w:date="2016-10-31T16:02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124</w:t>
        </w:r>
        <w:r w:rsidR="007111D4">
          <w:rPr>
            <w:rFonts w:ascii="Times New Roman" w:hAnsi="Times New Roman"/>
          </w:rPr>
          <w:fldChar w:fldCharType="end"/>
        </w:r>
      </w:ins>
      <w:del w:id="2280" w:author="admin" w:date="2016-10-31T16:02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EC62FF" w:rsidP="007111D4">
      <w:pPr>
        <w:widowControl/>
        <w:spacing w:beforeLines="50" w:after="0" w:line="360" w:lineRule="auto"/>
        <w:jc w:val="center"/>
        <w:rPr>
          <w:noProof/>
          <w:kern w:val="0"/>
          <w:sz w:val="24"/>
          <w:szCs w:val="24"/>
          <w:rPrChange w:id="2281" w:author="admin" w:date="2016-10-27T15:51:00Z">
            <w:rPr>
              <w:rStyle w:val="af3"/>
              <w:rFonts w:ascii="Times New Roman" w:eastAsia="黑体" w:hAnsi="Times New Roman"/>
              <w:szCs w:val="20"/>
            </w:rPr>
          </w:rPrChange>
        </w:rPr>
        <w:pPrChange w:id="2282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  <w:rPrChange w:id="2283" w:author="Unknown">
            <w:rPr>
              <w:rFonts w:ascii="Times New Roman" w:hAnsi="Times New Roman"/>
              <w:b/>
              <w:bCs/>
              <w:i/>
              <w:iCs/>
              <w:noProof/>
              <w:color w:val="4F81BD"/>
            </w:rPr>
          </w:rPrChange>
        </w:rPr>
        <w:drawing>
          <wp:inline distT="0" distB="0" distL="0" distR="0">
            <wp:extent cx="3969001" cy="2247750"/>
            <wp:effectExtent l="19050" t="0" r="0" b="0"/>
            <wp:docPr id="168" name="图片 394" descr="fig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4" descr="fig124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9001" cy="22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284" w:author="admin" w:date="2016-10-31T15:42:00Z">
          <w:pPr>
            <w:pStyle w:val="af5"/>
          </w:pPr>
        </w:pPrChange>
      </w:pPr>
      <w:bookmarkStart w:id="2285" w:name="_Ref465693056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124</w:t>
      </w:r>
      <w:r w:rsidR="00D634F8">
        <w:fldChar w:fldCharType="end"/>
      </w:r>
      <w:bookmarkEnd w:id="2285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消息发送完毕，等待确认消息，</w:t>
      </w:r>
      <w:ins w:id="2286" w:author="admin" w:date="2016-10-28T15:03:00Z">
        <w:r w:rsidR="00C03B7C">
          <w:rPr>
            <w:rFonts w:ascii="Times New Roman" w:hAnsi="Times New Roman" w:hint="eastAsia"/>
          </w:rPr>
          <w:t>并启用</w:t>
        </w:r>
        <w:r w:rsidR="00C03B7C">
          <w:rPr>
            <w:rFonts w:ascii="Times New Roman" w:hAnsi="Times New Roman" w:hint="eastAsia"/>
          </w:rPr>
          <w:t>4</w:t>
        </w:r>
        <w:r w:rsidR="00C03B7C">
          <w:rPr>
            <w:rFonts w:ascii="Times New Roman" w:hAnsi="Times New Roman" w:hint="eastAsia"/>
          </w:rPr>
          <w:t>分钟左右倒计时，如</w:t>
        </w:r>
      </w:ins>
      <w:del w:id="2287" w:author="admin" w:date="2016-10-28T15:03:00Z">
        <w:r w:rsidDel="00C03B7C">
          <w:rPr>
            <w:rFonts w:ascii="Times New Roman" w:hAnsi="Times New Roman"/>
          </w:rPr>
          <w:delText>见下</w:delText>
        </w:r>
      </w:del>
      <w:ins w:id="2288" w:author="admin" w:date="2016-10-31T16:01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_Ref465693045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289" w:author="admin" w:date="2016-10-31T16:01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125</w:t>
        </w:r>
        <w:r w:rsidR="007111D4">
          <w:rPr>
            <w:rFonts w:ascii="Times New Roman" w:hAnsi="Times New Roman"/>
          </w:rPr>
          <w:fldChar w:fldCharType="end"/>
        </w:r>
      </w:ins>
      <w:del w:id="2290" w:author="admin" w:date="2016-10-31T16:01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291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lastRenderedPageBreak/>
        <w:drawing>
          <wp:inline distT="0" distB="0" distL="0" distR="0">
            <wp:extent cx="3971059" cy="2279073"/>
            <wp:effectExtent l="19050" t="0" r="0" b="0"/>
            <wp:docPr id="169" name="图片 395" descr="fig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5" descr="fig125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 b="-1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059" cy="2279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292" w:author="admin" w:date="2016-10-31T15:42:00Z">
          <w:pPr>
            <w:pStyle w:val="af5"/>
          </w:pPr>
        </w:pPrChange>
      </w:pPr>
      <w:bookmarkStart w:id="2293" w:name="_Ref465693045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125</w:t>
      </w:r>
      <w:r w:rsidR="00D634F8">
        <w:fldChar w:fldCharType="end"/>
      </w:r>
      <w:bookmarkEnd w:id="2293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若倒计时结束仍未收到确认消息，则弹出提示框，</w:t>
      </w:r>
      <w:ins w:id="2294" w:author="admin" w:date="2016-10-28T15:04:00Z">
        <w:r w:rsidR="00C03B7C">
          <w:rPr>
            <w:rFonts w:ascii="Times New Roman" w:hAnsi="Times New Roman" w:hint="eastAsia"/>
          </w:rPr>
          <w:t>如</w:t>
        </w:r>
      </w:ins>
      <w:ins w:id="2295" w:author="admin" w:date="2016-10-31T16:01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</w:instrText>
        </w:r>
        <w:r w:rsidR="007111D4">
          <w:rPr>
            <w:rFonts w:ascii="Times New Roman" w:hAnsi="Times New Roman" w:hint="eastAsia"/>
          </w:rPr>
          <w:instrText>REF _Ref465693039 \h</w:instrText>
        </w:r>
        <w:r w:rsidR="007111D4">
          <w:rPr>
            <w:rFonts w:ascii="Times New Roman" w:hAnsi="Times New Roman"/>
          </w:rPr>
          <w:instrText xml:space="preserve">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296" w:author="admin" w:date="2016-10-31T16:01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126</w:t>
        </w:r>
        <w:r w:rsidR="007111D4">
          <w:rPr>
            <w:rFonts w:ascii="Times New Roman" w:hAnsi="Times New Roman"/>
          </w:rPr>
          <w:fldChar w:fldCharType="end"/>
        </w:r>
      </w:ins>
      <w:ins w:id="2297" w:author="admin" w:date="2016-10-28T15:04:00Z">
        <w:r w:rsidR="00C03B7C">
          <w:rPr>
            <w:rFonts w:ascii="Times New Roman" w:hAnsi="Times New Roman" w:hint="eastAsia"/>
          </w:rPr>
          <w:t>，用户</w:t>
        </w:r>
      </w:ins>
      <w:r>
        <w:rPr>
          <w:rFonts w:ascii="Times New Roman" w:hAnsi="Times New Roman"/>
        </w:rPr>
        <w:t>选择重新发送或退出</w:t>
      </w:r>
      <w:ins w:id="2298" w:author="admin" w:date="2016-10-28T15:04:00Z">
        <w:r w:rsidR="00C03B7C">
          <w:rPr>
            <w:rFonts w:ascii="Times New Roman" w:hAnsi="Times New Roman" w:hint="eastAsia"/>
          </w:rPr>
          <w:t>程序</w:t>
        </w:r>
      </w:ins>
      <w:del w:id="2299" w:author="admin" w:date="2016-10-28T15:04:00Z">
        <w:r w:rsidDel="00C03B7C">
          <w:rPr>
            <w:rFonts w:ascii="Times New Roman" w:hAnsi="Times New Roman"/>
          </w:rPr>
          <w:delText>呼叫</w:delText>
        </w:r>
      </w:del>
      <w:del w:id="2300" w:author="admin" w:date="2016-10-28T15:03:00Z">
        <w:r w:rsidDel="00C03B7C">
          <w:rPr>
            <w:rFonts w:ascii="Times New Roman" w:hAnsi="Times New Roman"/>
          </w:rPr>
          <w:delText>，见下图</w:delText>
        </w:r>
      </w:del>
      <w:r>
        <w:rPr>
          <w:rFonts w:ascii="Times New Roman" w:hAnsi="Times New Roman"/>
        </w:rPr>
        <w:t>。</w:t>
      </w:r>
    </w:p>
    <w:p w:rsidR="00EC62FF" w:rsidRDefault="00EC62FF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  <w:rPrChange w:id="2301" w:author="admin" w:date="2016-10-27T15:51:00Z">
            <w:rPr>
              <w:rFonts w:ascii="Times New Roman" w:hAnsi="Times New Roman"/>
            </w:rPr>
          </w:rPrChange>
        </w:rPr>
        <w:pPrChange w:id="2302" w:author="admin" w:date="2016-10-31T15:42:00Z">
          <w:pPr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  <w:rPrChange w:id="2303" w:author="Unknown">
            <w:rPr>
              <w:rFonts w:ascii="Times New Roman" w:hAnsi="Times New Roman"/>
              <w:b/>
              <w:bCs/>
              <w:i/>
              <w:iCs/>
              <w:noProof/>
              <w:color w:val="4F81BD"/>
            </w:rPr>
          </w:rPrChange>
        </w:rPr>
        <w:drawing>
          <wp:inline distT="0" distB="0" distL="0" distR="0">
            <wp:extent cx="1707750" cy="769500"/>
            <wp:effectExtent l="19050" t="0" r="6750" b="0"/>
            <wp:docPr id="277" name="图片 24" descr="E:\160705Translation\二代电台UI文件\fig_emf_zhCN\fig37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E:\160705Translation\二代电台UI文件\fig_emf_zhCN\fig37.emf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7750" cy="76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304" w:author="admin" w:date="2016-10-31T15:42:00Z">
          <w:pPr>
            <w:pStyle w:val="af5"/>
          </w:pPr>
        </w:pPrChange>
      </w:pPr>
      <w:bookmarkStart w:id="2305" w:name="_Ref465693039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126</w:t>
      </w:r>
      <w:r w:rsidR="00D634F8">
        <w:fldChar w:fldCharType="end"/>
      </w:r>
      <w:bookmarkEnd w:id="2305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收到确认消息，警报响起，并弹出提示框，</w:t>
      </w:r>
      <w:ins w:id="2306" w:author="admin" w:date="2016-10-28T15:04:00Z">
        <w:r w:rsidR="00C03B7C">
          <w:rPr>
            <w:rFonts w:ascii="Times New Roman" w:hAnsi="Times New Roman" w:hint="eastAsia"/>
          </w:rPr>
          <w:t>如</w:t>
        </w:r>
      </w:ins>
      <w:del w:id="2307" w:author="admin" w:date="2016-10-28T15:04:00Z">
        <w:r w:rsidDel="00C03B7C">
          <w:rPr>
            <w:rFonts w:ascii="Times New Roman" w:hAnsi="Times New Roman"/>
          </w:rPr>
          <w:delText>见下</w:delText>
        </w:r>
      </w:del>
      <w:ins w:id="2308" w:author="admin" w:date="2016-10-31T16:01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_Ref465693032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309" w:author="admin" w:date="2016-10-31T16:01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127</w:t>
        </w:r>
        <w:r w:rsidR="007111D4">
          <w:rPr>
            <w:rFonts w:ascii="Times New Roman" w:hAnsi="Times New Roman"/>
          </w:rPr>
          <w:fldChar w:fldCharType="end"/>
        </w:r>
      </w:ins>
      <w:del w:id="2310" w:author="admin" w:date="2016-10-31T16:01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311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2524500" cy="1107000"/>
            <wp:effectExtent l="19050" t="0" r="9150" b="0"/>
            <wp:docPr id="171" name="图片 397" descr="fig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7" descr="fig127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500" cy="110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312" w:author="admin" w:date="2016-10-31T15:42:00Z">
          <w:pPr>
            <w:pStyle w:val="af5"/>
          </w:pPr>
        </w:pPrChange>
      </w:pPr>
      <w:bookmarkStart w:id="2313" w:name="_Ref465693032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127</w:t>
      </w:r>
      <w:r w:rsidR="00D634F8">
        <w:fldChar w:fldCharType="end"/>
      </w:r>
      <w:bookmarkEnd w:id="2313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根据提示，按【</w:t>
      </w:r>
      <w:r>
        <w:rPr>
          <w:rFonts w:ascii="Times New Roman" w:hAnsi="Times New Roman"/>
        </w:rPr>
        <w:t>ESC</w:t>
      </w:r>
      <w:r>
        <w:rPr>
          <w:rFonts w:ascii="Times New Roman" w:hAnsi="Times New Roman"/>
        </w:rPr>
        <w:t>】停止报警，</w:t>
      </w:r>
      <w:ins w:id="2314" w:author="admin" w:date="2016-10-28T15:04:00Z">
        <w:r w:rsidR="00C03B7C">
          <w:rPr>
            <w:rFonts w:ascii="Times New Roman" w:hAnsi="Times New Roman" w:hint="eastAsia"/>
          </w:rPr>
          <w:t>系统</w:t>
        </w:r>
      </w:ins>
      <w:r>
        <w:rPr>
          <w:rFonts w:ascii="Times New Roman" w:hAnsi="Times New Roman"/>
        </w:rPr>
        <w:t>退出提示框</w:t>
      </w:r>
      <w:ins w:id="2315" w:author="admin" w:date="2016-10-28T15:04:00Z">
        <w:r w:rsidR="00C03B7C">
          <w:rPr>
            <w:rFonts w:ascii="Times New Roman" w:hAnsi="Times New Roman" w:hint="eastAsia"/>
          </w:rPr>
          <w:t>并</w:t>
        </w:r>
      </w:ins>
      <w:del w:id="2316" w:author="admin" w:date="2016-10-28T15:04:00Z">
        <w:r w:rsidDel="00C03B7C">
          <w:rPr>
            <w:rFonts w:ascii="Times New Roman" w:hAnsi="Times New Roman"/>
          </w:rPr>
          <w:delText>，</w:delText>
        </w:r>
      </w:del>
      <w:r>
        <w:rPr>
          <w:rFonts w:ascii="Times New Roman" w:hAnsi="Times New Roman"/>
        </w:rPr>
        <w:t>显示消息内容，</w:t>
      </w:r>
      <w:ins w:id="2317" w:author="admin" w:date="2016-10-28T15:04:00Z">
        <w:r w:rsidR="00C03B7C">
          <w:rPr>
            <w:rFonts w:ascii="Times New Roman" w:hAnsi="Times New Roman" w:hint="eastAsia"/>
          </w:rPr>
          <w:t>如</w:t>
        </w:r>
      </w:ins>
      <w:del w:id="2318" w:author="admin" w:date="2016-10-28T15:04:00Z">
        <w:r w:rsidDel="00C03B7C">
          <w:rPr>
            <w:rFonts w:ascii="Times New Roman" w:hAnsi="Times New Roman"/>
          </w:rPr>
          <w:delText>见下</w:delText>
        </w:r>
      </w:del>
      <w:ins w:id="2319" w:author="admin" w:date="2016-10-31T16:01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_Ref465693027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320" w:author="admin" w:date="2016-10-31T16:01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128</w:t>
        </w:r>
        <w:r w:rsidR="007111D4">
          <w:rPr>
            <w:rFonts w:ascii="Times New Roman" w:hAnsi="Times New Roman"/>
          </w:rPr>
          <w:fldChar w:fldCharType="end"/>
        </w:r>
      </w:ins>
      <w:del w:id="2321" w:author="admin" w:date="2016-10-31T16:01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322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lastRenderedPageBreak/>
        <w:drawing>
          <wp:inline distT="0" distB="0" distL="0" distR="0">
            <wp:extent cx="3971059" cy="2279072"/>
            <wp:effectExtent l="19050" t="0" r="0" b="0"/>
            <wp:docPr id="172" name="图片 398" descr="fig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8" descr="fig128"/>
                    <pic:cNvPicPr>
                      <a:picLocks noChangeAspect="1" noChangeArrowheads="1"/>
                    </pic:cNvPicPr>
                  </pic:nvPicPr>
                  <pic:blipFill>
                    <a:blip r:embed="rId170" cstate="print"/>
                    <a:srcRect b="-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059" cy="2279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323" w:author="admin" w:date="2016-10-31T15:42:00Z">
          <w:pPr>
            <w:pStyle w:val="af5"/>
          </w:pPr>
        </w:pPrChange>
      </w:pPr>
      <w:bookmarkStart w:id="2324" w:name="_Ref465693027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128</w:t>
      </w:r>
      <w:r w:rsidR="00D634F8">
        <w:fldChar w:fldCharType="end"/>
      </w:r>
      <w:bookmarkEnd w:id="2324"/>
    </w:p>
    <w:p w:rsidR="00D96A3A" w:rsidRDefault="00D044CA">
      <w:pPr>
        <w:pStyle w:val="41"/>
        <w:numPr>
          <w:ilvl w:val="3"/>
          <w:numId w:val="4"/>
        </w:numPr>
        <w:spacing w:before="0" w:after="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接收测试呼叫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收到测试呼叫，警报响起，并弹出提示框，</w:t>
      </w:r>
      <w:ins w:id="2325" w:author="admin" w:date="2016-10-28T15:04:00Z">
        <w:r w:rsidR="00501572">
          <w:rPr>
            <w:rFonts w:ascii="Times New Roman" w:hAnsi="Times New Roman" w:hint="eastAsia"/>
          </w:rPr>
          <w:t>如</w:t>
        </w:r>
      </w:ins>
      <w:del w:id="2326" w:author="admin" w:date="2016-10-28T15:04:00Z">
        <w:r w:rsidDel="00501572">
          <w:rPr>
            <w:rFonts w:ascii="Times New Roman" w:hAnsi="Times New Roman"/>
          </w:rPr>
          <w:delText>见下</w:delText>
        </w:r>
      </w:del>
      <w:ins w:id="2327" w:author="admin" w:date="2016-10-31T16:01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_Ref465693021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328" w:author="admin" w:date="2016-10-31T16:01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129</w:t>
        </w:r>
        <w:r w:rsidR="007111D4">
          <w:rPr>
            <w:rFonts w:ascii="Times New Roman" w:hAnsi="Times New Roman"/>
          </w:rPr>
          <w:fldChar w:fldCharType="end"/>
        </w:r>
      </w:ins>
      <w:del w:id="2329" w:author="admin" w:date="2016-10-31T16:01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330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2524500" cy="1113750"/>
            <wp:effectExtent l="19050" t="0" r="9150" b="0"/>
            <wp:docPr id="173" name="图片 399" descr="fig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9" descr="fig129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500" cy="111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331" w:author="admin" w:date="2016-10-31T15:42:00Z">
          <w:pPr>
            <w:pStyle w:val="af5"/>
          </w:pPr>
        </w:pPrChange>
      </w:pPr>
      <w:bookmarkStart w:id="2332" w:name="_Ref465693021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129</w:t>
      </w:r>
      <w:r w:rsidR="00D634F8">
        <w:fldChar w:fldCharType="end"/>
      </w:r>
      <w:bookmarkEnd w:id="2332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根据提示，按【</w:t>
      </w:r>
      <w:r>
        <w:rPr>
          <w:rFonts w:ascii="Times New Roman" w:hAnsi="Times New Roman"/>
        </w:rPr>
        <w:t>ESC</w:t>
      </w:r>
      <w:r>
        <w:rPr>
          <w:rFonts w:ascii="Times New Roman" w:hAnsi="Times New Roman"/>
        </w:rPr>
        <w:t>】停止报警，</w:t>
      </w:r>
      <w:ins w:id="2333" w:author="admin" w:date="2016-10-28T15:04:00Z">
        <w:r w:rsidR="00501572">
          <w:rPr>
            <w:rFonts w:ascii="Times New Roman" w:hAnsi="Times New Roman" w:hint="eastAsia"/>
          </w:rPr>
          <w:t>系统</w:t>
        </w:r>
      </w:ins>
      <w:r>
        <w:rPr>
          <w:rFonts w:ascii="Times New Roman" w:hAnsi="Times New Roman"/>
        </w:rPr>
        <w:t>退出提示框</w:t>
      </w:r>
      <w:ins w:id="2334" w:author="admin" w:date="2016-10-28T15:04:00Z">
        <w:r w:rsidR="00501572">
          <w:rPr>
            <w:rFonts w:ascii="Times New Roman" w:hAnsi="Times New Roman" w:hint="eastAsia"/>
          </w:rPr>
          <w:t>并</w:t>
        </w:r>
      </w:ins>
      <w:del w:id="2335" w:author="admin" w:date="2016-10-28T15:04:00Z">
        <w:r w:rsidDel="00501572">
          <w:rPr>
            <w:rFonts w:ascii="Times New Roman" w:hAnsi="Times New Roman"/>
          </w:rPr>
          <w:delText>，</w:delText>
        </w:r>
      </w:del>
      <w:r>
        <w:rPr>
          <w:rFonts w:ascii="Times New Roman" w:hAnsi="Times New Roman"/>
        </w:rPr>
        <w:t>显示消息内容，</w:t>
      </w:r>
      <w:ins w:id="2336" w:author="admin" w:date="2016-10-28T15:04:00Z">
        <w:r w:rsidR="00501572">
          <w:rPr>
            <w:rFonts w:ascii="Times New Roman" w:hAnsi="Times New Roman" w:hint="eastAsia"/>
          </w:rPr>
          <w:t>如</w:t>
        </w:r>
      </w:ins>
      <w:del w:id="2337" w:author="admin" w:date="2016-10-28T15:04:00Z">
        <w:r w:rsidDel="00501572">
          <w:rPr>
            <w:rFonts w:ascii="Times New Roman" w:hAnsi="Times New Roman"/>
          </w:rPr>
          <w:delText>见下</w:delText>
        </w:r>
      </w:del>
      <w:ins w:id="2338" w:author="admin" w:date="2016-10-31T16:01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_Ref465693015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339" w:author="admin" w:date="2016-10-31T16:01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130</w:t>
        </w:r>
        <w:r w:rsidR="007111D4">
          <w:rPr>
            <w:rFonts w:ascii="Times New Roman" w:hAnsi="Times New Roman"/>
          </w:rPr>
          <w:fldChar w:fldCharType="end"/>
        </w:r>
      </w:ins>
      <w:del w:id="2340" w:author="admin" w:date="2016-10-31T16:01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341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lastRenderedPageBreak/>
        <w:drawing>
          <wp:inline distT="0" distB="0" distL="0" distR="0">
            <wp:extent cx="3971059" cy="2286000"/>
            <wp:effectExtent l="19050" t="0" r="0" b="0"/>
            <wp:docPr id="174" name="图片 401" descr="fig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1" descr="fig130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 b="-1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059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342" w:author="admin" w:date="2016-10-31T15:42:00Z">
          <w:pPr>
            <w:pStyle w:val="af5"/>
          </w:pPr>
        </w:pPrChange>
      </w:pPr>
      <w:bookmarkStart w:id="2343" w:name="_Ref465693015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130</w:t>
      </w:r>
      <w:r w:rsidR="00D634F8">
        <w:fldChar w:fldCharType="end"/>
      </w:r>
      <w:bookmarkEnd w:id="2343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选择软功能键</w:t>
      </w:r>
      <w:r>
        <w:rPr>
          <w:rFonts w:ascii="Times New Roman" w:hAnsi="Times New Roman"/>
        </w:rPr>
        <w:t>“</w:t>
      </w:r>
      <w:r>
        <w:rPr>
          <w:rFonts w:ascii="Times New Roman" w:hAnsi="Times New Roman"/>
        </w:rPr>
        <w:t>应答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，对主叫进行确认回复，</w:t>
      </w:r>
      <w:ins w:id="2344" w:author="admin" w:date="2016-10-28T15:05:00Z">
        <w:r w:rsidR="00501572">
          <w:rPr>
            <w:rFonts w:ascii="Times New Roman" w:hAnsi="Times New Roman" w:hint="eastAsia"/>
          </w:rPr>
          <w:t>如</w:t>
        </w:r>
      </w:ins>
      <w:del w:id="2345" w:author="admin" w:date="2016-10-28T15:05:00Z">
        <w:r w:rsidDel="00501572">
          <w:rPr>
            <w:rFonts w:ascii="Times New Roman" w:hAnsi="Times New Roman"/>
          </w:rPr>
          <w:delText>见下</w:delText>
        </w:r>
      </w:del>
      <w:ins w:id="2346" w:author="admin" w:date="2016-10-31T16:01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_Ref465693009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347" w:author="admin" w:date="2016-10-31T16:01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131</w:t>
        </w:r>
        <w:r w:rsidR="007111D4">
          <w:rPr>
            <w:rFonts w:ascii="Times New Roman" w:hAnsi="Times New Roman"/>
          </w:rPr>
          <w:fldChar w:fldCharType="end"/>
        </w:r>
      </w:ins>
      <w:del w:id="2348" w:author="admin" w:date="2016-10-31T16:01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349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3969001" cy="2254500"/>
            <wp:effectExtent l="19050" t="0" r="0" b="0"/>
            <wp:docPr id="175" name="图片 402" descr="fig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2" descr="fig131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9001" cy="225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350" w:author="admin" w:date="2016-10-31T15:42:00Z">
          <w:pPr>
            <w:pStyle w:val="af5"/>
          </w:pPr>
        </w:pPrChange>
      </w:pPr>
      <w:bookmarkStart w:id="2351" w:name="_Ref465693009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131</w:t>
      </w:r>
      <w:r w:rsidR="00D634F8">
        <w:fldChar w:fldCharType="end"/>
      </w:r>
      <w:bookmarkEnd w:id="2351"/>
    </w:p>
    <w:p w:rsidR="00D96A3A" w:rsidRDefault="00D044CA">
      <w:pPr>
        <w:pStyle w:val="30"/>
        <w:numPr>
          <w:ilvl w:val="2"/>
          <w:numId w:val="4"/>
        </w:numPr>
        <w:spacing w:before="0" w:after="0" w:line="360" w:lineRule="auto"/>
        <w:rPr>
          <w:rFonts w:ascii="Times New Roman" w:hAnsi="Times New Roman"/>
        </w:rPr>
      </w:pPr>
      <w:bookmarkStart w:id="2352" w:name="_Toc465435311"/>
      <w:r>
        <w:rPr>
          <w:rFonts w:ascii="Times New Roman" w:hAnsi="Times New Roman"/>
        </w:rPr>
        <w:t>接收查询呼叫</w:t>
      </w:r>
      <w:bookmarkEnd w:id="2352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用于海岸电台查询被叫船只是否处于通信范围内。</w:t>
      </w:r>
    </w:p>
    <w:p w:rsidR="00D96A3A" w:rsidRDefault="00501572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ins w:id="2353" w:author="admin" w:date="2016-10-28T15:05:00Z">
        <w:r>
          <w:rPr>
            <w:rFonts w:ascii="Times New Roman" w:hAnsi="Times New Roman" w:hint="eastAsia"/>
          </w:rPr>
          <w:t>船台</w:t>
        </w:r>
      </w:ins>
      <w:r w:rsidR="00D044CA">
        <w:rPr>
          <w:rFonts w:ascii="Times New Roman" w:hAnsi="Times New Roman"/>
        </w:rPr>
        <w:t>收到查询呼叫，警报响起，并弹出提示框，</w:t>
      </w:r>
      <w:ins w:id="2354" w:author="admin" w:date="2016-10-28T15:05:00Z">
        <w:r>
          <w:rPr>
            <w:rFonts w:ascii="Times New Roman" w:hAnsi="Times New Roman" w:hint="eastAsia"/>
          </w:rPr>
          <w:t>如</w:t>
        </w:r>
      </w:ins>
      <w:del w:id="2355" w:author="admin" w:date="2016-10-28T15:05:00Z">
        <w:r w:rsidR="00D044CA" w:rsidDel="00501572">
          <w:rPr>
            <w:rFonts w:ascii="Times New Roman" w:hAnsi="Times New Roman"/>
          </w:rPr>
          <w:delText>见下</w:delText>
        </w:r>
      </w:del>
      <w:ins w:id="2356" w:author="admin" w:date="2016-10-31T16:01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_Ref465693004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357" w:author="admin" w:date="2016-10-31T16:01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132</w:t>
        </w:r>
        <w:r w:rsidR="007111D4">
          <w:rPr>
            <w:rFonts w:ascii="Times New Roman" w:hAnsi="Times New Roman"/>
          </w:rPr>
          <w:fldChar w:fldCharType="end"/>
        </w:r>
      </w:ins>
      <w:del w:id="2358" w:author="admin" w:date="2016-10-31T16:01:00Z">
        <w:r w:rsidR="00D044CA" w:rsidDel="007111D4">
          <w:rPr>
            <w:rFonts w:ascii="Times New Roman" w:hAnsi="Times New Roman"/>
          </w:rPr>
          <w:delText>图</w:delText>
        </w:r>
      </w:del>
      <w:r w:rsidR="00D044CA"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359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lastRenderedPageBreak/>
        <w:drawing>
          <wp:inline distT="0" distB="0" distL="0" distR="0">
            <wp:extent cx="2532033" cy="1219200"/>
            <wp:effectExtent l="19050" t="0" r="1617" b="0"/>
            <wp:docPr id="176" name="图片 403" descr="fig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3" descr="fig132"/>
                    <pic:cNvPicPr>
                      <a:picLocks noChangeAspect="1" noChangeArrowheads="1"/>
                    </pic:cNvPicPr>
                  </pic:nvPicPr>
                  <pic:blipFill>
                    <a:blip r:embed="rId174" cstate="print"/>
                    <a:srcRect b="-9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2033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360" w:author="admin" w:date="2016-10-31T15:42:00Z">
          <w:pPr>
            <w:pStyle w:val="af5"/>
          </w:pPr>
        </w:pPrChange>
      </w:pPr>
      <w:bookmarkStart w:id="2361" w:name="_Ref465693004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132</w:t>
      </w:r>
      <w:r w:rsidR="00D634F8">
        <w:fldChar w:fldCharType="end"/>
      </w:r>
      <w:bookmarkEnd w:id="2361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根据提示，按【</w:t>
      </w:r>
      <w:r>
        <w:rPr>
          <w:rFonts w:ascii="Times New Roman" w:hAnsi="Times New Roman"/>
        </w:rPr>
        <w:t>ESC</w:t>
      </w:r>
      <w:r>
        <w:rPr>
          <w:rFonts w:ascii="Times New Roman" w:hAnsi="Times New Roman"/>
        </w:rPr>
        <w:t>】停止报警，</w:t>
      </w:r>
      <w:ins w:id="2362" w:author="admin" w:date="2016-10-28T15:05:00Z">
        <w:r w:rsidR="00501572">
          <w:rPr>
            <w:rFonts w:ascii="Times New Roman" w:hAnsi="Times New Roman" w:hint="eastAsia"/>
          </w:rPr>
          <w:t>系统</w:t>
        </w:r>
      </w:ins>
      <w:r>
        <w:rPr>
          <w:rFonts w:ascii="Times New Roman" w:hAnsi="Times New Roman"/>
        </w:rPr>
        <w:t>退出提示框</w:t>
      </w:r>
      <w:ins w:id="2363" w:author="admin" w:date="2016-10-28T15:05:00Z">
        <w:r w:rsidR="00501572">
          <w:rPr>
            <w:rFonts w:ascii="Times New Roman" w:hAnsi="Times New Roman" w:hint="eastAsia"/>
          </w:rPr>
          <w:t>并</w:t>
        </w:r>
      </w:ins>
      <w:del w:id="2364" w:author="admin" w:date="2016-10-28T15:05:00Z">
        <w:r w:rsidDel="00501572">
          <w:rPr>
            <w:rFonts w:ascii="Times New Roman" w:hAnsi="Times New Roman"/>
          </w:rPr>
          <w:delText>，</w:delText>
        </w:r>
      </w:del>
      <w:r>
        <w:rPr>
          <w:rFonts w:ascii="Times New Roman" w:hAnsi="Times New Roman"/>
        </w:rPr>
        <w:t>显示消息内容，</w:t>
      </w:r>
      <w:ins w:id="2365" w:author="admin" w:date="2016-10-28T15:05:00Z">
        <w:r w:rsidR="00501572">
          <w:rPr>
            <w:rFonts w:ascii="Times New Roman" w:hAnsi="Times New Roman" w:hint="eastAsia"/>
          </w:rPr>
          <w:t>如</w:t>
        </w:r>
      </w:ins>
      <w:del w:id="2366" w:author="admin" w:date="2016-10-28T15:05:00Z">
        <w:r w:rsidDel="00501572">
          <w:rPr>
            <w:rFonts w:ascii="Times New Roman" w:hAnsi="Times New Roman"/>
          </w:rPr>
          <w:delText>见下</w:delText>
        </w:r>
      </w:del>
      <w:ins w:id="2367" w:author="admin" w:date="2016-10-31T16:01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_Ref465692998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368" w:author="admin" w:date="2016-10-31T16:01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133</w:t>
        </w:r>
        <w:r w:rsidR="007111D4">
          <w:rPr>
            <w:rFonts w:ascii="Times New Roman" w:hAnsi="Times New Roman"/>
          </w:rPr>
          <w:fldChar w:fldCharType="end"/>
        </w:r>
      </w:ins>
      <w:del w:id="2369" w:author="admin" w:date="2016-10-31T16:01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370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3962251" cy="2261250"/>
            <wp:effectExtent l="19050" t="0" r="149" b="0"/>
            <wp:docPr id="177" name="图片 404" descr="fig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4" descr="fig133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251" cy="226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371" w:author="admin" w:date="2016-10-31T15:42:00Z">
          <w:pPr>
            <w:pStyle w:val="af5"/>
          </w:pPr>
        </w:pPrChange>
      </w:pPr>
      <w:bookmarkStart w:id="2372" w:name="_Ref465692998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133</w:t>
      </w:r>
      <w:r w:rsidR="00D634F8">
        <w:fldChar w:fldCharType="end"/>
      </w:r>
      <w:bookmarkEnd w:id="2372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选择软功能键</w:t>
      </w:r>
      <w:r>
        <w:rPr>
          <w:rFonts w:ascii="Times New Roman" w:hAnsi="Times New Roman"/>
        </w:rPr>
        <w:t>“</w:t>
      </w:r>
      <w:r>
        <w:rPr>
          <w:rFonts w:ascii="Times New Roman" w:hAnsi="Times New Roman"/>
        </w:rPr>
        <w:t>应答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，对主叫进行确认回复，</w:t>
      </w:r>
      <w:ins w:id="2373" w:author="admin" w:date="2016-10-28T15:05:00Z">
        <w:r w:rsidR="00501572">
          <w:rPr>
            <w:rFonts w:ascii="Times New Roman" w:hAnsi="Times New Roman" w:hint="eastAsia"/>
          </w:rPr>
          <w:t>如</w:t>
        </w:r>
      </w:ins>
      <w:del w:id="2374" w:author="admin" w:date="2016-10-28T15:05:00Z">
        <w:r w:rsidDel="00501572">
          <w:rPr>
            <w:rFonts w:ascii="Times New Roman" w:hAnsi="Times New Roman"/>
          </w:rPr>
          <w:delText>见下</w:delText>
        </w:r>
      </w:del>
      <w:ins w:id="2375" w:author="admin" w:date="2016-10-31T16:01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_Ref465692992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376" w:author="admin" w:date="2016-10-31T16:01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134</w:t>
        </w:r>
        <w:r w:rsidR="007111D4">
          <w:rPr>
            <w:rFonts w:ascii="Times New Roman" w:hAnsi="Times New Roman"/>
          </w:rPr>
          <w:fldChar w:fldCharType="end"/>
        </w:r>
      </w:ins>
      <w:del w:id="2377" w:author="admin" w:date="2016-10-31T16:01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378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3962251" cy="2268000"/>
            <wp:effectExtent l="19050" t="0" r="149" b="0"/>
            <wp:docPr id="178" name="图片 405" descr="fig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5" descr="fig134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251" cy="226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379" w:author="admin" w:date="2016-10-31T15:42:00Z">
          <w:pPr>
            <w:pStyle w:val="af5"/>
          </w:pPr>
        </w:pPrChange>
      </w:pPr>
      <w:bookmarkStart w:id="2380" w:name="_Ref465692992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134</w:t>
      </w:r>
      <w:r w:rsidR="00D634F8">
        <w:fldChar w:fldCharType="end"/>
      </w:r>
      <w:bookmarkEnd w:id="2380"/>
    </w:p>
    <w:p w:rsidR="00D96A3A" w:rsidRDefault="00D044CA">
      <w:pPr>
        <w:pStyle w:val="30"/>
        <w:numPr>
          <w:ilvl w:val="2"/>
          <w:numId w:val="4"/>
        </w:numPr>
        <w:spacing w:before="0" w:after="0" w:line="360" w:lineRule="auto"/>
        <w:rPr>
          <w:rFonts w:ascii="Times New Roman" w:hAnsi="Times New Roman"/>
        </w:rPr>
      </w:pPr>
      <w:bookmarkStart w:id="2381" w:name="_Toc465435312"/>
      <w:r>
        <w:rPr>
          <w:rFonts w:ascii="Times New Roman" w:hAnsi="Times New Roman"/>
        </w:rPr>
        <w:lastRenderedPageBreak/>
        <w:t>PSTN</w:t>
      </w:r>
      <w:bookmarkEnd w:id="2381"/>
      <w:del w:id="2382" w:author="admin" w:date="2016-10-28T16:25:00Z">
        <w:r w:rsidDel="00FA3AC1">
          <w:rPr>
            <w:rFonts w:ascii="Times New Roman" w:hAnsi="Times New Roman"/>
          </w:rPr>
          <w:delText>呼叫</w:delText>
        </w:r>
      </w:del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PSTN</w:t>
      </w:r>
      <w:r>
        <w:rPr>
          <w:rFonts w:ascii="Times New Roman" w:hAnsi="Times New Roman"/>
        </w:rPr>
        <w:t>呼叫用于船台通过公共电话交换网络与陆用电话进行通信。</w:t>
      </w:r>
    </w:p>
    <w:p w:rsidR="00D96A3A" w:rsidRDefault="00D044CA">
      <w:pPr>
        <w:pStyle w:val="41"/>
        <w:numPr>
          <w:ilvl w:val="3"/>
          <w:numId w:val="4"/>
        </w:numPr>
        <w:spacing w:before="0" w:after="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发送</w:t>
      </w:r>
      <w:r>
        <w:rPr>
          <w:rFonts w:ascii="Times New Roman" w:hAnsi="Times New Roman"/>
        </w:rPr>
        <w:t>PSTN</w:t>
      </w:r>
      <w:ins w:id="2383" w:author="admin" w:date="2016-10-28T16:25:00Z">
        <w:r w:rsidR="00FA3AC1">
          <w:rPr>
            <w:rFonts w:ascii="Times New Roman" w:hAnsi="Times New Roman" w:hint="eastAsia"/>
          </w:rPr>
          <w:t>请求</w:t>
        </w:r>
      </w:ins>
      <w:del w:id="2384" w:author="admin" w:date="2016-10-28T16:25:00Z">
        <w:r w:rsidDel="00FA3AC1">
          <w:rPr>
            <w:rFonts w:ascii="Times New Roman" w:hAnsi="Times New Roman"/>
          </w:rPr>
          <w:delText>呼叫</w:delText>
        </w:r>
      </w:del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del w:id="2385" w:author="admin" w:date="2016-10-28T15:06:00Z">
        <w:r w:rsidDel="00501572">
          <w:rPr>
            <w:rFonts w:ascii="Times New Roman" w:hAnsi="Times New Roman"/>
          </w:rPr>
          <w:delText>章节</w:delText>
        </w:r>
        <w:r w:rsidDel="00501572">
          <w:rPr>
            <w:rFonts w:ascii="Times New Roman" w:hAnsi="Times New Roman"/>
          </w:rPr>
          <w:delText>3.1</w:delText>
        </w:r>
        <w:r w:rsidDel="00501572">
          <w:rPr>
            <w:rFonts w:ascii="Times New Roman" w:hAnsi="Times New Roman"/>
          </w:rPr>
          <w:delText>中</w:delText>
        </w:r>
      </w:del>
      <w:ins w:id="2386" w:author="admin" w:date="2016-10-28T15:06:00Z">
        <w:r w:rsidR="00501572">
          <w:rPr>
            <w:rFonts w:ascii="Times New Roman" w:hAnsi="Times New Roman" w:hint="eastAsia"/>
          </w:rPr>
          <w:t>从</w:t>
        </w:r>
      </w:ins>
      <w:r>
        <w:rPr>
          <w:rFonts w:ascii="Times New Roman" w:hAnsi="Times New Roman"/>
        </w:rPr>
        <w:t>DSC</w:t>
      </w:r>
      <w:r>
        <w:rPr>
          <w:rFonts w:ascii="Times New Roman" w:hAnsi="Times New Roman"/>
        </w:rPr>
        <w:t>消息列表</w:t>
      </w:r>
      <w:ins w:id="2387" w:author="admin" w:date="2016-10-28T15:06:00Z">
        <w:r w:rsidR="00501572">
          <w:rPr>
            <w:rFonts w:ascii="Times New Roman" w:hAnsi="Times New Roman" w:hint="eastAsia"/>
          </w:rPr>
          <w:t>（</w:t>
        </w:r>
      </w:ins>
      <w:ins w:id="2388" w:author="admin" w:date="2016-10-31T16:00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</w:instrText>
        </w:r>
        <w:r w:rsidR="007111D4">
          <w:rPr>
            <w:rFonts w:ascii="Times New Roman" w:hAnsi="Times New Roman" w:hint="eastAsia"/>
          </w:rPr>
          <w:instrText>REF _Ref445881020 \h</w:instrText>
        </w:r>
        <w:r w:rsidR="007111D4">
          <w:rPr>
            <w:rFonts w:ascii="Times New Roman" w:hAnsi="Times New Roman"/>
          </w:rPr>
          <w:instrText xml:space="preserve">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389" w:author="admin" w:date="2016-10-31T16:00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19</w:t>
        </w:r>
        <w:r w:rsidR="007111D4">
          <w:rPr>
            <w:rFonts w:ascii="Times New Roman" w:hAnsi="Times New Roman"/>
          </w:rPr>
          <w:fldChar w:fldCharType="end"/>
        </w:r>
      </w:ins>
      <w:ins w:id="2390" w:author="admin" w:date="2016-10-28T15:06:00Z">
        <w:r w:rsidR="00501572">
          <w:rPr>
            <w:rFonts w:ascii="Times New Roman" w:hAnsi="Times New Roman" w:hint="eastAsia"/>
          </w:rPr>
          <w:t>）中</w:t>
        </w:r>
      </w:ins>
      <w:del w:id="2391" w:author="admin" w:date="2016-10-28T15:06:00Z">
        <w:r w:rsidDel="00501572">
          <w:rPr>
            <w:rFonts w:ascii="Times New Roman" w:hAnsi="Times New Roman"/>
          </w:rPr>
          <w:delText>，</w:delText>
        </w:r>
      </w:del>
      <w:r>
        <w:rPr>
          <w:rFonts w:ascii="Times New Roman" w:hAnsi="Times New Roman"/>
        </w:rPr>
        <w:t>选择</w:t>
      </w:r>
      <w:r>
        <w:rPr>
          <w:rFonts w:ascii="Times New Roman" w:hAnsi="Times New Roman"/>
        </w:rPr>
        <w:t>“PSTN</w:t>
      </w:r>
      <w:del w:id="2392" w:author="admin" w:date="2016-10-28T16:25:00Z">
        <w:r w:rsidDel="00FA3AC1">
          <w:rPr>
            <w:rFonts w:ascii="Times New Roman" w:hAnsi="Times New Roman"/>
          </w:rPr>
          <w:delText>呼叫</w:delText>
        </w:r>
      </w:del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，进入</w:t>
      </w:r>
      <w:ins w:id="2393" w:author="admin" w:date="2016-10-28T15:06:00Z">
        <w:r w:rsidR="00501572">
          <w:rPr>
            <w:rFonts w:ascii="Times New Roman" w:hAnsi="Times New Roman" w:hint="eastAsia"/>
          </w:rPr>
          <w:t>PSTN</w:t>
        </w:r>
      </w:ins>
      <w:r>
        <w:rPr>
          <w:rFonts w:ascii="Times New Roman" w:hAnsi="Times New Roman"/>
        </w:rPr>
        <w:t>呼叫编辑界面，</w:t>
      </w:r>
      <w:ins w:id="2394" w:author="admin" w:date="2016-10-28T15:06:00Z">
        <w:r w:rsidR="00501572">
          <w:rPr>
            <w:rFonts w:ascii="Times New Roman" w:hAnsi="Times New Roman" w:hint="eastAsia"/>
          </w:rPr>
          <w:t>如</w:t>
        </w:r>
      </w:ins>
      <w:del w:id="2395" w:author="admin" w:date="2016-10-28T15:06:00Z">
        <w:r w:rsidDel="00501572">
          <w:rPr>
            <w:rFonts w:ascii="Times New Roman" w:hAnsi="Times New Roman"/>
          </w:rPr>
          <w:delText>见下</w:delText>
        </w:r>
      </w:del>
      <w:ins w:id="2396" w:author="admin" w:date="2016-10-31T16:00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_Ref465692953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397" w:author="admin" w:date="2016-10-31T16:00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135</w:t>
        </w:r>
        <w:r w:rsidR="007111D4">
          <w:rPr>
            <w:rFonts w:ascii="Times New Roman" w:hAnsi="Times New Roman"/>
          </w:rPr>
          <w:fldChar w:fldCharType="end"/>
        </w:r>
      </w:ins>
      <w:del w:id="2398" w:author="admin" w:date="2016-10-31T16:00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399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3962251" cy="2268000"/>
            <wp:effectExtent l="19050" t="0" r="149" b="0"/>
            <wp:docPr id="179" name="图片 406" descr="fig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6" descr="fig135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251" cy="226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400" w:author="admin" w:date="2016-10-31T15:42:00Z">
          <w:pPr>
            <w:pStyle w:val="af5"/>
          </w:pPr>
        </w:pPrChange>
      </w:pPr>
      <w:bookmarkStart w:id="2401" w:name="_Ref465692953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135</w:t>
      </w:r>
      <w:r w:rsidR="00D634F8">
        <w:fldChar w:fldCharType="end"/>
      </w:r>
      <w:bookmarkEnd w:id="2401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1</w:t>
      </w:r>
      <w:r>
        <w:rPr>
          <w:rFonts w:ascii="Times New Roman" w:hAnsi="Times New Roman"/>
        </w:rPr>
        <w:t>）发往：即中转岸台，有手动输入和地址簿选择两种方式，</w:t>
      </w:r>
      <w:del w:id="2402" w:author="admin" w:date="2016-10-28T15:06:00Z">
        <w:r w:rsidDel="00501572">
          <w:rPr>
            <w:rFonts w:ascii="Times New Roman" w:hAnsi="Times New Roman"/>
          </w:rPr>
          <w:delText>见</w:delText>
        </w:r>
      </w:del>
      <w:ins w:id="2403" w:author="admin" w:date="2016-10-28T15:06:00Z">
        <w:r w:rsidR="00501572">
          <w:rPr>
            <w:rFonts w:ascii="Times New Roman" w:hAnsi="Times New Roman" w:hint="eastAsia"/>
          </w:rPr>
          <w:t>如</w:t>
        </w:r>
      </w:ins>
      <w:del w:id="2404" w:author="admin" w:date="2016-10-28T15:06:00Z">
        <w:r w:rsidDel="00501572">
          <w:rPr>
            <w:rFonts w:ascii="Times New Roman" w:hAnsi="Times New Roman"/>
          </w:rPr>
          <w:delText>下</w:delText>
        </w:r>
      </w:del>
      <w:ins w:id="2405" w:author="admin" w:date="2016-10-31T16:00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_Ref465692945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406" w:author="admin" w:date="2016-10-31T16:00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136</w:t>
        </w:r>
        <w:r w:rsidR="007111D4">
          <w:rPr>
            <w:rFonts w:ascii="Times New Roman" w:hAnsi="Times New Roman"/>
          </w:rPr>
          <w:fldChar w:fldCharType="end"/>
        </w:r>
      </w:ins>
      <w:del w:id="2407" w:author="admin" w:date="2016-10-31T16:00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  <w:r>
        <w:rPr>
          <w:rFonts w:ascii="Times New Roman" w:hAnsi="Times New Roman"/>
        </w:rPr>
        <w:t xml:space="preserve"> </w:t>
      </w:r>
    </w:p>
    <w:p w:rsidR="00EC62FF" w:rsidRDefault="00BF0928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408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445500" cy="445500"/>
            <wp:effectExtent l="19050" t="0" r="0" b="0"/>
            <wp:docPr id="278" name="图片 25" descr="E:\160705Translation\二代电台UI文件\fig_emf_zhCN\fig34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160705Translation\二代电台UI文件\fig_emf_zhCN\fig34.emf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00" cy="44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409" w:author="admin" w:date="2016-10-31T15:42:00Z">
          <w:pPr>
            <w:pStyle w:val="af5"/>
          </w:pPr>
        </w:pPrChange>
      </w:pPr>
      <w:bookmarkStart w:id="2410" w:name="_Ref465692945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136</w:t>
      </w:r>
      <w:r w:rsidR="00D634F8">
        <w:fldChar w:fldCharType="end"/>
      </w:r>
      <w:bookmarkEnd w:id="2410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2</w:t>
      </w:r>
      <w:r>
        <w:rPr>
          <w:rFonts w:ascii="Times New Roman" w:hAnsi="Times New Roman"/>
        </w:rPr>
        <w:t>）电话号码：即陆地号码，由</w:t>
      </w:r>
      <w:r>
        <w:rPr>
          <w:rFonts w:ascii="Times New Roman" w:hAnsi="Times New Roman"/>
        </w:rPr>
        <w:t>2~16</w:t>
      </w:r>
      <w:r>
        <w:rPr>
          <w:rFonts w:ascii="Times New Roman" w:hAnsi="Times New Roman"/>
        </w:rPr>
        <w:t>位数字组成，包括手动输入与地址簿选择两种方式，</w:t>
      </w:r>
      <w:ins w:id="2411" w:author="admin" w:date="2016-10-28T15:06:00Z">
        <w:r w:rsidR="00501572">
          <w:rPr>
            <w:rFonts w:ascii="Times New Roman" w:hAnsi="Times New Roman" w:hint="eastAsia"/>
          </w:rPr>
          <w:t>如</w:t>
        </w:r>
      </w:ins>
      <w:del w:id="2412" w:author="admin" w:date="2016-10-28T15:06:00Z">
        <w:r w:rsidDel="00501572">
          <w:rPr>
            <w:rFonts w:ascii="Times New Roman" w:hAnsi="Times New Roman"/>
          </w:rPr>
          <w:delText>见下</w:delText>
        </w:r>
      </w:del>
      <w:ins w:id="2413" w:author="admin" w:date="2016-10-31T16:00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_Ref465692940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414" w:author="admin" w:date="2016-10-31T16:00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137</w:t>
        </w:r>
        <w:r w:rsidR="007111D4">
          <w:rPr>
            <w:rFonts w:ascii="Times New Roman" w:hAnsi="Times New Roman"/>
          </w:rPr>
          <w:fldChar w:fldCharType="end"/>
        </w:r>
      </w:ins>
      <w:del w:id="2415" w:author="admin" w:date="2016-10-31T16:00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416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452250" cy="445500"/>
            <wp:effectExtent l="19050" t="0" r="4950" b="0"/>
            <wp:docPr id="181" name="图片 407" descr="fig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7" descr="fig137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50" cy="44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417" w:author="admin" w:date="2016-10-31T15:42:00Z">
          <w:pPr>
            <w:pStyle w:val="af5"/>
          </w:pPr>
        </w:pPrChange>
      </w:pPr>
      <w:bookmarkStart w:id="2418" w:name="_Ref465692940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137</w:t>
      </w:r>
      <w:r w:rsidR="00D634F8">
        <w:fldChar w:fldCharType="end"/>
      </w:r>
      <w:bookmarkEnd w:id="2418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3</w:t>
      </w:r>
      <w:r>
        <w:rPr>
          <w:rFonts w:ascii="Times New Roman" w:hAnsi="Times New Roman"/>
        </w:rPr>
        <w:t>）优先级：限定选择例行。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4</w:t>
      </w:r>
      <w:r>
        <w:rPr>
          <w:rFonts w:ascii="Times New Roman" w:hAnsi="Times New Roman"/>
        </w:rPr>
        <w:t>）通信类型：包括无线电话、无线电报</w:t>
      </w:r>
      <w:r>
        <w:rPr>
          <w:rFonts w:ascii="Times New Roman" w:hAnsi="Times New Roman"/>
        </w:rPr>
        <w:t>-FEC</w:t>
      </w:r>
      <w:r>
        <w:rPr>
          <w:rFonts w:ascii="Times New Roman" w:hAnsi="Times New Roman"/>
        </w:rPr>
        <w:t>和无线电报</w:t>
      </w:r>
      <w:r>
        <w:rPr>
          <w:rFonts w:ascii="Times New Roman" w:hAnsi="Times New Roman"/>
        </w:rPr>
        <w:t>-ARQ</w:t>
      </w:r>
      <w:r>
        <w:rPr>
          <w:rFonts w:ascii="Times New Roman" w:hAnsi="Times New Roman"/>
        </w:rPr>
        <w:t>三种类型，详请参考章节</w:t>
      </w:r>
      <w:r>
        <w:rPr>
          <w:rFonts w:ascii="Times New Roman" w:hAnsi="Times New Roman"/>
        </w:rPr>
        <w:t>5.1.1</w:t>
      </w:r>
      <w:r>
        <w:rPr>
          <w:rFonts w:ascii="Times New Roman" w:hAnsi="Times New Roman"/>
        </w:rPr>
        <w:t>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5</w:t>
      </w:r>
      <w:r>
        <w:rPr>
          <w:rFonts w:ascii="Times New Roman" w:hAnsi="Times New Roman"/>
        </w:rPr>
        <w:t>）</w:t>
      </w:r>
      <w:r>
        <w:rPr>
          <w:rFonts w:ascii="Times New Roman" w:hAnsi="Times New Roman"/>
        </w:rPr>
        <w:t>DSC</w:t>
      </w:r>
      <w:r>
        <w:rPr>
          <w:rFonts w:ascii="Times New Roman" w:hAnsi="Times New Roman"/>
        </w:rPr>
        <w:t>频率：例行频率列表中选择频率，详情参考章节</w:t>
      </w:r>
      <w:r>
        <w:rPr>
          <w:rFonts w:ascii="Times New Roman" w:hAnsi="Times New Roman"/>
        </w:rPr>
        <w:t>5.2.1</w:t>
      </w:r>
      <w:r>
        <w:rPr>
          <w:rFonts w:ascii="Times New Roman" w:hAnsi="Times New Roman"/>
        </w:rPr>
        <w:t>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参数设置完毕，选择软功能键</w:t>
      </w:r>
      <w:r>
        <w:rPr>
          <w:rFonts w:ascii="Times New Roman" w:hAnsi="Times New Roman"/>
        </w:rPr>
        <w:t>“</w:t>
      </w:r>
      <w:r>
        <w:rPr>
          <w:rFonts w:ascii="Times New Roman" w:hAnsi="Times New Roman"/>
        </w:rPr>
        <w:t>发送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将消息发出，</w:t>
      </w:r>
      <w:ins w:id="2419" w:author="admin" w:date="2016-10-28T15:06:00Z">
        <w:r w:rsidR="00501572">
          <w:rPr>
            <w:rFonts w:ascii="Times New Roman" w:hAnsi="Times New Roman" w:hint="eastAsia"/>
          </w:rPr>
          <w:t>如</w:t>
        </w:r>
      </w:ins>
      <w:del w:id="2420" w:author="admin" w:date="2016-10-28T15:06:00Z">
        <w:r w:rsidDel="00501572">
          <w:rPr>
            <w:rFonts w:ascii="Times New Roman" w:hAnsi="Times New Roman"/>
          </w:rPr>
          <w:delText>见下</w:delText>
        </w:r>
      </w:del>
      <w:ins w:id="2421" w:author="admin" w:date="2016-10-31T16:00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_Ref465692931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422" w:author="admin" w:date="2016-10-31T16:00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138</w:t>
        </w:r>
        <w:r w:rsidR="007111D4">
          <w:rPr>
            <w:rFonts w:ascii="Times New Roman" w:hAnsi="Times New Roman"/>
          </w:rPr>
          <w:fldChar w:fldCharType="end"/>
        </w:r>
      </w:ins>
      <w:del w:id="2423" w:author="admin" w:date="2016-10-31T16:00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424" w:author="admin" w:date="2016-10-31T15:42:00Z">
          <w:pPr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3962251" cy="2268000"/>
            <wp:effectExtent l="19050" t="0" r="149" b="0"/>
            <wp:docPr id="182" name="图片 409" descr="fig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9" descr="fig138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251" cy="226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425" w:author="admin" w:date="2016-10-31T15:42:00Z">
          <w:pPr>
            <w:pStyle w:val="af5"/>
          </w:pPr>
        </w:pPrChange>
      </w:pPr>
      <w:bookmarkStart w:id="2426" w:name="_Ref465692931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138</w:t>
      </w:r>
      <w:r w:rsidR="00D634F8">
        <w:fldChar w:fldCharType="end"/>
      </w:r>
      <w:bookmarkEnd w:id="2426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消息发送完毕，等待确认消息，</w:t>
      </w:r>
      <w:ins w:id="2427" w:author="admin" w:date="2016-10-28T15:06:00Z">
        <w:r w:rsidR="00501572">
          <w:rPr>
            <w:rFonts w:ascii="Times New Roman" w:hAnsi="Times New Roman" w:hint="eastAsia"/>
          </w:rPr>
          <w:t>并启用</w:t>
        </w:r>
      </w:ins>
      <w:ins w:id="2428" w:author="admin" w:date="2016-10-28T15:07:00Z">
        <w:r w:rsidR="00501572">
          <w:rPr>
            <w:rFonts w:ascii="Times New Roman" w:hAnsi="Times New Roman" w:hint="eastAsia"/>
          </w:rPr>
          <w:t>25</w:t>
        </w:r>
        <w:r w:rsidR="00501572">
          <w:rPr>
            <w:rFonts w:ascii="Times New Roman" w:hAnsi="Times New Roman" w:hint="eastAsia"/>
          </w:rPr>
          <w:t>秒倒计时，如</w:t>
        </w:r>
      </w:ins>
      <w:del w:id="2429" w:author="admin" w:date="2016-10-28T15:07:00Z">
        <w:r w:rsidDel="00501572">
          <w:rPr>
            <w:rFonts w:ascii="Times New Roman" w:hAnsi="Times New Roman"/>
          </w:rPr>
          <w:delText>见下</w:delText>
        </w:r>
      </w:del>
      <w:ins w:id="2430" w:author="admin" w:date="2016-10-31T15:59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_Ref465692925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431" w:author="admin" w:date="2016-10-31T15:59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139</w:t>
        </w:r>
        <w:r w:rsidR="007111D4">
          <w:rPr>
            <w:rFonts w:ascii="Times New Roman" w:hAnsi="Times New Roman"/>
          </w:rPr>
          <w:fldChar w:fldCharType="end"/>
        </w:r>
      </w:ins>
      <w:del w:id="2432" w:author="admin" w:date="2016-10-31T15:59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433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3962251" cy="2268000"/>
            <wp:effectExtent l="19050" t="0" r="149" b="0"/>
            <wp:docPr id="183" name="图片 410" descr="fig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0" descr="fig139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251" cy="226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434" w:author="admin" w:date="2016-10-31T15:42:00Z">
          <w:pPr>
            <w:pStyle w:val="af5"/>
          </w:pPr>
        </w:pPrChange>
      </w:pPr>
      <w:bookmarkStart w:id="2435" w:name="_Ref465692925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139</w:t>
      </w:r>
      <w:r w:rsidR="00D634F8">
        <w:fldChar w:fldCharType="end"/>
      </w:r>
      <w:bookmarkEnd w:id="2435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若倒计时结束仍未收到确认消息，则</w:t>
      </w:r>
      <w:ins w:id="2436" w:author="admin" w:date="2016-10-28T15:08:00Z">
        <w:r w:rsidR="00501572">
          <w:rPr>
            <w:rFonts w:ascii="Times New Roman" w:hAnsi="Times New Roman" w:hint="eastAsia"/>
          </w:rPr>
          <w:t>系统</w:t>
        </w:r>
      </w:ins>
      <w:r>
        <w:rPr>
          <w:rFonts w:ascii="Times New Roman" w:hAnsi="Times New Roman"/>
        </w:rPr>
        <w:t>弹出提示框，</w:t>
      </w:r>
      <w:ins w:id="2437" w:author="admin" w:date="2016-10-28T15:08:00Z">
        <w:r w:rsidR="00501572">
          <w:rPr>
            <w:rFonts w:ascii="Times New Roman" w:hAnsi="Times New Roman" w:hint="eastAsia"/>
          </w:rPr>
          <w:t>如</w:t>
        </w:r>
      </w:ins>
      <w:ins w:id="2438" w:author="admin" w:date="2016-10-31T15:59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</w:instrText>
        </w:r>
        <w:r w:rsidR="007111D4">
          <w:rPr>
            <w:rFonts w:ascii="Times New Roman" w:hAnsi="Times New Roman" w:hint="eastAsia"/>
          </w:rPr>
          <w:instrText>REF _Ref465692920 \h</w:instrText>
        </w:r>
        <w:r w:rsidR="007111D4">
          <w:rPr>
            <w:rFonts w:ascii="Times New Roman" w:hAnsi="Times New Roman"/>
          </w:rPr>
          <w:instrText xml:space="preserve">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439" w:author="admin" w:date="2016-10-31T15:59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140</w:t>
        </w:r>
        <w:r w:rsidR="007111D4">
          <w:rPr>
            <w:rFonts w:ascii="Times New Roman" w:hAnsi="Times New Roman"/>
          </w:rPr>
          <w:fldChar w:fldCharType="end"/>
        </w:r>
      </w:ins>
      <w:ins w:id="2440" w:author="admin" w:date="2016-10-28T15:08:00Z">
        <w:r w:rsidR="00501572">
          <w:rPr>
            <w:rFonts w:ascii="Times New Roman" w:hAnsi="Times New Roman" w:hint="eastAsia"/>
          </w:rPr>
          <w:t>，用户</w:t>
        </w:r>
      </w:ins>
      <w:r>
        <w:rPr>
          <w:rFonts w:ascii="Times New Roman" w:hAnsi="Times New Roman"/>
        </w:rPr>
        <w:t>选择重新发送或退出</w:t>
      </w:r>
      <w:ins w:id="2441" w:author="admin" w:date="2016-10-28T15:08:00Z">
        <w:r w:rsidR="00501572">
          <w:rPr>
            <w:rFonts w:ascii="Times New Roman" w:hAnsi="Times New Roman" w:hint="eastAsia"/>
          </w:rPr>
          <w:t>程序。</w:t>
        </w:r>
      </w:ins>
      <w:del w:id="2442" w:author="admin" w:date="2016-10-28T15:08:00Z">
        <w:r w:rsidDel="00501572">
          <w:rPr>
            <w:rFonts w:ascii="Times New Roman" w:hAnsi="Times New Roman"/>
          </w:rPr>
          <w:delText>呼叫，见下图。</w:delText>
        </w:r>
      </w:del>
    </w:p>
    <w:p w:rsidR="00EC62FF" w:rsidRDefault="00BF0928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443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1707750" cy="769500"/>
            <wp:effectExtent l="19050" t="0" r="6750" b="0"/>
            <wp:docPr id="279" name="图片 26" descr="E:\160705Translation\二代电台UI文件\fig_emf_zhCN\fig37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160705Translation\二代电台UI文件\fig_emf_zhCN\fig37.emf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7750" cy="76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444" w:author="admin" w:date="2016-10-31T15:42:00Z">
          <w:pPr>
            <w:pStyle w:val="af5"/>
          </w:pPr>
        </w:pPrChange>
      </w:pPr>
      <w:bookmarkStart w:id="2445" w:name="_Ref465692920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140</w:t>
      </w:r>
      <w:r w:rsidR="00D634F8">
        <w:fldChar w:fldCharType="end"/>
      </w:r>
      <w:bookmarkEnd w:id="2445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PSTN</w:t>
      </w:r>
      <w:r>
        <w:rPr>
          <w:rFonts w:ascii="Times New Roman" w:hAnsi="Times New Roman"/>
        </w:rPr>
        <w:t>呼叫确认消息类型分为遵守与不遵守。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1</w:t>
      </w:r>
      <w:r>
        <w:rPr>
          <w:rFonts w:ascii="Times New Roman" w:hAnsi="Times New Roman"/>
        </w:rPr>
        <w:t>）遵守：岸台可以提供中继服务。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收到</w:t>
      </w:r>
      <w:r>
        <w:rPr>
          <w:rFonts w:ascii="Times New Roman" w:hAnsi="Times New Roman"/>
        </w:rPr>
        <w:t>“PSTN</w:t>
      </w:r>
      <w:r>
        <w:rPr>
          <w:rFonts w:ascii="Times New Roman" w:hAnsi="Times New Roman"/>
        </w:rPr>
        <w:t>呼叫确认</w:t>
      </w:r>
      <w:r>
        <w:rPr>
          <w:rFonts w:ascii="Times New Roman" w:hAnsi="Times New Roman"/>
        </w:rPr>
        <w:t>-</w:t>
      </w:r>
      <w:r>
        <w:rPr>
          <w:rFonts w:ascii="Times New Roman" w:hAnsi="Times New Roman"/>
        </w:rPr>
        <w:t>遵守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，警报响起，并弹出提示框，</w:t>
      </w:r>
      <w:del w:id="2446" w:author="admin" w:date="2016-10-28T15:09:00Z">
        <w:r w:rsidDel="00501572">
          <w:rPr>
            <w:rFonts w:ascii="Times New Roman" w:hAnsi="Times New Roman"/>
          </w:rPr>
          <w:delText>见下</w:delText>
        </w:r>
      </w:del>
      <w:ins w:id="2447" w:author="admin" w:date="2016-10-28T15:09:00Z">
        <w:r w:rsidR="00501572">
          <w:rPr>
            <w:rFonts w:ascii="Times New Roman" w:hAnsi="Times New Roman" w:hint="eastAsia"/>
          </w:rPr>
          <w:t>如</w:t>
        </w:r>
      </w:ins>
      <w:ins w:id="2448" w:author="admin" w:date="2016-10-31T15:59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</w:instrText>
        </w:r>
        <w:r w:rsidR="007111D4">
          <w:rPr>
            <w:rFonts w:ascii="Times New Roman" w:hAnsi="Times New Roman" w:hint="eastAsia"/>
          </w:rPr>
          <w:instrText>REF _Ref465692913 \h</w:instrText>
        </w:r>
        <w:r w:rsidR="007111D4">
          <w:rPr>
            <w:rFonts w:ascii="Times New Roman" w:hAnsi="Times New Roman"/>
          </w:rPr>
          <w:instrText xml:space="preserve">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449" w:author="admin" w:date="2016-10-31T15:59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141</w:t>
        </w:r>
        <w:r w:rsidR="007111D4">
          <w:rPr>
            <w:rFonts w:ascii="Times New Roman" w:hAnsi="Times New Roman"/>
          </w:rPr>
          <w:fldChar w:fldCharType="end"/>
        </w:r>
      </w:ins>
      <w:del w:id="2450" w:author="admin" w:date="2016-10-31T15:59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451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2517750" cy="1113750"/>
            <wp:effectExtent l="19050" t="0" r="0" b="0"/>
            <wp:docPr id="185" name="图片 411" descr="fig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1" descr="fig141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750" cy="111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452" w:author="admin" w:date="2016-10-31T15:42:00Z">
          <w:pPr>
            <w:pStyle w:val="af5"/>
          </w:pPr>
        </w:pPrChange>
      </w:pPr>
      <w:bookmarkStart w:id="2453" w:name="_Ref465692913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141</w:t>
      </w:r>
      <w:r w:rsidR="00D634F8">
        <w:fldChar w:fldCharType="end"/>
      </w:r>
      <w:bookmarkEnd w:id="2453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根据提示，按【</w:t>
      </w:r>
      <w:r>
        <w:rPr>
          <w:rFonts w:ascii="Times New Roman" w:hAnsi="Times New Roman"/>
        </w:rPr>
        <w:t>ESC</w:t>
      </w:r>
      <w:r>
        <w:rPr>
          <w:rFonts w:ascii="Times New Roman" w:hAnsi="Times New Roman"/>
        </w:rPr>
        <w:t>】停止报警，</w:t>
      </w:r>
      <w:ins w:id="2454" w:author="admin" w:date="2016-10-28T15:09:00Z">
        <w:r w:rsidR="00501572">
          <w:rPr>
            <w:rFonts w:ascii="Times New Roman" w:hAnsi="Times New Roman" w:hint="eastAsia"/>
          </w:rPr>
          <w:t>系统</w:t>
        </w:r>
      </w:ins>
      <w:r>
        <w:rPr>
          <w:rFonts w:ascii="Times New Roman" w:hAnsi="Times New Roman"/>
        </w:rPr>
        <w:t>退出提示框。根据岸台</w:t>
      </w:r>
      <w:del w:id="2455" w:author="admin" w:date="2016-10-28T15:09:00Z">
        <w:r w:rsidDel="00501572">
          <w:rPr>
            <w:rFonts w:ascii="Times New Roman" w:hAnsi="Times New Roman"/>
          </w:rPr>
          <w:delText>的</w:delText>
        </w:r>
      </w:del>
      <w:r>
        <w:rPr>
          <w:rFonts w:ascii="Times New Roman" w:hAnsi="Times New Roman"/>
        </w:rPr>
        <w:t>通信</w:t>
      </w:r>
      <w:del w:id="2456" w:author="admin" w:date="2016-10-28T15:09:00Z">
        <w:r w:rsidDel="00501572">
          <w:rPr>
            <w:rFonts w:ascii="Times New Roman" w:hAnsi="Times New Roman"/>
          </w:rPr>
          <w:delText>频率</w:delText>
        </w:r>
      </w:del>
      <w:r>
        <w:rPr>
          <w:rFonts w:ascii="Times New Roman" w:hAnsi="Times New Roman"/>
        </w:rPr>
        <w:t>要求，</w:t>
      </w:r>
      <w:ins w:id="2457" w:author="admin" w:date="2016-10-28T15:09:00Z">
        <w:r w:rsidR="00501572">
          <w:rPr>
            <w:rFonts w:ascii="Times New Roman" w:hAnsi="Times New Roman" w:hint="eastAsia"/>
          </w:rPr>
          <w:t>系统</w:t>
        </w:r>
      </w:ins>
      <w:r>
        <w:rPr>
          <w:rFonts w:ascii="Times New Roman" w:hAnsi="Times New Roman"/>
        </w:rPr>
        <w:t>自动发送连接请求，测试链路状况，</w:t>
      </w:r>
      <w:ins w:id="2458" w:author="admin" w:date="2016-10-28T15:09:00Z">
        <w:r w:rsidR="00501572">
          <w:rPr>
            <w:rFonts w:ascii="Times New Roman" w:hAnsi="Times New Roman" w:hint="eastAsia"/>
          </w:rPr>
          <w:t>如</w:t>
        </w:r>
      </w:ins>
      <w:del w:id="2459" w:author="admin" w:date="2016-10-28T15:09:00Z">
        <w:r w:rsidDel="00501572">
          <w:rPr>
            <w:rFonts w:ascii="Times New Roman" w:hAnsi="Times New Roman"/>
          </w:rPr>
          <w:delText>见下</w:delText>
        </w:r>
      </w:del>
      <w:ins w:id="2460" w:author="admin" w:date="2016-10-31T15:59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_Ref465692907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461" w:author="admin" w:date="2016-10-31T15:59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142</w:t>
        </w:r>
        <w:r w:rsidR="007111D4">
          <w:rPr>
            <w:rFonts w:ascii="Times New Roman" w:hAnsi="Times New Roman"/>
          </w:rPr>
          <w:fldChar w:fldCharType="end"/>
        </w:r>
      </w:ins>
      <w:del w:id="2462" w:author="admin" w:date="2016-10-31T15:59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463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3969001" cy="2274750"/>
            <wp:effectExtent l="19050" t="0" r="0" b="0"/>
            <wp:docPr id="186" name="图片 412" descr="fig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2" descr="fig142"/>
                    <pic:cNvPicPr>
                      <a:picLocks noChangeAspect="1" noChangeArrowheads="1"/>
                    </pic:cNvPicPr>
                  </pic:nvPicPr>
                  <pic:blipFill>
                    <a:blip r:embed="rId1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9001" cy="227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464" w:author="admin" w:date="2016-10-31T15:42:00Z">
          <w:pPr>
            <w:pStyle w:val="af5"/>
          </w:pPr>
        </w:pPrChange>
      </w:pPr>
      <w:bookmarkStart w:id="2465" w:name="_Ref465692907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142</w:t>
      </w:r>
      <w:r w:rsidR="00D634F8">
        <w:fldChar w:fldCharType="end"/>
      </w:r>
      <w:bookmarkEnd w:id="2465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连接请求发送完毕，等待确认消息，</w:t>
      </w:r>
      <w:ins w:id="2466" w:author="admin" w:date="2016-10-28T15:09:00Z">
        <w:r w:rsidR="00501572">
          <w:rPr>
            <w:rFonts w:ascii="Times New Roman" w:hAnsi="Times New Roman" w:hint="eastAsia"/>
          </w:rPr>
          <w:t>并启用</w:t>
        </w:r>
        <w:r w:rsidR="00501572">
          <w:rPr>
            <w:rFonts w:ascii="Times New Roman" w:hAnsi="Times New Roman" w:hint="eastAsia"/>
          </w:rPr>
          <w:t>25</w:t>
        </w:r>
        <w:r w:rsidR="00501572">
          <w:rPr>
            <w:rFonts w:ascii="Times New Roman" w:hAnsi="Times New Roman" w:hint="eastAsia"/>
          </w:rPr>
          <w:t>秒倒计时，如</w:t>
        </w:r>
      </w:ins>
      <w:del w:id="2467" w:author="admin" w:date="2016-10-28T15:10:00Z">
        <w:r w:rsidDel="00501572">
          <w:rPr>
            <w:rFonts w:ascii="Times New Roman" w:hAnsi="Times New Roman"/>
          </w:rPr>
          <w:delText>见下</w:delText>
        </w:r>
      </w:del>
      <w:ins w:id="2468" w:author="admin" w:date="2016-10-31T15:59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_Ref465692902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469" w:author="admin" w:date="2016-10-31T15:59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143</w:t>
        </w:r>
        <w:r w:rsidR="007111D4">
          <w:rPr>
            <w:rFonts w:ascii="Times New Roman" w:hAnsi="Times New Roman"/>
          </w:rPr>
          <w:fldChar w:fldCharType="end"/>
        </w:r>
      </w:ins>
      <w:del w:id="2470" w:author="admin" w:date="2016-10-31T15:59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471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lastRenderedPageBreak/>
        <w:drawing>
          <wp:inline distT="0" distB="0" distL="0" distR="0">
            <wp:extent cx="3971059" cy="2306782"/>
            <wp:effectExtent l="19050" t="0" r="0" b="0"/>
            <wp:docPr id="187" name="图片 413" descr="fig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3" descr="fig143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 b="-2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059" cy="2306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472" w:author="admin" w:date="2016-10-31T15:42:00Z">
          <w:pPr>
            <w:pStyle w:val="af5"/>
          </w:pPr>
        </w:pPrChange>
      </w:pPr>
      <w:bookmarkStart w:id="2473" w:name="_Ref465692902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143</w:t>
      </w:r>
      <w:r w:rsidR="00D634F8">
        <w:fldChar w:fldCharType="end"/>
      </w:r>
      <w:bookmarkEnd w:id="2473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若倒计时结束仍未收到确认消息，则弹出提示框，</w:t>
      </w:r>
      <w:ins w:id="2474" w:author="admin" w:date="2016-10-28T15:10:00Z">
        <w:r w:rsidR="00501572">
          <w:rPr>
            <w:rFonts w:ascii="Times New Roman" w:hAnsi="Times New Roman" w:hint="eastAsia"/>
          </w:rPr>
          <w:t>如</w:t>
        </w:r>
      </w:ins>
      <w:ins w:id="2475" w:author="admin" w:date="2016-10-31T15:59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</w:instrText>
        </w:r>
        <w:r w:rsidR="007111D4">
          <w:rPr>
            <w:rFonts w:ascii="Times New Roman" w:hAnsi="Times New Roman" w:hint="eastAsia"/>
          </w:rPr>
          <w:instrText>REF _Ref465692895 \h</w:instrText>
        </w:r>
        <w:r w:rsidR="007111D4">
          <w:rPr>
            <w:rFonts w:ascii="Times New Roman" w:hAnsi="Times New Roman"/>
          </w:rPr>
          <w:instrText xml:space="preserve">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476" w:author="admin" w:date="2016-10-31T15:59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144</w:t>
        </w:r>
        <w:r w:rsidR="007111D4">
          <w:rPr>
            <w:rFonts w:ascii="Times New Roman" w:hAnsi="Times New Roman"/>
          </w:rPr>
          <w:fldChar w:fldCharType="end"/>
        </w:r>
      </w:ins>
      <w:ins w:id="2477" w:author="admin" w:date="2016-10-28T15:10:00Z">
        <w:r w:rsidR="00501572">
          <w:rPr>
            <w:rFonts w:ascii="Times New Roman" w:hAnsi="Times New Roman" w:hint="eastAsia"/>
          </w:rPr>
          <w:t>，系统自动结束本次</w:t>
        </w:r>
      </w:ins>
      <w:del w:id="2478" w:author="admin" w:date="2016-10-28T15:10:00Z">
        <w:r w:rsidDel="00501572">
          <w:rPr>
            <w:rFonts w:ascii="Times New Roman" w:hAnsi="Times New Roman"/>
          </w:rPr>
          <w:delText>本次通话结束，见下图</w:delText>
        </w:r>
      </w:del>
      <w:ins w:id="2479" w:author="admin" w:date="2016-10-28T15:10:00Z">
        <w:r w:rsidR="00501572">
          <w:rPr>
            <w:rFonts w:ascii="Times New Roman" w:hAnsi="Times New Roman" w:hint="eastAsia"/>
          </w:rPr>
          <w:t>呼叫</w:t>
        </w:r>
      </w:ins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480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2403000" cy="533250"/>
            <wp:effectExtent l="19050" t="0" r="0" b="0"/>
            <wp:docPr id="188" name="图片 414" descr="fig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4" descr="fig144"/>
                    <pic:cNvPicPr>
                      <a:picLocks noChangeAspect="1" noChangeArrowheads="1"/>
                    </pic:cNvPicPr>
                  </pic:nvPicPr>
                  <pic:blipFill>
                    <a:blip r:embed="rId1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3000" cy="53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481" w:author="admin" w:date="2016-10-31T15:42:00Z">
          <w:pPr>
            <w:pStyle w:val="af5"/>
          </w:pPr>
        </w:pPrChange>
      </w:pPr>
      <w:bookmarkStart w:id="2482" w:name="_Ref465692895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144</w:t>
      </w:r>
      <w:r w:rsidR="00D634F8">
        <w:fldChar w:fldCharType="end"/>
      </w:r>
      <w:bookmarkEnd w:id="2482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连接确认消息类型包括遵守、不遵守和修改频率三种类型。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a</w:t>
      </w:r>
      <w:r>
        <w:rPr>
          <w:rFonts w:ascii="Times New Roman" w:hAnsi="Times New Roman"/>
        </w:rPr>
        <w:t>、</w:t>
      </w:r>
      <w:r>
        <w:rPr>
          <w:rFonts w:ascii="Times New Roman" w:hAnsi="Times New Roman"/>
        </w:rPr>
        <w:t>PSTN</w:t>
      </w:r>
      <w:r>
        <w:rPr>
          <w:rFonts w:ascii="Times New Roman" w:hAnsi="Times New Roman"/>
        </w:rPr>
        <w:t>连接确认</w:t>
      </w:r>
      <w:r>
        <w:rPr>
          <w:rFonts w:ascii="Times New Roman" w:hAnsi="Times New Roman"/>
        </w:rPr>
        <w:t>-</w:t>
      </w:r>
      <w:r>
        <w:rPr>
          <w:rFonts w:ascii="Times New Roman" w:hAnsi="Times New Roman"/>
        </w:rPr>
        <w:t>遵守：</w:t>
      </w:r>
      <w:ins w:id="2483" w:author="admin" w:date="2016-10-28T15:11:00Z">
        <w:r w:rsidR="004A7F39">
          <w:rPr>
            <w:rFonts w:ascii="Times New Roman" w:hAnsi="Times New Roman" w:hint="eastAsia"/>
          </w:rPr>
          <w:t>系统</w:t>
        </w:r>
      </w:ins>
      <w:r>
        <w:rPr>
          <w:rFonts w:ascii="Times New Roman" w:hAnsi="Times New Roman"/>
        </w:rPr>
        <w:t>弹出提示框，</w:t>
      </w:r>
      <w:ins w:id="2484" w:author="admin" w:date="2016-10-28T15:11:00Z">
        <w:r w:rsidR="004A7F39">
          <w:rPr>
            <w:rFonts w:ascii="Times New Roman" w:hAnsi="Times New Roman" w:hint="eastAsia"/>
          </w:rPr>
          <w:t>如</w:t>
        </w:r>
      </w:ins>
      <w:ins w:id="2485" w:author="admin" w:date="2016-10-31T15:59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</w:instrText>
        </w:r>
        <w:r w:rsidR="007111D4">
          <w:rPr>
            <w:rFonts w:ascii="Times New Roman" w:hAnsi="Times New Roman" w:hint="eastAsia"/>
          </w:rPr>
          <w:instrText>REF _Ref465692885 \h</w:instrText>
        </w:r>
        <w:r w:rsidR="007111D4">
          <w:rPr>
            <w:rFonts w:ascii="Times New Roman" w:hAnsi="Times New Roman"/>
          </w:rPr>
          <w:instrText xml:space="preserve">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486" w:author="admin" w:date="2016-10-31T15:59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145</w:t>
        </w:r>
        <w:r w:rsidR="007111D4">
          <w:rPr>
            <w:rFonts w:ascii="Times New Roman" w:hAnsi="Times New Roman"/>
          </w:rPr>
          <w:fldChar w:fldCharType="end"/>
        </w:r>
      </w:ins>
      <w:ins w:id="2487" w:author="admin" w:date="2016-10-28T15:11:00Z">
        <w:r w:rsidR="004A7F39">
          <w:rPr>
            <w:rFonts w:ascii="Times New Roman" w:hAnsi="Times New Roman" w:hint="eastAsia"/>
          </w:rPr>
          <w:t>，</w:t>
        </w:r>
      </w:ins>
      <w:r>
        <w:rPr>
          <w:rFonts w:ascii="Times New Roman" w:hAnsi="Times New Roman"/>
        </w:rPr>
        <w:t>双方</w:t>
      </w:r>
      <w:ins w:id="2488" w:author="admin" w:date="2016-10-28T15:11:00Z">
        <w:r w:rsidR="004A7F39">
          <w:rPr>
            <w:rFonts w:ascii="Times New Roman" w:hAnsi="Times New Roman" w:hint="eastAsia"/>
          </w:rPr>
          <w:t>可以</w:t>
        </w:r>
      </w:ins>
      <w:del w:id="2489" w:author="admin" w:date="2016-10-28T15:11:00Z">
        <w:r w:rsidDel="004A7F39">
          <w:rPr>
            <w:rFonts w:ascii="Times New Roman" w:hAnsi="Times New Roman"/>
          </w:rPr>
          <w:delText>进行</w:delText>
        </w:r>
      </w:del>
      <w:r>
        <w:rPr>
          <w:rFonts w:ascii="Times New Roman" w:hAnsi="Times New Roman"/>
        </w:rPr>
        <w:t>通话</w:t>
      </w:r>
      <w:del w:id="2490" w:author="admin" w:date="2016-10-28T15:11:00Z">
        <w:r w:rsidDel="004A7F39">
          <w:rPr>
            <w:rFonts w:ascii="Times New Roman" w:hAnsi="Times New Roman"/>
          </w:rPr>
          <w:delText>，见下图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491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2517750" cy="837000"/>
            <wp:effectExtent l="19050" t="0" r="0" b="0"/>
            <wp:docPr id="189" name="图片 415" descr="fig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5" descr="fig145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750" cy="83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492" w:author="admin" w:date="2016-10-31T15:42:00Z">
          <w:pPr>
            <w:pStyle w:val="af5"/>
          </w:pPr>
        </w:pPrChange>
      </w:pPr>
      <w:bookmarkStart w:id="2493" w:name="_Ref465692885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145</w:t>
      </w:r>
      <w:r w:rsidR="00D634F8">
        <w:fldChar w:fldCharType="end"/>
      </w:r>
      <w:bookmarkEnd w:id="2493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根据提示，通话完毕按【</w:t>
      </w:r>
      <w:r>
        <w:rPr>
          <w:rFonts w:ascii="Times New Roman" w:hAnsi="Times New Roman"/>
        </w:rPr>
        <w:t>ESC</w:t>
      </w:r>
      <w:r>
        <w:rPr>
          <w:rFonts w:ascii="Times New Roman" w:hAnsi="Times New Roman"/>
        </w:rPr>
        <w:t>】键，系统</w:t>
      </w:r>
      <w:ins w:id="2494" w:author="admin" w:date="2016-10-28T15:11:00Z">
        <w:r w:rsidR="004A7F39">
          <w:rPr>
            <w:rFonts w:ascii="Times New Roman" w:hAnsi="Times New Roman" w:hint="eastAsia"/>
          </w:rPr>
          <w:t>将</w:t>
        </w:r>
      </w:ins>
      <w:r>
        <w:rPr>
          <w:rFonts w:ascii="Times New Roman" w:hAnsi="Times New Roman"/>
        </w:rPr>
        <w:t>自动发送结束请求，</w:t>
      </w:r>
      <w:ins w:id="2495" w:author="admin" w:date="2016-10-28T15:11:00Z">
        <w:r w:rsidR="004A7F39">
          <w:rPr>
            <w:rFonts w:ascii="Times New Roman" w:hAnsi="Times New Roman" w:hint="eastAsia"/>
          </w:rPr>
          <w:t>如</w:t>
        </w:r>
      </w:ins>
      <w:del w:id="2496" w:author="admin" w:date="2016-10-28T15:11:00Z">
        <w:r w:rsidDel="004A7F39">
          <w:rPr>
            <w:rFonts w:ascii="Times New Roman" w:hAnsi="Times New Roman"/>
          </w:rPr>
          <w:delText>见下</w:delText>
        </w:r>
      </w:del>
      <w:ins w:id="2497" w:author="admin" w:date="2016-10-31T15:58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_Ref465692865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498" w:author="admin" w:date="2016-10-31T15:58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146</w:t>
        </w:r>
        <w:r w:rsidR="007111D4">
          <w:rPr>
            <w:rFonts w:ascii="Times New Roman" w:hAnsi="Times New Roman"/>
          </w:rPr>
          <w:fldChar w:fldCharType="end"/>
        </w:r>
      </w:ins>
      <w:del w:id="2499" w:author="admin" w:date="2016-10-31T15:58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EC62FF" w:rsidP="007111D4">
      <w:pPr>
        <w:widowControl/>
        <w:spacing w:beforeLines="50" w:after="0" w:line="360" w:lineRule="auto"/>
        <w:jc w:val="center"/>
        <w:rPr>
          <w:noProof/>
          <w:kern w:val="0"/>
          <w:sz w:val="24"/>
          <w:szCs w:val="24"/>
          <w:rPrChange w:id="2500" w:author="admin" w:date="2016-10-27T15:52:00Z">
            <w:rPr>
              <w:rStyle w:val="af3"/>
              <w:rFonts w:ascii="Times New Roman" w:eastAsia="黑体" w:hAnsi="Times New Roman"/>
              <w:szCs w:val="20"/>
            </w:rPr>
          </w:rPrChange>
        </w:rPr>
        <w:pPrChange w:id="2501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  <w:rPrChange w:id="2502" w:author="Unknown">
            <w:rPr>
              <w:rFonts w:ascii="Times New Roman" w:hAnsi="Times New Roman"/>
              <w:b/>
              <w:bCs/>
              <w:i/>
              <w:iCs/>
              <w:noProof/>
              <w:color w:val="4F81BD"/>
            </w:rPr>
          </w:rPrChange>
        </w:rPr>
        <w:lastRenderedPageBreak/>
        <w:drawing>
          <wp:inline distT="0" distB="0" distL="0" distR="0">
            <wp:extent cx="3964131" cy="2286000"/>
            <wp:effectExtent l="19050" t="0" r="0" b="0"/>
            <wp:docPr id="190" name="图片 416" descr="fig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6" descr="fig146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 b="-1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131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503" w:author="admin" w:date="2016-10-31T15:42:00Z">
          <w:pPr>
            <w:pStyle w:val="af5"/>
          </w:pPr>
        </w:pPrChange>
      </w:pPr>
      <w:bookmarkStart w:id="2504" w:name="_Ref465692865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146</w:t>
      </w:r>
      <w:r w:rsidR="00D634F8">
        <w:fldChar w:fldCharType="end"/>
      </w:r>
      <w:bookmarkEnd w:id="2504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消息发送完毕，等待确认</w:t>
      </w:r>
      <w:ins w:id="2505" w:author="admin" w:date="2016-10-28T15:13:00Z">
        <w:r w:rsidR="005D3B51">
          <w:rPr>
            <w:rFonts w:ascii="Times New Roman" w:hAnsi="Times New Roman" w:hint="eastAsia"/>
          </w:rPr>
          <w:t>消息</w:t>
        </w:r>
      </w:ins>
      <w:r>
        <w:rPr>
          <w:rFonts w:ascii="Times New Roman" w:hAnsi="Times New Roman"/>
        </w:rPr>
        <w:t>，</w:t>
      </w:r>
      <w:ins w:id="2506" w:author="admin" w:date="2016-10-28T15:11:00Z">
        <w:r w:rsidR="004A7F39">
          <w:rPr>
            <w:rFonts w:ascii="Times New Roman" w:hAnsi="Times New Roman" w:hint="eastAsia"/>
          </w:rPr>
          <w:t>如</w:t>
        </w:r>
      </w:ins>
      <w:del w:id="2507" w:author="admin" w:date="2016-10-28T15:11:00Z">
        <w:r w:rsidDel="004A7F39">
          <w:rPr>
            <w:rFonts w:ascii="Times New Roman" w:hAnsi="Times New Roman"/>
          </w:rPr>
          <w:delText>见下</w:delText>
        </w:r>
      </w:del>
      <w:ins w:id="2508" w:author="admin" w:date="2016-10-31T15:58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_Ref465692859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509" w:author="admin" w:date="2016-10-31T15:58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147</w:t>
        </w:r>
        <w:r w:rsidR="007111D4">
          <w:rPr>
            <w:rFonts w:ascii="Times New Roman" w:hAnsi="Times New Roman"/>
          </w:rPr>
          <w:fldChar w:fldCharType="end"/>
        </w:r>
      </w:ins>
      <w:del w:id="2510" w:author="admin" w:date="2016-10-31T15:58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511" w:author="admin" w:date="2016-10-31T15:42:00Z">
          <w:pPr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3969001" cy="2254500"/>
            <wp:effectExtent l="19050" t="0" r="0" b="0"/>
            <wp:docPr id="191" name="图片 417" descr="fig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7" descr="fig147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9001" cy="225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rPr>
          <w:del w:id="2512" w:author="admin" w:date="2016-10-28T15:23:00Z"/>
        </w:rPr>
        <w:pPrChange w:id="2513" w:author="admin" w:date="2016-10-31T15:42:00Z">
          <w:pPr>
            <w:pStyle w:val="af5"/>
          </w:pPr>
        </w:pPrChange>
      </w:pPr>
      <w:bookmarkStart w:id="2514" w:name="_Ref465692859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147</w:t>
      </w:r>
      <w:r w:rsidR="00D634F8">
        <w:fldChar w:fldCharType="end"/>
      </w:r>
      <w:bookmarkEnd w:id="2514"/>
    </w:p>
    <w:p w:rsidR="00EC62FF" w:rsidRDefault="00EC62FF" w:rsidP="007111D4">
      <w:pPr>
        <w:pStyle w:val="af5"/>
        <w:spacing w:afterLines="50"/>
        <w:rPr>
          <w:ins w:id="2515" w:author="admin" w:date="2016-10-28T15:16:00Z"/>
        </w:rPr>
        <w:pPrChange w:id="2516" w:author="admin" w:date="2016-10-31T15:42:00Z">
          <w:pPr>
            <w:spacing w:before="0" w:after="0" w:line="360" w:lineRule="auto"/>
            <w:ind w:firstLineChars="200" w:firstLine="420"/>
          </w:pPr>
        </w:pPrChange>
      </w:pP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收到确认消息，警报响起，并弹出提示框，</w:t>
      </w:r>
      <w:ins w:id="2517" w:author="admin" w:date="2016-10-28T15:12:00Z">
        <w:r w:rsidR="004A7F39">
          <w:rPr>
            <w:rFonts w:ascii="Times New Roman" w:hAnsi="Times New Roman" w:hint="eastAsia"/>
          </w:rPr>
          <w:t>如</w:t>
        </w:r>
      </w:ins>
      <w:del w:id="2518" w:author="admin" w:date="2016-10-28T15:12:00Z">
        <w:r w:rsidDel="004A7F39">
          <w:rPr>
            <w:rFonts w:ascii="Times New Roman" w:hAnsi="Times New Roman"/>
          </w:rPr>
          <w:delText>见下</w:delText>
        </w:r>
      </w:del>
      <w:ins w:id="2519" w:author="admin" w:date="2016-10-31T15:58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_Ref465692853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520" w:author="admin" w:date="2016-10-31T15:58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148</w:t>
        </w:r>
        <w:r w:rsidR="007111D4">
          <w:rPr>
            <w:rFonts w:ascii="Times New Roman" w:hAnsi="Times New Roman"/>
          </w:rPr>
          <w:fldChar w:fldCharType="end"/>
        </w:r>
      </w:ins>
      <w:del w:id="2521" w:author="admin" w:date="2016-10-31T15:58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522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2524500" cy="1107000"/>
            <wp:effectExtent l="19050" t="0" r="9150" b="0"/>
            <wp:docPr id="192" name="图片 418" descr="fig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8" descr="fig148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500" cy="110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523" w:author="admin" w:date="2016-10-31T15:42:00Z">
          <w:pPr>
            <w:pStyle w:val="af5"/>
          </w:pPr>
        </w:pPrChange>
      </w:pPr>
      <w:bookmarkStart w:id="2524" w:name="_Ref465692853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148</w:t>
      </w:r>
      <w:r w:rsidR="00D634F8">
        <w:fldChar w:fldCharType="end"/>
      </w:r>
      <w:bookmarkEnd w:id="2524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根据提示，按【</w:t>
      </w:r>
      <w:r>
        <w:rPr>
          <w:rFonts w:ascii="Times New Roman" w:hAnsi="Times New Roman"/>
        </w:rPr>
        <w:t>ESC</w:t>
      </w:r>
      <w:r>
        <w:rPr>
          <w:rFonts w:ascii="Times New Roman" w:hAnsi="Times New Roman"/>
        </w:rPr>
        <w:t>】停止警报，</w:t>
      </w:r>
      <w:ins w:id="2525" w:author="admin" w:date="2016-10-28T15:23:00Z">
        <w:r w:rsidR="0079698E">
          <w:rPr>
            <w:rFonts w:ascii="Times New Roman" w:hAnsi="Times New Roman" w:hint="eastAsia"/>
          </w:rPr>
          <w:t>系统</w:t>
        </w:r>
      </w:ins>
      <w:r>
        <w:rPr>
          <w:rFonts w:ascii="Times New Roman" w:hAnsi="Times New Roman"/>
        </w:rPr>
        <w:t>退出提示框</w:t>
      </w:r>
      <w:ins w:id="2526" w:author="admin" w:date="2016-10-28T15:23:00Z">
        <w:r w:rsidR="0079698E">
          <w:rPr>
            <w:rFonts w:ascii="Times New Roman" w:hAnsi="Times New Roman" w:hint="eastAsia"/>
          </w:rPr>
          <w:t>并</w:t>
        </w:r>
      </w:ins>
      <w:del w:id="2527" w:author="admin" w:date="2016-10-28T15:23:00Z">
        <w:r w:rsidDel="0079698E">
          <w:rPr>
            <w:rFonts w:ascii="Times New Roman" w:hAnsi="Times New Roman"/>
          </w:rPr>
          <w:delText>，</w:delText>
        </w:r>
      </w:del>
      <w:r>
        <w:rPr>
          <w:rFonts w:ascii="Times New Roman" w:hAnsi="Times New Roman"/>
        </w:rPr>
        <w:t>显示通话时长，</w:t>
      </w:r>
      <w:ins w:id="2528" w:author="admin" w:date="2016-10-28T15:23:00Z">
        <w:r w:rsidR="0079698E">
          <w:rPr>
            <w:rFonts w:ascii="Times New Roman" w:hAnsi="Times New Roman" w:hint="eastAsia"/>
          </w:rPr>
          <w:t>如</w:t>
        </w:r>
      </w:ins>
      <w:del w:id="2529" w:author="admin" w:date="2016-10-28T15:23:00Z">
        <w:r w:rsidDel="0079698E">
          <w:rPr>
            <w:rFonts w:ascii="Times New Roman" w:hAnsi="Times New Roman"/>
          </w:rPr>
          <w:delText>见下</w:delText>
        </w:r>
      </w:del>
      <w:ins w:id="2530" w:author="admin" w:date="2016-10-31T15:58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_Ref465692848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531" w:author="admin" w:date="2016-10-31T15:58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149</w:t>
        </w:r>
        <w:r w:rsidR="007111D4">
          <w:rPr>
            <w:rFonts w:ascii="Times New Roman" w:hAnsi="Times New Roman"/>
          </w:rPr>
          <w:fldChar w:fldCharType="end"/>
        </w:r>
      </w:ins>
      <w:del w:id="2532" w:author="admin" w:date="2016-10-31T15:58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533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3597619" cy="2043545"/>
            <wp:effectExtent l="19050" t="0" r="2831" b="0"/>
            <wp:docPr id="193" name="图片 419" descr="fig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9" descr="fig149"/>
                    <pic:cNvPicPr>
                      <a:picLocks noChangeAspect="1" noChangeArrowheads="1"/>
                    </pic:cNvPicPr>
                  </pic:nvPicPr>
                  <pic:blipFill>
                    <a:blip r:embed="rId1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630" cy="2046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534" w:author="admin" w:date="2016-10-31T15:42:00Z">
          <w:pPr>
            <w:pStyle w:val="af5"/>
          </w:pPr>
        </w:pPrChange>
      </w:pPr>
      <w:bookmarkStart w:id="2535" w:name="_Ref465692848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149</w:t>
      </w:r>
      <w:r w:rsidR="00D634F8">
        <w:fldChar w:fldCharType="end"/>
      </w:r>
      <w:bookmarkEnd w:id="2535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b</w:t>
      </w:r>
      <w:r>
        <w:rPr>
          <w:rFonts w:ascii="Times New Roman" w:hAnsi="Times New Roman"/>
        </w:rPr>
        <w:t>、</w:t>
      </w:r>
      <w:r>
        <w:rPr>
          <w:rFonts w:ascii="Times New Roman" w:hAnsi="Times New Roman"/>
        </w:rPr>
        <w:t>PSTN</w:t>
      </w:r>
      <w:r>
        <w:rPr>
          <w:rFonts w:ascii="Times New Roman" w:hAnsi="Times New Roman"/>
        </w:rPr>
        <w:t>连接确认</w:t>
      </w:r>
      <w:r>
        <w:rPr>
          <w:rFonts w:ascii="Times New Roman" w:hAnsi="Times New Roman"/>
        </w:rPr>
        <w:t>-</w:t>
      </w:r>
      <w:r>
        <w:rPr>
          <w:rFonts w:ascii="Times New Roman" w:hAnsi="Times New Roman"/>
        </w:rPr>
        <w:t>不遵守：弹出提示框，</w:t>
      </w:r>
      <w:del w:id="2536" w:author="admin" w:date="2016-10-28T15:24:00Z">
        <w:r w:rsidDel="0079698E">
          <w:rPr>
            <w:rFonts w:ascii="Times New Roman" w:hAnsi="Times New Roman"/>
          </w:rPr>
          <w:delText>本次呼叫结束，</w:delText>
        </w:r>
      </w:del>
      <w:ins w:id="2537" w:author="admin" w:date="2016-10-28T15:24:00Z">
        <w:r w:rsidR="0079698E">
          <w:rPr>
            <w:rFonts w:ascii="Times New Roman" w:hAnsi="Times New Roman" w:hint="eastAsia"/>
          </w:rPr>
          <w:t>如</w:t>
        </w:r>
      </w:ins>
      <w:del w:id="2538" w:author="admin" w:date="2016-10-28T15:24:00Z">
        <w:r w:rsidDel="0079698E">
          <w:rPr>
            <w:rFonts w:ascii="Times New Roman" w:hAnsi="Times New Roman"/>
          </w:rPr>
          <w:delText>见下</w:delText>
        </w:r>
      </w:del>
      <w:ins w:id="2539" w:author="admin" w:date="2016-10-31T15:58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_Ref465692842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540" w:author="admin" w:date="2016-10-31T15:58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150</w:t>
        </w:r>
        <w:r w:rsidR="007111D4">
          <w:rPr>
            <w:rFonts w:ascii="Times New Roman" w:hAnsi="Times New Roman"/>
          </w:rPr>
          <w:fldChar w:fldCharType="end"/>
        </w:r>
      </w:ins>
      <w:del w:id="2541" w:author="admin" w:date="2016-10-31T15:58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542" w:author="admin" w:date="2016-10-31T15:42:00Z">
          <w:pPr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2517750" cy="1113750"/>
            <wp:effectExtent l="19050" t="0" r="0" b="0"/>
            <wp:docPr id="194" name="图片 420" descr="fig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0" descr="fig150"/>
                    <pic:cNvPicPr>
                      <a:picLocks noChangeAspect="1" noChangeArrowheads="1"/>
                    </pic:cNvPicPr>
                  </pic:nvPicPr>
                  <pic:blipFill>
                    <a:blip r:embed="rId1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750" cy="111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543" w:author="admin" w:date="2016-10-31T15:42:00Z">
          <w:pPr>
            <w:pStyle w:val="af5"/>
          </w:pPr>
        </w:pPrChange>
      </w:pPr>
      <w:bookmarkStart w:id="2544" w:name="_Ref465692842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150</w:t>
      </w:r>
      <w:r w:rsidR="00D634F8">
        <w:fldChar w:fldCharType="end"/>
      </w:r>
      <w:bookmarkEnd w:id="2544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根据提示，按【</w:t>
      </w:r>
      <w:r>
        <w:rPr>
          <w:rFonts w:ascii="Times New Roman" w:hAnsi="Times New Roman"/>
        </w:rPr>
        <w:t>ESC</w:t>
      </w:r>
      <w:r>
        <w:rPr>
          <w:rFonts w:ascii="Times New Roman" w:hAnsi="Times New Roman"/>
        </w:rPr>
        <w:t>】停止报警，</w:t>
      </w:r>
      <w:ins w:id="2545" w:author="admin" w:date="2016-10-28T15:24:00Z">
        <w:r w:rsidR="0079698E">
          <w:rPr>
            <w:rFonts w:ascii="Times New Roman" w:hAnsi="Times New Roman" w:hint="eastAsia"/>
          </w:rPr>
          <w:t>系统</w:t>
        </w:r>
      </w:ins>
      <w:r>
        <w:rPr>
          <w:rFonts w:ascii="Times New Roman" w:hAnsi="Times New Roman"/>
        </w:rPr>
        <w:t>退出提示框</w:t>
      </w:r>
      <w:ins w:id="2546" w:author="admin" w:date="2016-10-28T15:24:00Z">
        <w:r w:rsidR="0079698E">
          <w:rPr>
            <w:rFonts w:ascii="Times New Roman" w:hAnsi="Times New Roman" w:hint="eastAsia"/>
          </w:rPr>
          <w:t>并</w:t>
        </w:r>
      </w:ins>
      <w:del w:id="2547" w:author="admin" w:date="2016-10-28T15:24:00Z">
        <w:r w:rsidDel="0079698E">
          <w:rPr>
            <w:rFonts w:ascii="Times New Roman" w:hAnsi="Times New Roman"/>
          </w:rPr>
          <w:delText>，</w:delText>
        </w:r>
      </w:del>
      <w:r>
        <w:rPr>
          <w:rFonts w:ascii="Times New Roman" w:hAnsi="Times New Roman"/>
        </w:rPr>
        <w:t>显示消息内容，</w:t>
      </w:r>
      <w:ins w:id="2548" w:author="admin" w:date="2016-10-28T15:24:00Z">
        <w:r w:rsidR="0079698E">
          <w:rPr>
            <w:rFonts w:ascii="Times New Roman" w:hAnsi="Times New Roman" w:hint="eastAsia"/>
          </w:rPr>
          <w:t>如</w:t>
        </w:r>
      </w:ins>
      <w:del w:id="2549" w:author="admin" w:date="2016-10-28T15:24:00Z">
        <w:r w:rsidDel="0079698E">
          <w:rPr>
            <w:rFonts w:ascii="Times New Roman" w:hAnsi="Times New Roman"/>
          </w:rPr>
          <w:delText>见下</w:delText>
        </w:r>
      </w:del>
      <w:ins w:id="2550" w:author="admin" w:date="2016-10-31T15:58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_Ref465692836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551" w:author="admin" w:date="2016-10-31T15:58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151</w:t>
        </w:r>
        <w:r w:rsidR="007111D4">
          <w:rPr>
            <w:rFonts w:ascii="Times New Roman" w:hAnsi="Times New Roman"/>
          </w:rPr>
          <w:fldChar w:fldCharType="end"/>
        </w:r>
      </w:ins>
      <w:del w:id="2552" w:author="admin" w:date="2016-10-31T15:58:00Z">
        <w:r w:rsidDel="007111D4">
          <w:rPr>
            <w:rFonts w:ascii="Times New Roman" w:hAnsi="Times New Roman"/>
          </w:rPr>
          <w:delText>图</w:delText>
        </w:r>
      </w:del>
      <w:ins w:id="2553" w:author="admin" w:date="2016-10-28T15:25:00Z">
        <w:r w:rsidR="0079698E">
          <w:rPr>
            <w:rFonts w:ascii="Times New Roman" w:hAnsi="Times New Roman" w:hint="eastAsia"/>
          </w:rPr>
          <w:t>，本次呼叫结束</w:t>
        </w:r>
      </w:ins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554" w:author="admin" w:date="2016-10-31T15:42:00Z">
          <w:pPr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3631623" cy="2072561"/>
            <wp:effectExtent l="19050" t="0" r="6927" b="0"/>
            <wp:docPr id="195" name="图片 421" descr="fig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1" descr="fig151"/>
                    <pic:cNvPicPr>
                      <a:picLocks noChangeAspect="1" noChangeArrowheads="1"/>
                    </pic:cNvPicPr>
                  </pic:nvPicPr>
                  <pic:blipFill>
                    <a:blip r:embed="rId1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0050" cy="2077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555" w:author="admin" w:date="2016-10-31T15:42:00Z">
          <w:pPr>
            <w:pStyle w:val="af5"/>
          </w:pPr>
        </w:pPrChange>
      </w:pPr>
      <w:bookmarkStart w:id="2556" w:name="_Ref465692836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151</w:t>
      </w:r>
      <w:r w:rsidR="00D634F8">
        <w:fldChar w:fldCharType="end"/>
      </w:r>
      <w:bookmarkEnd w:id="2556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c</w:t>
      </w:r>
      <w:r>
        <w:rPr>
          <w:rFonts w:ascii="Times New Roman" w:hAnsi="Times New Roman"/>
        </w:rPr>
        <w:t>、</w:t>
      </w:r>
      <w:r>
        <w:rPr>
          <w:rFonts w:ascii="Times New Roman" w:hAnsi="Times New Roman"/>
        </w:rPr>
        <w:t>PSTN</w:t>
      </w:r>
      <w:r>
        <w:rPr>
          <w:rFonts w:ascii="Times New Roman" w:hAnsi="Times New Roman"/>
        </w:rPr>
        <w:t>连接确认</w:t>
      </w:r>
      <w:r>
        <w:rPr>
          <w:rFonts w:ascii="Times New Roman" w:hAnsi="Times New Roman"/>
        </w:rPr>
        <w:t>-</w:t>
      </w:r>
      <w:r>
        <w:rPr>
          <w:rFonts w:ascii="Times New Roman" w:hAnsi="Times New Roman"/>
        </w:rPr>
        <w:t>修改频率：弹出提示框，</w:t>
      </w:r>
      <w:del w:id="2557" w:author="admin" w:date="2016-10-28T15:26:00Z">
        <w:r w:rsidDel="0079698E">
          <w:rPr>
            <w:rFonts w:ascii="Times New Roman" w:hAnsi="Times New Roman"/>
          </w:rPr>
          <w:delText>呼叫双方需要重新约定通话频率，见下</w:delText>
        </w:r>
      </w:del>
      <w:ins w:id="2558" w:author="admin" w:date="2016-10-28T15:26:00Z">
        <w:r w:rsidR="0079698E">
          <w:rPr>
            <w:rFonts w:ascii="Times New Roman" w:hAnsi="Times New Roman" w:hint="eastAsia"/>
          </w:rPr>
          <w:t>如</w:t>
        </w:r>
      </w:ins>
      <w:ins w:id="2559" w:author="admin" w:date="2016-10-31T15:58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</w:instrText>
        </w:r>
        <w:r w:rsidR="007111D4">
          <w:rPr>
            <w:rFonts w:ascii="Times New Roman" w:hAnsi="Times New Roman" w:hint="eastAsia"/>
          </w:rPr>
          <w:instrText>REF _Ref465692829 \h</w:instrText>
        </w:r>
        <w:r w:rsidR="007111D4">
          <w:rPr>
            <w:rFonts w:ascii="Times New Roman" w:hAnsi="Times New Roman"/>
          </w:rPr>
          <w:instrText xml:space="preserve">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560" w:author="admin" w:date="2016-10-31T15:58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152</w:t>
        </w:r>
        <w:r w:rsidR="007111D4">
          <w:rPr>
            <w:rFonts w:ascii="Times New Roman" w:hAnsi="Times New Roman"/>
          </w:rPr>
          <w:fldChar w:fldCharType="end"/>
        </w:r>
      </w:ins>
      <w:del w:id="2561" w:author="admin" w:date="2016-10-31T15:58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0C406A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562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2524500" cy="1377000"/>
            <wp:effectExtent l="19050" t="0" r="9150" b="0"/>
            <wp:docPr id="253" name="图片 5" descr="E:\160705Translation\二代电台UI文件\fig_emf_zhCN\fig152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160705Translation\二代电台UI文件\fig_emf_zhCN\fig152.emf"/>
                    <pic:cNvPicPr>
                      <a:picLocks noChangeAspect="1" noChangeArrowheads="1"/>
                    </pic:cNvPicPr>
                  </pic:nvPicPr>
                  <pic:blipFill>
                    <a:blip r:embed="rId1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500" cy="137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563" w:author="admin" w:date="2016-10-31T15:42:00Z">
          <w:pPr>
            <w:pStyle w:val="af5"/>
          </w:pPr>
        </w:pPrChange>
      </w:pPr>
      <w:bookmarkStart w:id="2564" w:name="_Ref465692829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152</w:t>
      </w:r>
      <w:r w:rsidR="00D634F8">
        <w:fldChar w:fldCharType="end"/>
      </w:r>
      <w:bookmarkEnd w:id="2564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选择</w:t>
      </w:r>
      <w:r>
        <w:rPr>
          <w:rFonts w:ascii="Times New Roman" w:hAnsi="Times New Roman"/>
        </w:rPr>
        <w:t>“</w:t>
      </w:r>
      <w:r>
        <w:rPr>
          <w:rFonts w:ascii="Times New Roman" w:hAnsi="Times New Roman"/>
        </w:rPr>
        <w:t>同意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，</w:t>
      </w:r>
      <w:ins w:id="2565" w:author="admin" w:date="2016-10-28T15:27:00Z">
        <w:r w:rsidR="0079698E">
          <w:rPr>
            <w:rFonts w:ascii="Times New Roman" w:hAnsi="Times New Roman" w:hint="eastAsia"/>
          </w:rPr>
          <w:t>则船台</w:t>
        </w:r>
      </w:ins>
      <w:r>
        <w:rPr>
          <w:rFonts w:ascii="Times New Roman" w:hAnsi="Times New Roman"/>
        </w:rPr>
        <w:t>按照新的频率重新</w:t>
      </w:r>
      <w:ins w:id="2566" w:author="admin" w:date="2016-10-28T15:27:00Z">
        <w:r w:rsidR="0079698E">
          <w:rPr>
            <w:rFonts w:ascii="Times New Roman" w:hAnsi="Times New Roman" w:hint="eastAsia"/>
          </w:rPr>
          <w:t>发送</w:t>
        </w:r>
      </w:ins>
      <w:del w:id="2567" w:author="admin" w:date="2016-10-28T15:27:00Z">
        <w:r w:rsidDel="0079698E">
          <w:rPr>
            <w:rFonts w:ascii="Times New Roman" w:hAnsi="Times New Roman"/>
          </w:rPr>
          <w:delText>进行</w:delText>
        </w:r>
      </w:del>
      <w:r>
        <w:rPr>
          <w:rFonts w:ascii="Times New Roman" w:hAnsi="Times New Roman"/>
        </w:rPr>
        <w:t>连接请求；选择</w:t>
      </w:r>
      <w:r>
        <w:rPr>
          <w:rFonts w:ascii="Times New Roman" w:hAnsi="Times New Roman"/>
        </w:rPr>
        <w:t>“</w:t>
      </w:r>
      <w:r>
        <w:rPr>
          <w:rFonts w:ascii="Times New Roman" w:hAnsi="Times New Roman"/>
        </w:rPr>
        <w:t>不同意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，则退出本次呼叫。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2</w:t>
      </w:r>
      <w:r>
        <w:rPr>
          <w:rFonts w:ascii="Times New Roman" w:hAnsi="Times New Roman"/>
        </w:rPr>
        <w:t>）不遵守：</w:t>
      </w:r>
      <w:ins w:id="2568" w:author="admin" w:date="2016-10-28T15:27:00Z">
        <w:r w:rsidR="0079698E">
          <w:rPr>
            <w:rFonts w:ascii="Times New Roman" w:hAnsi="Times New Roman" w:hint="eastAsia"/>
          </w:rPr>
          <w:t>岸台</w:t>
        </w:r>
      </w:ins>
      <w:r>
        <w:rPr>
          <w:rFonts w:ascii="Times New Roman" w:hAnsi="Times New Roman"/>
        </w:rPr>
        <w:t>无法满足主叫要求，双方无法通信。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收到</w:t>
      </w:r>
      <w:r>
        <w:rPr>
          <w:rFonts w:ascii="Times New Roman" w:hAnsi="Times New Roman"/>
        </w:rPr>
        <w:t>“PSTN</w:t>
      </w:r>
      <w:r>
        <w:rPr>
          <w:rFonts w:ascii="Times New Roman" w:hAnsi="Times New Roman"/>
        </w:rPr>
        <w:t>呼叫确认</w:t>
      </w:r>
      <w:r>
        <w:rPr>
          <w:rFonts w:ascii="Times New Roman" w:hAnsi="Times New Roman"/>
        </w:rPr>
        <w:t>-</w:t>
      </w:r>
      <w:r>
        <w:rPr>
          <w:rFonts w:ascii="Times New Roman" w:hAnsi="Times New Roman"/>
        </w:rPr>
        <w:t>不遵守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，警报响起，并弹出提示框，</w:t>
      </w:r>
      <w:ins w:id="2569" w:author="admin" w:date="2016-10-28T15:28:00Z">
        <w:r w:rsidR="0079698E">
          <w:rPr>
            <w:rFonts w:ascii="Times New Roman" w:hAnsi="Times New Roman" w:hint="eastAsia"/>
          </w:rPr>
          <w:t>如</w:t>
        </w:r>
      </w:ins>
      <w:del w:id="2570" w:author="admin" w:date="2016-10-28T15:28:00Z">
        <w:r w:rsidDel="0079698E">
          <w:rPr>
            <w:rFonts w:ascii="Times New Roman" w:hAnsi="Times New Roman"/>
          </w:rPr>
          <w:delText>见下</w:delText>
        </w:r>
      </w:del>
      <w:ins w:id="2571" w:author="admin" w:date="2016-10-31T15:58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_Ref465692823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572" w:author="admin" w:date="2016-10-31T15:58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153</w:t>
        </w:r>
        <w:r w:rsidR="007111D4">
          <w:rPr>
            <w:rFonts w:ascii="Times New Roman" w:hAnsi="Times New Roman"/>
          </w:rPr>
          <w:fldChar w:fldCharType="end"/>
        </w:r>
      </w:ins>
      <w:del w:id="2573" w:author="admin" w:date="2016-10-31T15:58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574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2517750" cy="1113750"/>
            <wp:effectExtent l="19050" t="0" r="0" b="0"/>
            <wp:docPr id="197" name="图片 424" descr="fig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4" descr="fig153"/>
                    <pic:cNvPicPr>
                      <a:picLocks noChangeAspect="1" noChangeArrowheads="1"/>
                    </pic:cNvPicPr>
                  </pic:nvPicPr>
                  <pic:blipFill>
                    <a:blip r:embed="rId1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750" cy="111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575" w:author="admin" w:date="2016-10-31T15:42:00Z">
          <w:pPr>
            <w:pStyle w:val="af5"/>
          </w:pPr>
        </w:pPrChange>
      </w:pPr>
      <w:bookmarkStart w:id="2576" w:name="_Ref465692823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153</w:t>
      </w:r>
      <w:r w:rsidR="00D634F8">
        <w:fldChar w:fldCharType="end"/>
      </w:r>
      <w:bookmarkEnd w:id="2576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根据提示，按【</w:t>
      </w:r>
      <w:r>
        <w:rPr>
          <w:rFonts w:ascii="Times New Roman" w:hAnsi="Times New Roman"/>
        </w:rPr>
        <w:t>ESC</w:t>
      </w:r>
      <w:r>
        <w:rPr>
          <w:rFonts w:ascii="Times New Roman" w:hAnsi="Times New Roman"/>
        </w:rPr>
        <w:t>】停止报警，</w:t>
      </w:r>
      <w:ins w:id="2577" w:author="admin" w:date="2016-10-28T15:28:00Z">
        <w:r w:rsidR="0079698E">
          <w:rPr>
            <w:rFonts w:ascii="Times New Roman" w:hAnsi="Times New Roman" w:hint="eastAsia"/>
          </w:rPr>
          <w:t>系统</w:t>
        </w:r>
      </w:ins>
      <w:r>
        <w:rPr>
          <w:rFonts w:ascii="Times New Roman" w:hAnsi="Times New Roman"/>
        </w:rPr>
        <w:t>退出提示框</w:t>
      </w:r>
      <w:ins w:id="2578" w:author="admin" w:date="2016-10-28T15:28:00Z">
        <w:r w:rsidR="0079698E">
          <w:rPr>
            <w:rFonts w:ascii="Times New Roman" w:hAnsi="Times New Roman" w:hint="eastAsia"/>
          </w:rPr>
          <w:t>并</w:t>
        </w:r>
      </w:ins>
      <w:del w:id="2579" w:author="admin" w:date="2016-10-28T15:28:00Z">
        <w:r w:rsidDel="0079698E">
          <w:rPr>
            <w:rFonts w:ascii="Times New Roman" w:hAnsi="Times New Roman"/>
          </w:rPr>
          <w:delText>，</w:delText>
        </w:r>
      </w:del>
      <w:r>
        <w:rPr>
          <w:rFonts w:ascii="Times New Roman" w:hAnsi="Times New Roman"/>
        </w:rPr>
        <w:t>显示消息内容</w:t>
      </w:r>
      <w:ins w:id="2580" w:author="admin" w:date="2016-10-28T15:28:00Z">
        <w:r w:rsidR="0079698E">
          <w:rPr>
            <w:rFonts w:ascii="Times New Roman" w:hAnsi="Times New Roman" w:hint="eastAsia"/>
          </w:rPr>
          <w:t>，包含</w:t>
        </w:r>
      </w:ins>
      <w:del w:id="2581" w:author="admin" w:date="2016-10-28T15:28:00Z">
        <w:r w:rsidDel="0079698E">
          <w:rPr>
            <w:rFonts w:ascii="Times New Roman" w:hAnsi="Times New Roman"/>
          </w:rPr>
          <w:delText>及</w:delText>
        </w:r>
      </w:del>
      <w:r>
        <w:rPr>
          <w:rFonts w:ascii="Times New Roman" w:hAnsi="Times New Roman"/>
        </w:rPr>
        <w:t>不遵守原因，</w:t>
      </w:r>
      <w:ins w:id="2582" w:author="admin" w:date="2016-10-28T15:28:00Z">
        <w:r w:rsidR="0079698E">
          <w:rPr>
            <w:rFonts w:ascii="Times New Roman" w:hAnsi="Times New Roman" w:hint="eastAsia"/>
          </w:rPr>
          <w:t>如</w:t>
        </w:r>
      </w:ins>
      <w:del w:id="2583" w:author="admin" w:date="2016-10-28T15:28:00Z">
        <w:r w:rsidDel="0079698E">
          <w:rPr>
            <w:rFonts w:ascii="Times New Roman" w:hAnsi="Times New Roman"/>
          </w:rPr>
          <w:delText>见下</w:delText>
        </w:r>
      </w:del>
      <w:ins w:id="2584" w:author="admin" w:date="2016-10-31T15:58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_Ref465692816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585" w:author="admin" w:date="2016-10-31T15:58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154</w:t>
        </w:r>
        <w:r w:rsidR="007111D4">
          <w:rPr>
            <w:rFonts w:ascii="Times New Roman" w:hAnsi="Times New Roman"/>
          </w:rPr>
          <w:fldChar w:fldCharType="end"/>
        </w:r>
      </w:ins>
      <w:del w:id="2586" w:author="admin" w:date="2016-10-31T15:58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587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3915641" cy="2147860"/>
            <wp:effectExtent l="19050" t="0" r="0" b="0"/>
            <wp:docPr id="198" name="图片 425" descr="fig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5" descr="fig154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 b="-1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641" cy="2147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588" w:author="admin" w:date="2016-10-31T15:42:00Z">
          <w:pPr>
            <w:pStyle w:val="af5"/>
          </w:pPr>
        </w:pPrChange>
      </w:pPr>
      <w:bookmarkStart w:id="2589" w:name="_Ref465692816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154</w:t>
      </w:r>
      <w:r w:rsidR="00D634F8">
        <w:fldChar w:fldCharType="end"/>
      </w:r>
      <w:bookmarkEnd w:id="2589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可选择软功能键</w:t>
      </w:r>
      <w:r>
        <w:rPr>
          <w:rFonts w:ascii="Times New Roman" w:hAnsi="Times New Roman"/>
        </w:rPr>
        <w:t>“</w:t>
      </w:r>
      <w:r>
        <w:rPr>
          <w:rFonts w:ascii="Times New Roman" w:hAnsi="Times New Roman"/>
        </w:rPr>
        <w:t>重发</w:t>
      </w:r>
      <w:r>
        <w:rPr>
          <w:rFonts w:ascii="Times New Roman" w:hAnsi="Times New Roman"/>
        </w:rPr>
        <w:t>”</w:t>
      </w:r>
      <w:ins w:id="2590" w:author="admin" w:date="2016-10-28T15:29:00Z">
        <w:r w:rsidR="0034626B">
          <w:rPr>
            <w:rFonts w:ascii="Times New Roman" w:hAnsi="Times New Roman" w:hint="eastAsia"/>
          </w:rPr>
          <w:t>，</w:t>
        </w:r>
        <w:r w:rsidR="00ED52A2">
          <w:rPr>
            <w:rFonts w:ascii="Times New Roman" w:hAnsi="Times New Roman" w:hint="eastAsia"/>
          </w:rPr>
          <w:t>重新发起新的呼叫</w:t>
        </w:r>
        <w:r w:rsidR="0034626B">
          <w:rPr>
            <w:rFonts w:ascii="Times New Roman" w:hAnsi="Times New Roman" w:hint="eastAsia"/>
          </w:rPr>
          <w:t>；</w:t>
        </w:r>
      </w:ins>
      <w:r>
        <w:rPr>
          <w:rFonts w:ascii="Times New Roman" w:hAnsi="Times New Roman"/>
        </w:rPr>
        <w:t>或</w:t>
      </w:r>
      <w:ins w:id="2591" w:author="admin" w:date="2016-10-28T15:29:00Z">
        <w:r w:rsidR="00ED52A2">
          <w:rPr>
            <w:rFonts w:ascii="Times New Roman" w:hAnsi="Times New Roman" w:hint="eastAsia"/>
          </w:rPr>
          <w:t>选择“</w:t>
        </w:r>
      </w:ins>
      <w:r>
        <w:rPr>
          <w:rFonts w:ascii="Times New Roman" w:hAnsi="Times New Roman"/>
        </w:rPr>
        <w:t>退出</w:t>
      </w:r>
      <w:ins w:id="2592" w:author="admin" w:date="2016-10-28T15:29:00Z">
        <w:r w:rsidR="00ED52A2">
          <w:rPr>
            <w:rFonts w:ascii="Times New Roman" w:hAnsi="Times New Roman" w:hint="eastAsia"/>
          </w:rPr>
          <w:t>”</w:t>
        </w:r>
        <w:r w:rsidR="0034626B">
          <w:rPr>
            <w:rFonts w:ascii="Times New Roman" w:hAnsi="Times New Roman" w:hint="eastAsia"/>
          </w:rPr>
          <w:t>，</w:t>
        </w:r>
        <w:r w:rsidR="00ED52A2">
          <w:rPr>
            <w:rFonts w:ascii="Times New Roman" w:hAnsi="Times New Roman" w:hint="eastAsia"/>
          </w:rPr>
          <w:t>结束</w:t>
        </w:r>
      </w:ins>
      <w:ins w:id="2593" w:author="admin" w:date="2016-10-28T15:28:00Z">
        <w:r w:rsidR="0079698E">
          <w:rPr>
            <w:rFonts w:ascii="Times New Roman" w:hAnsi="Times New Roman" w:hint="eastAsia"/>
          </w:rPr>
          <w:t>本次</w:t>
        </w:r>
      </w:ins>
      <w:r>
        <w:rPr>
          <w:rFonts w:ascii="Times New Roman" w:hAnsi="Times New Roman"/>
        </w:rPr>
        <w:t>呼叫。</w:t>
      </w:r>
    </w:p>
    <w:p w:rsidR="00D96A3A" w:rsidRDefault="00D044CA">
      <w:pPr>
        <w:pStyle w:val="41"/>
        <w:numPr>
          <w:ilvl w:val="3"/>
          <w:numId w:val="4"/>
        </w:numPr>
        <w:spacing w:before="0" w:after="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接收</w:t>
      </w:r>
      <w:r>
        <w:rPr>
          <w:rFonts w:ascii="Times New Roman" w:hAnsi="Times New Roman"/>
        </w:rPr>
        <w:t>PSTN</w:t>
      </w:r>
      <w:ins w:id="2594" w:author="admin" w:date="2016-10-28T16:25:00Z">
        <w:r w:rsidR="00FA3AC1">
          <w:rPr>
            <w:rFonts w:ascii="Times New Roman" w:hAnsi="Times New Roman" w:hint="eastAsia"/>
          </w:rPr>
          <w:t>请求</w:t>
        </w:r>
      </w:ins>
      <w:del w:id="2595" w:author="admin" w:date="2016-10-28T16:25:00Z">
        <w:r w:rsidDel="00FA3AC1">
          <w:rPr>
            <w:rFonts w:ascii="Times New Roman" w:hAnsi="Times New Roman"/>
          </w:rPr>
          <w:delText>呼叫</w:delText>
        </w:r>
      </w:del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收到</w:t>
      </w:r>
      <w:r>
        <w:rPr>
          <w:rFonts w:ascii="Times New Roman" w:hAnsi="Times New Roman"/>
        </w:rPr>
        <w:t>PSTN</w:t>
      </w:r>
      <w:r>
        <w:rPr>
          <w:rFonts w:ascii="Times New Roman" w:hAnsi="Times New Roman"/>
        </w:rPr>
        <w:t>呼叫，警报响起，并弹出提示框，</w:t>
      </w:r>
      <w:ins w:id="2596" w:author="admin" w:date="2016-10-28T15:29:00Z">
        <w:r w:rsidR="00A0251B">
          <w:rPr>
            <w:rFonts w:ascii="Times New Roman" w:hAnsi="Times New Roman" w:hint="eastAsia"/>
          </w:rPr>
          <w:t>如</w:t>
        </w:r>
      </w:ins>
      <w:del w:id="2597" w:author="admin" w:date="2016-10-28T15:29:00Z">
        <w:r w:rsidDel="00A0251B">
          <w:rPr>
            <w:rFonts w:ascii="Times New Roman" w:hAnsi="Times New Roman"/>
          </w:rPr>
          <w:delText>见下</w:delText>
        </w:r>
      </w:del>
      <w:ins w:id="2598" w:author="admin" w:date="2016-10-31T15:57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_Ref465692803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599" w:author="admin" w:date="2016-10-31T15:57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155</w:t>
        </w:r>
        <w:r w:rsidR="007111D4">
          <w:rPr>
            <w:rFonts w:ascii="Times New Roman" w:hAnsi="Times New Roman"/>
          </w:rPr>
          <w:fldChar w:fldCharType="end"/>
        </w:r>
      </w:ins>
      <w:del w:id="2600" w:author="admin" w:date="2016-10-31T15:57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601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2517750" cy="1113750"/>
            <wp:effectExtent l="19050" t="0" r="0" b="0"/>
            <wp:docPr id="199" name="图片 426" descr="fig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6" descr="fig155"/>
                    <pic:cNvPicPr>
                      <a:picLocks noChangeAspect="1" noChangeArrowheads="1"/>
                    </pic:cNvPicPr>
                  </pic:nvPicPr>
                  <pic:blipFill>
                    <a:blip r:embed="rId1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750" cy="111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602" w:author="admin" w:date="2016-10-31T15:42:00Z">
          <w:pPr>
            <w:pStyle w:val="af5"/>
          </w:pPr>
        </w:pPrChange>
      </w:pPr>
      <w:bookmarkStart w:id="2603" w:name="_Ref465692803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155</w:t>
      </w:r>
      <w:r w:rsidR="00D634F8">
        <w:fldChar w:fldCharType="end"/>
      </w:r>
      <w:bookmarkEnd w:id="2603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根据提示，按【</w:t>
      </w:r>
      <w:r>
        <w:rPr>
          <w:rFonts w:ascii="Times New Roman" w:hAnsi="Times New Roman"/>
        </w:rPr>
        <w:t>ESC</w:t>
      </w:r>
      <w:r>
        <w:rPr>
          <w:rFonts w:ascii="Times New Roman" w:hAnsi="Times New Roman"/>
        </w:rPr>
        <w:t>】停止报警，</w:t>
      </w:r>
      <w:ins w:id="2604" w:author="admin" w:date="2016-10-28T15:29:00Z">
        <w:r w:rsidR="00A0251B">
          <w:rPr>
            <w:rFonts w:ascii="Times New Roman" w:hAnsi="Times New Roman" w:hint="eastAsia"/>
          </w:rPr>
          <w:t>系统</w:t>
        </w:r>
      </w:ins>
      <w:r>
        <w:rPr>
          <w:rFonts w:ascii="Times New Roman" w:hAnsi="Times New Roman"/>
        </w:rPr>
        <w:t>退出提示框</w:t>
      </w:r>
      <w:ins w:id="2605" w:author="admin" w:date="2016-10-28T15:29:00Z">
        <w:r w:rsidR="00A0251B">
          <w:rPr>
            <w:rFonts w:ascii="Times New Roman" w:hAnsi="Times New Roman" w:hint="eastAsia"/>
          </w:rPr>
          <w:t>并</w:t>
        </w:r>
      </w:ins>
      <w:del w:id="2606" w:author="admin" w:date="2016-10-28T15:29:00Z">
        <w:r w:rsidDel="00A0251B">
          <w:rPr>
            <w:rFonts w:ascii="Times New Roman" w:hAnsi="Times New Roman"/>
          </w:rPr>
          <w:delText>，</w:delText>
        </w:r>
      </w:del>
      <w:r>
        <w:rPr>
          <w:rFonts w:ascii="Times New Roman" w:hAnsi="Times New Roman"/>
        </w:rPr>
        <w:t>显示消息内容，</w:t>
      </w:r>
      <w:ins w:id="2607" w:author="admin" w:date="2016-10-28T15:29:00Z">
        <w:r w:rsidR="00A0251B">
          <w:rPr>
            <w:rFonts w:ascii="Times New Roman" w:hAnsi="Times New Roman" w:hint="eastAsia"/>
          </w:rPr>
          <w:t>如</w:t>
        </w:r>
      </w:ins>
      <w:del w:id="2608" w:author="admin" w:date="2016-10-28T15:29:00Z">
        <w:r w:rsidDel="00A0251B">
          <w:rPr>
            <w:rFonts w:ascii="Times New Roman" w:hAnsi="Times New Roman"/>
          </w:rPr>
          <w:delText>见下</w:delText>
        </w:r>
      </w:del>
      <w:ins w:id="2609" w:author="admin" w:date="2016-10-31T15:57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_Ref465692798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610" w:author="admin" w:date="2016-10-31T15:57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156</w:t>
        </w:r>
        <w:r w:rsidR="007111D4">
          <w:rPr>
            <w:rFonts w:ascii="Times New Roman" w:hAnsi="Times New Roman"/>
          </w:rPr>
          <w:fldChar w:fldCharType="end"/>
        </w:r>
      </w:ins>
      <w:del w:id="2611" w:author="admin" w:date="2016-10-31T15:57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612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3964131" cy="2313709"/>
            <wp:effectExtent l="19050" t="0" r="0" b="0"/>
            <wp:docPr id="200" name="图片 427" descr="fig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7" descr="fig156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 b="-18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131" cy="2313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613" w:author="admin" w:date="2016-10-31T15:42:00Z">
          <w:pPr>
            <w:pStyle w:val="af5"/>
          </w:pPr>
        </w:pPrChange>
      </w:pPr>
      <w:bookmarkStart w:id="2614" w:name="_Ref465692798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156</w:t>
      </w:r>
      <w:r w:rsidR="00D634F8">
        <w:fldChar w:fldCharType="end"/>
      </w:r>
      <w:bookmarkEnd w:id="2614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选择软功能键</w:t>
      </w:r>
      <w:r>
        <w:rPr>
          <w:rFonts w:ascii="Times New Roman" w:hAnsi="Times New Roman"/>
        </w:rPr>
        <w:t>“</w:t>
      </w:r>
      <w:r>
        <w:rPr>
          <w:rFonts w:ascii="Times New Roman" w:hAnsi="Times New Roman"/>
        </w:rPr>
        <w:t>应答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，对消息进行确认回复，</w:t>
      </w:r>
      <w:ins w:id="2615" w:author="admin" w:date="2016-10-28T15:30:00Z">
        <w:r w:rsidR="00A0251B">
          <w:rPr>
            <w:rFonts w:ascii="Times New Roman" w:hAnsi="Times New Roman" w:hint="eastAsia"/>
          </w:rPr>
          <w:t>如</w:t>
        </w:r>
      </w:ins>
      <w:del w:id="2616" w:author="admin" w:date="2016-10-28T15:29:00Z">
        <w:r w:rsidDel="00A0251B">
          <w:rPr>
            <w:rFonts w:ascii="Times New Roman" w:hAnsi="Times New Roman"/>
          </w:rPr>
          <w:delText>见下</w:delText>
        </w:r>
      </w:del>
      <w:ins w:id="2617" w:author="admin" w:date="2016-10-31T15:57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_Ref465692791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618" w:author="admin" w:date="2016-10-31T15:57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157</w:t>
        </w:r>
        <w:r w:rsidR="007111D4">
          <w:rPr>
            <w:rFonts w:ascii="Times New Roman" w:hAnsi="Times New Roman"/>
          </w:rPr>
          <w:fldChar w:fldCharType="end"/>
        </w:r>
      </w:ins>
      <w:del w:id="2619" w:author="admin" w:date="2016-10-31T15:57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620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lastRenderedPageBreak/>
        <w:drawing>
          <wp:inline distT="0" distB="0" distL="0" distR="0">
            <wp:extent cx="3964131" cy="2286000"/>
            <wp:effectExtent l="19050" t="0" r="0" b="0"/>
            <wp:docPr id="201" name="图片 429" descr="fig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9" descr="fig157"/>
                    <pic:cNvPicPr>
                      <a:picLocks noChangeAspect="1" noChangeArrowheads="1"/>
                    </pic:cNvPicPr>
                  </pic:nvPicPr>
                  <pic:blipFill>
                    <a:blip r:embed="rId197" cstate="print"/>
                    <a:srcRect b="-1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131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621" w:author="admin" w:date="2016-10-31T15:42:00Z">
          <w:pPr>
            <w:pStyle w:val="af5"/>
          </w:pPr>
        </w:pPrChange>
      </w:pPr>
      <w:bookmarkStart w:id="2622" w:name="_Ref465692791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157</w:t>
      </w:r>
      <w:r w:rsidR="00D634F8">
        <w:fldChar w:fldCharType="end"/>
      </w:r>
      <w:bookmarkEnd w:id="2622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消息类型分为遵守、不遵守，</w:t>
      </w:r>
      <w:ins w:id="2623" w:author="admin" w:date="2016-10-28T15:30:00Z">
        <w:r w:rsidR="00A0251B">
          <w:rPr>
            <w:rFonts w:ascii="Times New Roman" w:hAnsi="Times New Roman" w:hint="eastAsia"/>
          </w:rPr>
          <w:t>如</w:t>
        </w:r>
      </w:ins>
      <w:del w:id="2624" w:author="admin" w:date="2016-10-28T15:30:00Z">
        <w:r w:rsidDel="00A0251B">
          <w:rPr>
            <w:rFonts w:ascii="Times New Roman" w:hAnsi="Times New Roman"/>
          </w:rPr>
          <w:delText>见下</w:delText>
        </w:r>
      </w:del>
      <w:ins w:id="2625" w:author="admin" w:date="2016-10-31T15:57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_Ref465692782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626" w:author="admin" w:date="2016-10-31T15:57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158</w:t>
        </w:r>
        <w:r w:rsidR="007111D4">
          <w:rPr>
            <w:rFonts w:ascii="Times New Roman" w:hAnsi="Times New Roman"/>
          </w:rPr>
          <w:fldChar w:fldCharType="end"/>
        </w:r>
      </w:ins>
      <w:del w:id="2627" w:author="admin" w:date="2016-10-31T15:57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BF0928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628" w:author="admin" w:date="2016-10-31T15:42:00Z">
          <w:pPr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519750" cy="425250"/>
            <wp:effectExtent l="19050" t="0" r="0" b="0"/>
            <wp:docPr id="280" name="图片 27" descr="E:\160705Translation\二代电台UI文件\fig_emf_zhCN\fig120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160705Translation\二代电台UI文件\fig_emf_zhCN\fig120.emf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750" cy="42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629" w:author="admin" w:date="2016-10-31T15:42:00Z">
          <w:pPr>
            <w:pStyle w:val="af5"/>
          </w:pPr>
        </w:pPrChange>
      </w:pPr>
      <w:bookmarkStart w:id="2630" w:name="_Ref465692782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158</w:t>
      </w:r>
      <w:r w:rsidR="00D634F8">
        <w:fldChar w:fldCharType="end"/>
      </w:r>
      <w:bookmarkEnd w:id="2630"/>
    </w:p>
    <w:p w:rsidR="00A0251B" w:rsidRDefault="00D044CA">
      <w:pPr>
        <w:spacing w:before="0" w:after="0" w:line="360" w:lineRule="auto"/>
        <w:ind w:firstLineChars="200" w:firstLine="420"/>
        <w:rPr>
          <w:ins w:id="2631" w:author="admin" w:date="2016-10-28T15:30:00Z"/>
          <w:rFonts w:ascii="Times New Roman" w:hAnsi="Times New Roman"/>
        </w:rPr>
      </w:pPr>
      <w:r>
        <w:rPr>
          <w:rFonts w:ascii="Times New Roman" w:hAnsi="Times New Roman"/>
        </w:rPr>
        <w:t>1</w:t>
      </w:r>
      <w:r>
        <w:rPr>
          <w:rFonts w:ascii="Times New Roman" w:hAnsi="Times New Roman"/>
        </w:rPr>
        <w:t>）遵守：服从岸台的通信</w:t>
      </w:r>
      <w:ins w:id="2632" w:author="admin" w:date="2016-10-28T15:30:00Z">
        <w:r w:rsidR="00A0251B">
          <w:rPr>
            <w:rFonts w:ascii="Times New Roman" w:hAnsi="Times New Roman" w:hint="eastAsia"/>
          </w:rPr>
          <w:t>要求</w:t>
        </w:r>
      </w:ins>
      <w:del w:id="2633" w:author="admin" w:date="2016-10-28T15:30:00Z">
        <w:r w:rsidDel="00A0251B">
          <w:rPr>
            <w:rFonts w:ascii="Times New Roman" w:hAnsi="Times New Roman"/>
          </w:rPr>
          <w:delText>安排</w:delText>
        </w:r>
      </w:del>
      <w:ins w:id="2634" w:author="admin" w:date="2016-10-28T15:30:00Z">
        <w:r w:rsidR="00A0251B">
          <w:rPr>
            <w:rFonts w:ascii="Times New Roman" w:hAnsi="Times New Roman" w:hint="eastAsia"/>
          </w:rPr>
          <w:t>。</w:t>
        </w:r>
      </w:ins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del w:id="2635" w:author="admin" w:date="2016-10-28T15:30:00Z">
        <w:r w:rsidDel="00A0251B">
          <w:rPr>
            <w:rFonts w:ascii="Times New Roman" w:hAnsi="Times New Roman"/>
          </w:rPr>
          <w:delText>，</w:delText>
        </w:r>
      </w:del>
      <w:r>
        <w:rPr>
          <w:rFonts w:ascii="Times New Roman" w:hAnsi="Times New Roman"/>
        </w:rPr>
        <w:t>选择软功能键</w:t>
      </w:r>
      <w:r>
        <w:rPr>
          <w:rFonts w:ascii="Times New Roman" w:hAnsi="Times New Roman"/>
        </w:rPr>
        <w:t>“</w:t>
      </w:r>
      <w:r>
        <w:rPr>
          <w:rFonts w:ascii="Times New Roman" w:hAnsi="Times New Roman"/>
        </w:rPr>
        <w:t>发送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将消息发出，</w:t>
      </w:r>
      <w:ins w:id="2636" w:author="admin" w:date="2016-10-28T15:30:00Z">
        <w:r w:rsidR="00A0251B">
          <w:rPr>
            <w:rFonts w:ascii="Times New Roman" w:hAnsi="Times New Roman" w:hint="eastAsia"/>
          </w:rPr>
          <w:t>如</w:t>
        </w:r>
      </w:ins>
      <w:del w:id="2637" w:author="admin" w:date="2016-10-28T15:30:00Z">
        <w:r w:rsidDel="00A0251B">
          <w:rPr>
            <w:rFonts w:ascii="Times New Roman" w:hAnsi="Times New Roman"/>
          </w:rPr>
          <w:delText>见下</w:delText>
        </w:r>
      </w:del>
      <w:ins w:id="2638" w:author="admin" w:date="2016-10-31T15:57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_Ref465692776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639" w:author="admin" w:date="2016-10-31T15:57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159</w:t>
        </w:r>
        <w:r w:rsidR="007111D4">
          <w:rPr>
            <w:rFonts w:ascii="Times New Roman" w:hAnsi="Times New Roman"/>
          </w:rPr>
          <w:fldChar w:fldCharType="end"/>
        </w:r>
      </w:ins>
      <w:del w:id="2640" w:author="admin" w:date="2016-10-31T15:57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641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3971059" cy="2286000"/>
            <wp:effectExtent l="19050" t="0" r="0" b="0"/>
            <wp:docPr id="203" name="图片 430" descr="fig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0" descr="fig159"/>
                    <pic:cNvPicPr>
                      <a:picLocks noChangeAspect="1" noChangeArrowheads="1"/>
                    </pic:cNvPicPr>
                  </pic:nvPicPr>
                  <pic:blipFill>
                    <a:blip r:embed="rId198" cstate="print"/>
                    <a:srcRect b="-1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059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642" w:author="admin" w:date="2016-10-31T15:42:00Z">
          <w:pPr>
            <w:pStyle w:val="af5"/>
          </w:pPr>
        </w:pPrChange>
      </w:pPr>
      <w:bookmarkStart w:id="2643" w:name="_Ref465692776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159</w:t>
      </w:r>
      <w:r w:rsidR="00D634F8">
        <w:fldChar w:fldCharType="end"/>
      </w:r>
      <w:bookmarkEnd w:id="2643"/>
    </w:p>
    <w:p w:rsidR="00D96A3A" w:rsidRDefault="00D044CA">
      <w:pPr>
        <w:spacing w:before="0" w:after="0" w:line="360" w:lineRule="auto"/>
        <w:ind w:firstLineChars="200" w:firstLine="420"/>
        <w:rPr>
          <w:bCs/>
          <w:iCs/>
        </w:rPr>
      </w:pPr>
      <w:r>
        <w:rPr>
          <w:rFonts w:ascii="Times New Roman" w:hAnsi="Times New Roman"/>
          <w:bCs/>
          <w:iCs/>
        </w:rPr>
        <w:lastRenderedPageBreak/>
        <w:t>消息发送完毕</w:t>
      </w:r>
      <w:r>
        <w:rPr>
          <w:rFonts w:ascii="Times New Roman" w:hAnsi="Times New Roman"/>
        </w:rPr>
        <w:t>，系统自动发送连接请求，详细步骤请参考章节</w:t>
      </w:r>
      <w:r>
        <w:rPr>
          <w:rFonts w:ascii="Times New Roman" w:hAnsi="Times New Roman"/>
        </w:rPr>
        <w:t>5.7.1</w:t>
      </w:r>
      <w:r>
        <w:rPr>
          <w:rFonts w:ascii="Times New Roman" w:hAnsi="Times New Roman"/>
        </w:rPr>
        <w:t>。</w:t>
      </w:r>
    </w:p>
    <w:p w:rsidR="00A0251B" w:rsidRDefault="00D044CA">
      <w:pPr>
        <w:spacing w:before="0" w:after="0" w:line="360" w:lineRule="auto"/>
        <w:ind w:firstLineChars="200" w:firstLine="420"/>
        <w:rPr>
          <w:ins w:id="2644" w:author="admin" w:date="2016-10-28T15:31:00Z"/>
          <w:rFonts w:ascii="Times New Roman" w:hAnsi="Times New Roman"/>
        </w:rPr>
      </w:pPr>
      <w:r>
        <w:rPr>
          <w:rFonts w:ascii="Times New Roman" w:hAnsi="Times New Roman"/>
        </w:rPr>
        <w:t>2</w:t>
      </w:r>
      <w:r>
        <w:rPr>
          <w:rFonts w:ascii="Times New Roman" w:hAnsi="Times New Roman"/>
        </w:rPr>
        <w:t>）不遵守：</w:t>
      </w:r>
      <w:ins w:id="2645" w:author="admin" w:date="2016-10-28T15:31:00Z">
        <w:r w:rsidR="00A0251B">
          <w:rPr>
            <w:rFonts w:ascii="Times New Roman" w:hAnsi="Times New Roman" w:hint="eastAsia"/>
          </w:rPr>
          <w:t>船台</w:t>
        </w:r>
      </w:ins>
      <w:r>
        <w:rPr>
          <w:rFonts w:ascii="Times New Roman" w:hAnsi="Times New Roman"/>
        </w:rPr>
        <w:t>无法满足岸台要求</w:t>
      </w:r>
      <w:ins w:id="2646" w:author="admin" w:date="2016-10-28T15:31:00Z">
        <w:r w:rsidR="00A0251B">
          <w:rPr>
            <w:rFonts w:ascii="Times New Roman" w:hAnsi="Times New Roman" w:hint="eastAsia"/>
          </w:rPr>
          <w:t>。</w:t>
        </w:r>
      </w:ins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del w:id="2647" w:author="admin" w:date="2016-10-28T15:31:00Z">
        <w:r w:rsidDel="00A0251B">
          <w:rPr>
            <w:rFonts w:ascii="Times New Roman" w:hAnsi="Times New Roman"/>
          </w:rPr>
          <w:delText>，</w:delText>
        </w:r>
      </w:del>
      <w:r>
        <w:rPr>
          <w:rFonts w:ascii="Times New Roman" w:hAnsi="Times New Roman"/>
        </w:rPr>
        <w:t>选择软功能键</w:t>
      </w:r>
      <w:r>
        <w:rPr>
          <w:rFonts w:ascii="Times New Roman" w:hAnsi="Times New Roman"/>
        </w:rPr>
        <w:t>“</w:t>
      </w:r>
      <w:r>
        <w:rPr>
          <w:rFonts w:ascii="Times New Roman" w:hAnsi="Times New Roman"/>
        </w:rPr>
        <w:t>发送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将消息发出，终止本次呼叫，</w:t>
      </w:r>
      <w:ins w:id="2648" w:author="admin" w:date="2016-10-28T15:31:00Z">
        <w:r w:rsidR="00A0251B">
          <w:rPr>
            <w:rFonts w:ascii="Times New Roman" w:hAnsi="Times New Roman" w:hint="eastAsia"/>
          </w:rPr>
          <w:t>如</w:t>
        </w:r>
      </w:ins>
      <w:del w:id="2649" w:author="admin" w:date="2016-10-28T15:31:00Z">
        <w:r w:rsidDel="00A0251B">
          <w:rPr>
            <w:rFonts w:ascii="Times New Roman" w:hAnsi="Times New Roman"/>
          </w:rPr>
          <w:delText>见下</w:delText>
        </w:r>
      </w:del>
      <w:ins w:id="2650" w:author="admin" w:date="2016-10-31T15:57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_Ref465692769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651" w:author="admin" w:date="2016-10-31T15:57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160</w:t>
        </w:r>
        <w:r w:rsidR="007111D4">
          <w:rPr>
            <w:rFonts w:ascii="Times New Roman" w:hAnsi="Times New Roman"/>
          </w:rPr>
          <w:fldChar w:fldCharType="end"/>
        </w:r>
      </w:ins>
      <w:del w:id="2652" w:author="admin" w:date="2016-10-31T15:57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653" w:author="admin" w:date="2016-10-31T15:42:00Z">
          <w:pPr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3969001" cy="2268000"/>
            <wp:effectExtent l="19050" t="0" r="0" b="0"/>
            <wp:docPr id="204" name="图片 431" descr="fig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1" descr="fig160"/>
                    <pic:cNvPicPr>
                      <a:picLocks noChangeAspect="1" noChangeArrowheads="1"/>
                    </pic:cNvPicPr>
                  </pic:nvPicPr>
                  <pic:blipFill>
                    <a:blip r:embed="rId1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9001" cy="226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654" w:author="admin" w:date="2016-10-31T15:42:00Z">
          <w:pPr>
            <w:pStyle w:val="af5"/>
          </w:pPr>
        </w:pPrChange>
      </w:pPr>
      <w:bookmarkStart w:id="2655" w:name="_Ref465692769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160</w:t>
      </w:r>
      <w:r w:rsidR="00D634F8">
        <w:fldChar w:fldCharType="end"/>
      </w:r>
      <w:bookmarkEnd w:id="2655"/>
    </w:p>
    <w:p w:rsidR="00D96A3A" w:rsidRDefault="00D044CA">
      <w:pPr>
        <w:pStyle w:val="30"/>
        <w:numPr>
          <w:ilvl w:val="2"/>
          <w:numId w:val="4"/>
        </w:numPr>
        <w:spacing w:before="0" w:after="0" w:line="360" w:lineRule="auto"/>
        <w:rPr>
          <w:rFonts w:ascii="Times New Roman" w:hAnsi="Times New Roman"/>
        </w:rPr>
      </w:pPr>
      <w:bookmarkStart w:id="2656" w:name="_Toc465435313"/>
      <w:r>
        <w:rPr>
          <w:rFonts w:ascii="Times New Roman" w:hAnsi="Times New Roman"/>
        </w:rPr>
        <w:t>医疗呼叫</w:t>
      </w:r>
      <w:bookmarkEnd w:id="2656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将本船运输医疗用品的信息告知海域内船只。</w:t>
      </w:r>
    </w:p>
    <w:p w:rsidR="00D96A3A" w:rsidRDefault="00D044CA">
      <w:pPr>
        <w:pStyle w:val="41"/>
        <w:numPr>
          <w:ilvl w:val="3"/>
          <w:numId w:val="4"/>
        </w:numPr>
        <w:spacing w:before="0" w:after="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发送医疗呼叫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del w:id="2657" w:author="admin" w:date="2016-10-28T15:31:00Z">
        <w:r w:rsidDel="00A0251B">
          <w:rPr>
            <w:rFonts w:ascii="Times New Roman" w:hAnsi="Times New Roman"/>
          </w:rPr>
          <w:delText>章节</w:delText>
        </w:r>
        <w:r w:rsidDel="00A0251B">
          <w:rPr>
            <w:rFonts w:ascii="Times New Roman" w:hAnsi="Times New Roman"/>
          </w:rPr>
          <w:delText>3.1</w:delText>
        </w:r>
        <w:r w:rsidDel="00A0251B">
          <w:rPr>
            <w:rFonts w:ascii="Times New Roman" w:hAnsi="Times New Roman"/>
          </w:rPr>
          <w:delText>中</w:delText>
        </w:r>
      </w:del>
      <w:ins w:id="2658" w:author="admin" w:date="2016-10-28T15:31:00Z">
        <w:r w:rsidR="00A0251B">
          <w:rPr>
            <w:rFonts w:ascii="Times New Roman" w:hAnsi="Times New Roman" w:hint="eastAsia"/>
          </w:rPr>
          <w:t>从</w:t>
        </w:r>
      </w:ins>
      <w:r>
        <w:rPr>
          <w:rFonts w:ascii="Times New Roman" w:hAnsi="Times New Roman"/>
        </w:rPr>
        <w:t>DSC</w:t>
      </w:r>
      <w:r>
        <w:rPr>
          <w:rFonts w:ascii="Times New Roman" w:hAnsi="Times New Roman"/>
        </w:rPr>
        <w:t>消息列表</w:t>
      </w:r>
      <w:ins w:id="2659" w:author="admin" w:date="2016-10-28T15:31:00Z">
        <w:r w:rsidR="00A0251B">
          <w:rPr>
            <w:rFonts w:ascii="Times New Roman" w:hAnsi="Times New Roman" w:hint="eastAsia"/>
          </w:rPr>
          <w:t>（</w:t>
        </w:r>
      </w:ins>
      <w:ins w:id="2660" w:author="admin" w:date="2016-10-31T15:55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</w:instrText>
        </w:r>
        <w:r w:rsidR="007111D4">
          <w:rPr>
            <w:rFonts w:ascii="Times New Roman" w:hAnsi="Times New Roman" w:hint="eastAsia"/>
          </w:rPr>
          <w:instrText>REF _Ref445881020 \h</w:instrText>
        </w:r>
        <w:r w:rsidR="007111D4">
          <w:rPr>
            <w:rFonts w:ascii="Times New Roman" w:hAnsi="Times New Roman"/>
          </w:rPr>
          <w:instrText xml:space="preserve">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661" w:author="admin" w:date="2016-10-31T15:55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19</w:t>
        </w:r>
        <w:r w:rsidR="007111D4">
          <w:rPr>
            <w:rFonts w:ascii="Times New Roman" w:hAnsi="Times New Roman"/>
          </w:rPr>
          <w:fldChar w:fldCharType="end"/>
        </w:r>
      </w:ins>
      <w:ins w:id="2662" w:author="admin" w:date="2016-10-28T15:31:00Z">
        <w:r w:rsidR="00A0251B">
          <w:rPr>
            <w:rFonts w:ascii="Times New Roman" w:hAnsi="Times New Roman" w:hint="eastAsia"/>
          </w:rPr>
          <w:t>）中</w:t>
        </w:r>
      </w:ins>
      <w:del w:id="2663" w:author="admin" w:date="2016-10-28T15:31:00Z">
        <w:r w:rsidDel="00A0251B">
          <w:rPr>
            <w:rFonts w:ascii="Times New Roman" w:hAnsi="Times New Roman"/>
          </w:rPr>
          <w:delText>，</w:delText>
        </w:r>
      </w:del>
      <w:r>
        <w:rPr>
          <w:rFonts w:ascii="Times New Roman" w:hAnsi="Times New Roman"/>
        </w:rPr>
        <w:t>选择</w:t>
      </w:r>
      <w:r>
        <w:rPr>
          <w:rFonts w:ascii="Times New Roman" w:hAnsi="Times New Roman"/>
        </w:rPr>
        <w:t>“</w:t>
      </w:r>
      <w:r>
        <w:rPr>
          <w:rFonts w:ascii="Times New Roman" w:hAnsi="Times New Roman"/>
        </w:rPr>
        <w:t>医疗呼叫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，进入</w:t>
      </w:r>
      <w:ins w:id="2664" w:author="admin" w:date="2016-10-28T15:31:00Z">
        <w:r w:rsidR="00A0251B">
          <w:rPr>
            <w:rFonts w:ascii="Times New Roman" w:hAnsi="Times New Roman" w:hint="eastAsia"/>
          </w:rPr>
          <w:t>医疗</w:t>
        </w:r>
      </w:ins>
      <w:r>
        <w:rPr>
          <w:rFonts w:ascii="Times New Roman" w:hAnsi="Times New Roman"/>
        </w:rPr>
        <w:t>呼叫编辑界面，</w:t>
      </w:r>
      <w:ins w:id="2665" w:author="admin" w:date="2016-10-28T15:31:00Z">
        <w:r w:rsidR="00A0251B">
          <w:rPr>
            <w:rFonts w:ascii="Times New Roman" w:hAnsi="Times New Roman" w:hint="eastAsia"/>
          </w:rPr>
          <w:t>如</w:t>
        </w:r>
      </w:ins>
      <w:del w:id="2666" w:author="admin" w:date="2016-10-28T15:31:00Z">
        <w:r w:rsidDel="00A0251B">
          <w:rPr>
            <w:rFonts w:ascii="Times New Roman" w:hAnsi="Times New Roman"/>
          </w:rPr>
          <w:delText>见下</w:delText>
        </w:r>
      </w:del>
      <w:ins w:id="2667" w:author="admin" w:date="2016-10-31T15:55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_Ref465692628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668" w:author="admin" w:date="2016-10-31T15:55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161</w:t>
        </w:r>
        <w:r w:rsidR="007111D4">
          <w:rPr>
            <w:rFonts w:ascii="Times New Roman" w:hAnsi="Times New Roman"/>
          </w:rPr>
          <w:fldChar w:fldCharType="end"/>
        </w:r>
      </w:ins>
      <w:del w:id="2669" w:author="admin" w:date="2016-10-31T15:55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670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3964131" cy="2292927"/>
            <wp:effectExtent l="19050" t="0" r="0" b="0"/>
            <wp:docPr id="205" name="图片 432" descr="fig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2" descr="fig161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 b="-1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131" cy="2292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671" w:author="admin" w:date="2016-10-31T15:42:00Z">
          <w:pPr>
            <w:pStyle w:val="af5"/>
          </w:pPr>
        </w:pPrChange>
      </w:pPr>
      <w:bookmarkStart w:id="2672" w:name="_Ref465692628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161</w:t>
      </w:r>
      <w:r w:rsidR="00D634F8">
        <w:fldChar w:fldCharType="end"/>
      </w:r>
      <w:bookmarkEnd w:id="2672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1</w:t>
      </w:r>
      <w:r>
        <w:rPr>
          <w:rFonts w:ascii="Times New Roman" w:hAnsi="Times New Roman"/>
        </w:rPr>
        <w:t>）海区：详情参考章节</w:t>
      </w:r>
      <w:r>
        <w:rPr>
          <w:rFonts w:ascii="Times New Roman" w:hAnsi="Times New Roman"/>
        </w:rPr>
        <w:t>5.3.1</w:t>
      </w:r>
      <w:r>
        <w:rPr>
          <w:rFonts w:ascii="Times New Roman" w:hAnsi="Times New Roman"/>
        </w:rPr>
        <w:t>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2</w:t>
      </w:r>
      <w:r>
        <w:rPr>
          <w:rFonts w:ascii="Times New Roman" w:hAnsi="Times New Roman"/>
        </w:rPr>
        <w:t>）优先级：限定选择紧急。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3</w:t>
      </w:r>
      <w:r>
        <w:rPr>
          <w:rFonts w:ascii="Times New Roman" w:hAnsi="Times New Roman"/>
        </w:rPr>
        <w:t>）通信类型：包括无线电话和无线电报</w:t>
      </w:r>
      <w:r>
        <w:rPr>
          <w:rFonts w:ascii="Times New Roman" w:hAnsi="Times New Roman"/>
        </w:rPr>
        <w:t>-FEC</w:t>
      </w:r>
      <w:r>
        <w:rPr>
          <w:rFonts w:ascii="Times New Roman" w:hAnsi="Times New Roman"/>
        </w:rPr>
        <w:t>两种方式，详请参考章节</w:t>
      </w:r>
      <w:r>
        <w:rPr>
          <w:rFonts w:ascii="Times New Roman" w:hAnsi="Times New Roman"/>
        </w:rPr>
        <w:t>5.3.1</w:t>
      </w:r>
      <w:r>
        <w:rPr>
          <w:rFonts w:ascii="Times New Roman" w:hAnsi="Times New Roman"/>
        </w:rPr>
        <w:t>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4</w:t>
      </w:r>
      <w:r>
        <w:rPr>
          <w:rFonts w:ascii="Times New Roman" w:hAnsi="Times New Roman"/>
        </w:rPr>
        <w:t>）通信频率：与</w:t>
      </w:r>
      <w:r>
        <w:rPr>
          <w:rFonts w:ascii="Times New Roman" w:hAnsi="Times New Roman"/>
        </w:rPr>
        <w:t>DSC</w:t>
      </w:r>
      <w:r>
        <w:rPr>
          <w:rFonts w:ascii="Times New Roman" w:hAnsi="Times New Roman"/>
        </w:rPr>
        <w:t>频率自动保持一致，无需修改。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5</w:t>
      </w:r>
      <w:r>
        <w:rPr>
          <w:rFonts w:ascii="Times New Roman" w:hAnsi="Times New Roman"/>
        </w:rPr>
        <w:t>）</w:t>
      </w:r>
      <w:r>
        <w:rPr>
          <w:rFonts w:ascii="Times New Roman" w:hAnsi="Times New Roman"/>
        </w:rPr>
        <w:t>DSC</w:t>
      </w:r>
      <w:r>
        <w:rPr>
          <w:rFonts w:ascii="Times New Roman" w:hAnsi="Times New Roman"/>
        </w:rPr>
        <w:t>频率：遇险频率列表中选择频率，详请参考章节</w:t>
      </w:r>
      <w:r>
        <w:rPr>
          <w:rFonts w:ascii="Times New Roman" w:hAnsi="Times New Roman"/>
        </w:rPr>
        <w:t>5.3.1</w:t>
      </w:r>
      <w:r>
        <w:rPr>
          <w:rFonts w:ascii="Times New Roman" w:hAnsi="Times New Roman"/>
        </w:rPr>
        <w:t>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参数设置完毕，选择软功能键</w:t>
      </w:r>
      <w:r>
        <w:rPr>
          <w:rFonts w:ascii="Times New Roman" w:hAnsi="Times New Roman"/>
        </w:rPr>
        <w:t>“</w:t>
      </w:r>
      <w:r>
        <w:rPr>
          <w:rFonts w:ascii="Times New Roman" w:hAnsi="Times New Roman"/>
        </w:rPr>
        <w:t>发送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将消息发出，</w:t>
      </w:r>
      <w:ins w:id="2673" w:author="admin" w:date="2016-10-28T15:31:00Z">
        <w:r w:rsidR="00A0251B">
          <w:rPr>
            <w:rFonts w:ascii="Times New Roman" w:hAnsi="Times New Roman" w:hint="eastAsia"/>
          </w:rPr>
          <w:t>如</w:t>
        </w:r>
      </w:ins>
      <w:del w:id="2674" w:author="admin" w:date="2016-10-28T15:31:00Z">
        <w:r w:rsidDel="00A0251B">
          <w:rPr>
            <w:rFonts w:ascii="Times New Roman" w:hAnsi="Times New Roman"/>
          </w:rPr>
          <w:delText>见下</w:delText>
        </w:r>
      </w:del>
      <w:ins w:id="2675" w:author="admin" w:date="2016-10-31T15:54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_Ref465692618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676" w:author="admin" w:date="2016-10-31T15:54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162</w:t>
        </w:r>
        <w:r w:rsidR="007111D4">
          <w:rPr>
            <w:rFonts w:ascii="Times New Roman" w:hAnsi="Times New Roman"/>
          </w:rPr>
          <w:fldChar w:fldCharType="end"/>
        </w:r>
      </w:ins>
      <w:del w:id="2677" w:author="admin" w:date="2016-10-31T15:54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678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3962251" cy="2247750"/>
            <wp:effectExtent l="19050" t="0" r="149" b="0"/>
            <wp:docPr id="206" name="图片 433" descr="fig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3" descr="fig162"/>
                    <pic:cNvPicPr>
                      <a:picLocks noChangeAspect="1" noChangeArrowheads="1"/>
                    </pic:cNvPicPr>
                  </pic:nvPicPr>
                  <pic:blipFill>
                    <a:blip r:embed="rId2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251" cy="22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679" w:author="admin" w:date="2016-10-31T15:42:00Z">
          <w:pPr>
            <w:pStyle w:val="af5"/>
          </w:pPr>
        </w:pPrChange>
      </w:pPr>
      <w:bookmarkStart w:id="2680" w:name="_Ref465692618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162</w:t>
      </w:r>
      <w:r w:rsidR="00D634F8">
        <w:fldChar w:fldCharType="end"/>
      </w:r>
      <w:bookmarkEnd w:id="2680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消息发送完毕，与海区内船只进行通信，</w:t>
      </w:r>
      <w:ins w:id="2681" w:author="admin" w:date="2016-10-28T15:32:00Z">
        <w:r w:rsidR="00A0251B">
          <w:rPr>
            <w:rFonts w:ascii="Times New Roman" w:hAnsi="Times New Roman" w:hint="eastAsia"/>
          </w:rPr>
          <w:t>如</w:t>
        </w:r>
      </w:ins>
      <w:del w:id="2682" w:author="admin" w:date="2016-10-28T15:32:00Z">
        <w:r w:rsidDel="00A0251B">
          <w:rPr>
            <w:rFonts w:ascii="Times New Roman" w:hAnsi="Times New Roman"/>
          </w:rPr>
          <w:delText>见下</w:delText>
        </w:r>
      </w:del>
      <w:ins w:id="2683" w:author="admin" w:date="2016-10-31T15:54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_Ref465692611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684" w:author="admin" w:date="2016-10-31T15:54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163</w:t>
        </w:r>
        <w:r w:rsidR="007111D4">
          <w:rPr>
            <w:rFonts w:ascii="Times New Roman" w:hAnsi="Times New Roman"/>
          </w:rPr>
          <w:fldChar w:fldCharType="end"/>
        </w:r>
      </w:ins>
      <w:del w:id="2685" w:author="admin" w:date="2016-10-31T15:54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686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3964131" cy="2306782"/>
            <wp:effectExtent l="19050" t="0" r="0" b="0"/>
            <wp:docPr id="207" name="图片 434" descr="fig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4" descr="fig163"/>
                    <pic:cNvPicPr>
                      <a:picLocks noChangeAspect="1" noChangeArrowheads="1"/>
                    </pic:cNvPicPr>
                  </pic:nvPicPr>
                  <pic:blipFill>
                    <a:blip r:embed="rId202" cstate="print"/>
                    <a:srcRect b="-18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131" cy="2306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687" w:author="admin" w:date="2016-10-31T15:42:00Z">
          <w:pPr>
            <w:pStyle w:val="af5"/>
          </w:pPr>
        </w:pPrChange>
      </w:pPr>
      <w:bookmarkStart w:id="2688" w:name="_Ref465692611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163</w:t>
      </w:r>
      <w:r w:rsidR="00D634F8">
        <w:fldChar w:fldCharType="end"/>
      </w:r>
      <w:bookmarkEnd w:id="2688"/>
    </w:p>
    <w:p w:rsidR="00D96A3A" w:rsidRDefault="00D044CA">
      <w:pPr>
        <w:pStyle w:val="41"/>
        <w:numPr>
          <w:ilvl w:val="3"/>
          <w:numId w:val="4"/>
        </w:numPr>
        <w:spacing w:before="0" w:after="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接收医疗呼叫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收到医疗呼叫消息，警报响起，并弹出提示框，</w:t>
      </w:r>
      <w:ins w:id="2689" w:author="admin" w:date="2016-10-28T15:32:00Z">
        <w:r w:rsidR="00A0251B">
          <w:rPr>
            <w:rFonts w:ascii="Times New Roman" w:hAnsi="Times New Roman" w:hint="eastAsia"/>
          </w:rPr>
          <w:t>如</w:t>
        </w:r>
      </w:ins>
      <w:del w:id="2690" w:author="admin" w:date="2016-10-28T15:32:00Z">
        <w:r w:rsidDel="00A0251B">
          <w:rPr>
            <w:rFonts w:ascii="Times New Roman" w:hAnsi="Times New Roman"/>
          </w:rPr>
          <w:delText>见下</w:delText>
        </w:r>
      </w:del>
      <w:ins w:id="2691" w:author="admin" w:date="2016-10-31T15:54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_Ref465692606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692" w:author="admin" w:date="2016-10-31T15:54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164</w:t>
        </w:r>
        <w:r w:rsidR="007111D4">
          <w:rPr>
            <w:rFonts w:ascii="Times New Roman" w:hAnsi="Times New Roman"/>
          </w:rPr>
          <w:fldChar w:fldCharType="end"/>
        </w:r>
      </w:ins>
      <w:del w:id="2693" w:author="admin" w:date="2016-10-31T15:54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694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2524500" cy="1113750"/>
            <wp:effectExtent l="19050" t="0" r="9150" b="0"/>
            <wp:docPr id="208" name="图片 435" descr="fig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5" descr="fig164"/>
                    <pic:cNvPicPr>
                      <a:picLocks noChangeAspect="1" noChangeArrowheads="1"/>
                    </pic:cNvPicPr>
                  </pic:nvPicPr>
                  <pic:blipFill>
                    <a:blip r:embed="rId2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500" cy="111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695" w:author="admin" w:date="2016-10-31T15:42:00Z">
          <w:pPr>
            <w:pStyle w:val="af5"/>
          </w:pPr>
        </w:pPrChange>
      </w:pPr>
      <w:bookmarkStart w:id="2696" w:name="_Ref465692606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164</w:t>
      </w:r>
      <w:r w:rsidR="00D634F8">
        <w:fldChar w:fldCharType="end"/>
      </w:r>
      <w:bookmarkEnd w:id="2696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根据提示，按【</w:t>
      </w:r>
      <w:r>
        <w:rPr>
          <w:rFonts w:ascii="Times New Roman" w:hAnsi="Times New Roman"/>
        </w:rPr>
        <w:t>ESC</w:t>
      </w:r>
      <w:r>
        <w:rPr>
          <w:rFonts w:ascii="Times New Roman" w:hAnsi="Times New Roman"/>
        </w:rPr>
        <w:t>】停止报警，</w:t>
      </w:r>
      <w:ins w:id="2697" w:author="admin" w:date="2016-10-28T15:32:00Z">
        <w:r w:rsidR="00A0251B">
          <w:rPr>
            <w:rFonts w:ascii="Times New Roman" w:hAnsi="Times New Roman" w:hint="eastAsia"/>
          </w:rPr>
          <w:t>系统</w:t>
        </w:r>
      </w:ins>
      <w:r>
        <w:rPr>
          <w:rFonts w:ascii="Times New Roman" w:hAnsi="Times New Roman"/>
        </w:rPr>
        <w:t>退出提示框</w:t>
      </w:r>
      <w:ins w:id="2698" w:author="admin" w:date="2016-10-28T15:32:00Z">
        <w:r w:rsidR="00A0251B">
          <w:rPr>
            <w:rFonts w:ascii="Times New Roman" w:hAnsi="Times New Roman" w:hint="eastAsia"/>
          </w:rPr>
          <w:t>并</w:t>
        </w:r>
      </w:ins>
      <w:del w:id="2699" w:author="admin" w:date="2016-10-28T15:32:00Z">
        <w:r w:rsidDel="00A0251B">
          <w:rPr>
            <w:rFonts w:ascii="Times New Roman" w:hAnsi="Times New Roman"/>
          </w:rPr>
          <w:delText>，</w:delText>
        </w:r>
      </w:del>
      <w:r>
        <w:rPr>
          <w:rFonts w:ascii="Times New Roman" w:hAnsi="Times New Roman"/>
        </w:rPr>
        <w:t>显示</w:t>
      </w:r>
      <w:del w:id="2700" w:author="admin" w:date="2016-10-28T15:32:00Z">
        <w:r w:rsidDel="00A0251B">
          <w:rPr>
            <w:rFonts w:ascii="Times New Roman" w:hAnsi="Times New Roman"/>
          </w:rPr>
          <w:delText>具体</w:delText>
        </w:r>
      </w:del>
      <w:r>
        <w:rPr>
          <w:rFonts w:ascii="Times New Roman" w:hAnsi="Times New Roman"/>
        </w:rPr>
        <w:t>信息</w:t>
      </w:r>
      <w:ins w:id="2701" w:author="admin" w:date="2016-10-28T15:32:00Z">
        <w:r w:rsidR="00A0251B">
          <w:rPr>
            <w:rFonts w:ascii="Times New Roman" w:hAnsi="Times New Roman" w:hint="eastAsia"/>
          </w:rPr>
          <w:t>内容</w:t>
        </w:r>
      </w:ins>
      <w:r>
        <w:rPr>
          <w:rFonts w:ascii="Times New Roman" w:hAnsi="Times New Roman"/>
        </w:rPr>
        <w:t>，</w:t>
      </w:r>
      <w:ins w:id="2702" w:author="admin" w:date="2016-10-28T15:33:00Z">
        <w:r w:rsidR="00A0251B">
          <w:rPr>
            <w:rFonts w:ascii="Times New Roman" w:hAnsi="Times New Roman" w:hint="eastAsia"/>
          </w:rPr>
          <w:t>如</w:t>
        </w:r>
      </w:ins>
      <w:ins w:id="2703" w:author="admin" w:date="2016-10-31T15:54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</w:instrText>
        </w:r>
        <w:r w:rsidR="007111D4">
          <w:rPr>
            <w:rFonts w:ascii="Times New Roman" w:hAnsi="Times New Roman" w:hint="eastAsia"/>
          </w:rPr>
          <w:instrText>REF _Ref465692598 \h</w:instrText>
        </w:r>
        <w:r w:rsidR="007111D4">
          <w:rPr>
            <w:rFonts w:ascii="Times New Roman" w:hAnsi="Times New Roman"/>
          </w:rPr>
          <w:instrText xml:space="preserve">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704" w:author="admin" w:date="2016-10-31T15:54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165</w:t>
        </w:r>
        <w:r w:rsidR="007111D4">
          <w:rPr>
            <w:rFonts w:ascii="Times New Roman" w:hAnsi="Times New Roman"/>
          </w:rPr>
          <w:fldChar w:fldCharType="end"/>
        </w:r>
      </w:ins>
      <w:ins w:id="2705" w:author="admin" w:date="2016-10-28T15:33:00Z">
        <w:r w:rsidR="00A0251B">
          <w:rPr>
            <w:rFonts w:ascii="Times New Roman" w:hAnsi="Times New Roman" w:hint="eastAsia"/>
          </w:rPr>
          <w:t>，</w:t>
        </w:r>
      </w:ins>
      <w:r>
        <w:rPr>
          <w:rFonts w:ascii="Times New Roman" w:hAnsi="Times New Roman"/>
        </w:rPr>
        <w:t>与海区内船只进行通信</w:t>
      </w:r>
      <w:del w:id="2706" w:author="admin" w:date="2016-10-28T15:33:00Z">
        <w:r w:rsidDel="00A65D3E">
          <w:rPr>
            <w:rFonts w:ascii="Times New Roman" w:hAnsi="Times New Roman"/>
          </w:rPr>
          <w:delText>，</w:delText>
        </w:r>
      </w:del>
      <w:del w:id="2707" w:author="admin" w:date="2016-10-28T15:32:00Z">
        <w:r w:rsidDel="00A0251B">
          <w:rPr>
            <w:rFonts w:ascii="Times New Roman" w:hAnsi="Times New Roman"/>
          </w:rPr>
          <w:delText>见下</w:delText>
        </w:r>
      </w:del>
      <w:del w:id="2708" w:author="admin" w:date="2016-10-28T15:33:00Z">
        <w:r w:rsidDel="00A0251B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709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3964131" cy="2292927"/>
            <wp:effectExtent l="19050" t="0" r="0" b="0"/>
            <wp:docPr id="209" name="图片 436" descr="fig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6" descr="fig165"/>
                    <pic:cNvPicPr>
                      <a:picLocks noChangeAspect="1" noChangeArrowheads="1"/>
                    </pic:cNvPicPr>
                  </pic:nvPicPr>
                  <pic:blipFill>
                    <a:blip r:embed="rId204" cstate="print"/>
                    <a:srcRect b="-1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131" cy="2292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710" w:author="admin" w:date="2016-10-31T15:42:00Z">
          <w:pPr>
            <w:pStyle w:val="af5"/>
          </w:pPr>
        </w:pPrChange>
      </w:pPr>
      <w:bookmarkStart w:id="2711" w:name="_Ref465692598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165</w:t>
      </w:r>
      <w:r w:rsidR="00D634F8">
        <w:fldChar w:fldCharType="end"/>
      </w:r>
      <w:bookmarkEnd w:id="2711"/>
    </w:p>
    <w:p w:rsidR="00D96A3A" w:rsidRDefault="00D044CA">
      <w:pPr>
        <w:pStyle w:val="30"/>
        <w:numPr>
          <w:ilvl w:val="2"/>
          <w:numId w:val="4"/>
        </w:numPr>
        <w:spacing w:before="0" w:after="0" w:line="360" w:lineRule="auto"/>
        <w:rPr>
          <w:rFonts w:ascii="Times New Roman" w:hAnsi="Times New Roman"/>
        </w:rPr>
      </w:pPr>
      <w:bookmarkStart w:id="2712" w:name="_Toc465435314"/>
      <w:r>
        <w:rPr>
          <w:rFonts w:ascii="Times New Roman" w:hAnsi="Times New Roman"/>
        </w:rPr>
        <w:t>中立呼叫</w:t>
      </w:r>
      <w:bookmarkEnd w:id="2712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将本船武装中立的立场告知海域内船只。</w:t>
      </w:r>
    </w:p>
    <w:p w:rsidR="00D96A3A" w:rsidRDefault="00D044CA">
      <w:pPr>
        <w:pStyle w:val="41"/>
        <w:numPr>
          <w:ilvl w:val="3"/>
          <w:numId w:val="4"/>
        </w:numPr>
        <w:spacing w:before="0" w:after="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发送中立呼叫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del w:id="2713" w:author="admin" w:date="2016-10-28T15:33:00Z">
        <w:r w:rsidDel="00A65D3E">
          <w:rPr>
            <w:rFonts w:ascii="Times New Roman" w:hAnsi="Times New Roman"/>
          </w:rPr>
          <w:delText>章节</w:delText>
        </w:r>
        <w:r w:rsidDel="00A65D3E">
          <w:rPr>
            <w:rFonts w:ascii="Times New Roman" w:hAnsi="Times New Roman"/>
          </w:rPr>
          <w:delText>3.1</w:delText>
        </w:r>
        <w:r w:rsidDel="00A65D3E">
          <w:rPr>
            <w:rFonts w:ascii="Times New Roman" w:hAnsi="Times New Roman"/>
          </w:rPr>
          <w:delText>中</w:delText>
        </w:r>
      </w:del>
      <w:ins w:id="2714" w:author="admin" w:date="2016-10-28T15:33:00Z">
        <w:r w:rsidR="00A65D3E">
          <w:rPr>
            <w:rFonts w:ascii="Times New Roman" w:hAnsi="Times New Roman" w:hint="eastAsia"/>
          </w:rPr>
          <w:t>从</w:t>
        </w:r>
      </w:ins>
      <w:r>
        <w:rPr>
          <w:rFonts w:ascii="Times New Roman" w:hAnsi="Times New Roman"/>
        </w:rPr>
        <w:t>DSC</w:t>
      </w:r>
      <w:r>
        <w:rPr>
          <w:rFonts w:ascii="Times New Roman" w:hAnsi="Times New Roman"/>
        </w:rPr>
        <w:t>消息列表</w:t>
      </w:r>
      <w:ins w:id="2715" w:author="admin" w:date="2016-10-28T15:33:00Z">
        <w:r w:rsidR="00A65D3E">
          <w:rPr>
            <w:rFonts w:ascii="Times New Roman" w:hAnsi="Times New Roman" w:hint="eastAsia"/>
          </w:rPr>
          <w:t>（</w:t>
        </w:r>
      </w:ins>
      <w:ins w:id="2716" w:author="admin" w:date="2016-10-31T15:55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</w:instrText>
        </w:r>
        <w:r w:rsidR="007111D4">
          <w:rPr>
            <w:rFonts w:ascii="Times New Roman" w:hAnsi="Times New Roman" w:hint="eastAsia"/>
          </w:rPr>
          <w:instrText>REF _Ref445881020 \h</w:instrText>
        </w:r>
        <w:r w:rsidR="007111D4">
          <w:rPr>
            <w:rFonts w:ascii="Times New Roman" w:hAnsi="Times New Roman"/>
          </w:rPr>
          <w:instrText xml:space="preserve">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717" w:author="admin" w:date="2016-10-31T15:55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19</w:t>
        </w:r>
        <w:r w:rsidR="007111D4">
          <w:rPr>
            <w:rFonts w:ascii="Times New Roman" w:hAnsi="Times New Roman"/>
          </w:rPr>
          <w:fldChar w:fldCharType="end"/>
        </w:r>
      </w:ins>
      <w:ins w:id="2718" w:author="admin" w:date="2016-10-28T15:33:00Z">
        <w:r w:rsidR="00A65D3E">
          <w:rPr>
            <w:rFonts w:ascii="Times New Roman" w:hAnsi="Times New Roman" w:hint="eastAsia"/>
          </w:rPr>
          <w:t>）中</w:t>
        </w:r>
      </w:ins>
      <w:del w:id="2719" w:author="admin" w:date="2016-10-28T15:33:00Z">
        <w:r w:rsidDel="00A65D3E">
          <w:rPr>
            <w:rFonts w:ascii="Times New Roman" w:hAnsi="Times New Roman"/>
          </w:rPr>
          <w:delText>，</w:delText>
        </w:r>
      </w:del>
      <w:r>
        <w:rPr>
          <w:rFonts w:ascii="Times New Roman" w:hAnsi="Times New Roman"/>
        </w:rPr>
        <w:t>选择</w:t>
      </w:r>
      <w:r>
        <w:rPr>
          <w:rFonts w:ascii="Times New Roman" w:hAnsi="Times New Roman"/>
        </w:rPr>
        <w:t>“</w:t>
      </w:r>
      <w:r>
        <w:rPr>
          <w:rFonts w:ascii="Times New Roman" w:hAnsi="Times New Roman"/>
        </w:rPr>
        <w:t>中立呼叫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，进入</w:t>
      </w:r>
      <w:ins w:id="2720" w:author="admin" w:date="2016-10-28T15:33:00Z">
        <w:r w:rsidR="00A65D3E">
          <w:rPr>
            <w:rFonts w:ascii="Times New Roman" w:hAnsi="Times New Roman" w:hint="eastAsia"/>
          </w:rPr>
          <w:t>中立</w:t>
        </w:r>
      </w:ins>
      <w:r>
        <w:rPr>
          <w:rFonts w:ascii="Times New Roman" w:hAnsi="Times New Roman"/>
        </w:rPr>
        <w:t>呼叫编辑界面，</w:t>
      </w:r>
      <w:ins w:id="2721" w:author="admin" w:date="2016-10-28T15:33:00Z">
        <w:r w:rsidR="00A65D3E">
          <w:rPr>
            <w:rFonts w:ascii="Times New Roman" w:hAnsi="Times New Roman" w:hint="eastAsia"/>
          </w:rPr>
          <w:t>如</w:t>
        </w:r>
      </w:ins>
      <w:del w:id="2722" w:author="admin" w:date="2016-10-28T15:33:00Z">
        <w:r w:rsidDel="00A65D3E">
          <w:rPr>
            <w:rFonts w:ascii="Times New Roman" w:hAnsi="Times New Roman"/>
          </w:rPr>
          <w:delText>见下</w:delText>
        </w:r>
      </w:del>
      <w:ins w:id="2723" w:author="admin" w:date="2016-10-31T15:53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_Ref465692564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724" w:author="admin" w:date="2016-10-31T15:53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166</w:t>
        </w:r>
        <w:r w:rsidR="007111D4">
          <w:rPr>
            <w:rFonts w:ascii="Times New Roman" w:hAnsi="Times New Roman"/>
          </w:rPr>
          <w:fldChar w:fldCharType="end"/>
        </w:r>
      </w:ins>
      <w:del w:id="2725" w:author="admin" w:date="2016-10-31T15:53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726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lastRenderedPageBreak/>
        <w:drawing>
          <wp:inline distT="0" distB="0" distL="0" distR="0">
            <wp:extent cx="3964131" cy="2286000"/>
            <wp:effectExtent l="19050" t="0" r="0" b="0"/>
            <wp:docPr id="210" name="图片 437" descr="fig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7" descr="fig166"/>
                    <pic:cNvPicPr>
                      <a:picLocks noChangeAspect="1" noChangeArrowheads="1"/>
                    </pic:cNvPicPr>
                  </pic:nvPicPr>
                  <pic:blipFill>
                    <a:blip r:embed="rId205" cstate="print"/>
                    <a:srcRect b="-1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131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727" w:author="admin" w:date="2016-10-31T15:42:00Z">
          <w:pPr>
            <w:pStyle w:val="af5"/>
          </w:pPr>
        </w:pPrChange>
      </w:pPr>
      <w:bookmarkStart w:id="2728" w:name="_Ref465692564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166</w:t>
      </w:r>
      <w:r w:rsidR="00D634F8">
        <w:fldChar w:fldCharType="end"/>
      </w:r>
      <w:bookmarkEnd w:id="2728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1</w:t>
      </w:r>
      <w:r>
        <w:rPr>
          <w:rFonts w:ascii="Times New Roman" w:hAnsi="Times New Roman"/>
        </w:rPr>
        <w:t>）海区：详情参考章节</w:t>
      </w:r>
      <w:r>
        <w:rPr>
          <w:rFonts w:ascii="Times New Roman" w:hAnsi="Times New Roman"/>
        </w:rPr>
        <w:t>5.3.1</w:t>
      </w:r>
      <w:r>
        <w:rPr>
          <w:rFonts w:ascii="Times New Roman" w:hAnsi="Times New Roman"/>
        </w:rPr>
        <w:t>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2</w:t>
      </w:r>
      <w:r>
        <w:rPr>
          <w:rFonts w:ascii="Times New Roman" w:hAnsi="Times New Roman"/>
        </w:rPr>
        <w:t>）优先级：限定选择紧急。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3</w:t>
      </w:r>
      <w:r>
        <w:rPr>
          <w:rFonts w:ascii="Times New Roman" w:hAnsi="Times New Roman"/>
        </w:rPr>
        <w:t>）通信类型：包括无线电话和无线电报</w:t>
      </w:r>
      <w:r>
        <w:rPr>
          <w:rFonts w:ascii="Times New Roman" w:hAnsi="Times New Roman"/>
        </w:rPr>
        <w:t>-FEC</w:t>
      </w:r>
      <w:r>
        <w:rPr>
          <w:rFonts w:ascii="Times New Roman" w:hAnsi="Times New Roman"/>
        </w:rPr>
        <w:t>两种方式，详请参考章节</w:t>
      </w:r>
      <w:r>
        <w:rPr>
          <w:rFonts w:ascii="Times New Roman" w:hAnsi="Times New Roman"/>
        </w:rPr>
        <w:t>5.3.1</w:t>
      </w:r>
      <w:r>
        <w:rPr>
          <w:rFonts w:ascii="Times New Roman" w:hAnsi="Times New Roman"/>
        </w:rPr>
        <w:t>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  <w:b/>
          <w:bCs/>
          <w:i/>
          <w:iCs/>
          <w:color w:val="4F81BD"/>
        </w:rPr>
      </w:pPr>
      <w:r>
        <w:rPr>
          <w:rFonts w:ascii="Times New Roman" w:hAnsi="Times New Roman"/>
        </w:rPr>
        <w:t>4</w:t>
      </w:r>
      <w:r>
        <w:rPr>
          <w:rFonts w:ascii="Times New Roman" w:hAnsi="Times New Roman"/>
        </w:rPr>
        <w:t>）通信频率：与</w:t>
      </w:r>
      <w:r>
        <w:rPr>
          <w:rFonts w:ascii="Times New Roman" w:hAnsi="Times New Roman"/>
        </w:rPr>
        <w:t>DSC</w:t>
      </w:r>
      <w:r>
        <w:rPr>
          <w:rFonts w:ascii="Times New Roman" w:hAnsi="Times New Roman"/>
        </w:rPr>
        <w:t>频率自动保持一致，无需修改。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5</w:t>
      </w:r>
      <w:r>
        <w:rPr>
          <w:rFonts w:ascii="Times New Roman" w:hAnsi="Times New Roman"/>
        </w:rPr>
        <w:t>）</w:t>
      </w:r>
      <w:r>
        <w:rPr>
          <w:rFonts w:ascii="Times New Roman" w:hAnsi="Times New Roman"/>
        </w:rPr>
        <w:t>DSC</w:t>
      </w:r>
      <w:r>
        <w:rPr>
          <w:rFonts w:ascii="Times New Roman" w:hAnsi="Times New Roman"/>
        </w:rPr>
        <w:t>频率：遇险频率列表中选择频率，详请参考章节</w:t>
      </w:r>
      <w:r>
        <w:rPr>
          <w:rFonts w:ascii="Times New Roman" w:hAnsi="Times New Roman"/>
        </w:rPr>
        <w:t>5.3.1</w:t>
      </w:r>
      <w:r>
        <w:rPr>
          <w:rFonts w:ascii="Times New Roman" w:hAnsi="Times New Roman"/>
        </w:rPr>
        <w:t>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参数设置完毕，选择软功能键</w:t>
      </w:r>
      <w:r>
        <w:rPr>
          <w:rFonts w:ascii="Times New Roman" w:hAnsi="Times New Roman"/>
        </w:rPr>
        <w:t>“</w:t>
      </w:r>
      <w:r>
        <w:rPr>
          <w:rFonts w:ascii="Times New Roman" w:hAnsi="Times New Roman"/>
        </w:rPr>
        <w:t>发送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将消息发出，</w:t>
      </w:r>
      <w:ins w:id="2729" w:author="admin" w:date="2016-10-28T15:34:00Z">
        <w:r w:rsidR="00A65D3E">
          <w:rPr>
            <w:rFonts w:ascii="Times New Roman" w:hAnsi="Times New Roman" w:hint="eastAsia"/>
          </w:rPr>
          <w:t>如</w:t>
        </w:r>
      </w:ins>
      <w:del w:id="2730" w:author="admin" w:date="2016-10-28T15:34:00Z">
        <w:r w:rsidDel="00A65D3E">
          <w:rPr>
            <w:rFonts w:ascii="Times New Roman" w:hAnsi="Times New Roman"/>
          </w:rPr>
          <w:delText>见下</w:delText>
        </w:r>
      </w:del>
      <w:ins w:id="2731" w:author="admin" w:date="2016-10-31T15:53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_Ref465692553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732" w:author="admin" w:date="2016-10-31T15:53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167</w:t>
        </w:r>
        <w:r w:rsidR="007111D4">
          <w:rPr>
            <w:rFonts w:ascii="Times New Roman" w:hAnsi="Times New Roman"/>
          </w:rPr>
          <w:fldChar w:fldCharType="end"/>
        </w:r>
      </w:ins>
      <w:del w:id="2733" w:author="admin" w:date="2016-10-31T15:53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734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3962251" cy="2247750"/>
            <wp:effectExtent l="19050" t="0" r="149" b="0"/>
            <wp:docPr id="211" name="图片 438" descr="fig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8" descr="fig167"/>
                    <pic:cNvPicPr>
                      <a:picLocks noChangeAspect="1" noChangeArrowheads="1"/>
                    </pic:cNvPicPr>
                  </pic:nvPicPr>
                  <pic:blipFill>
                    <a:blip r:embed="rId2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251" cy="22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735" w:author="admin" w:date="2016-10-31T15:42:00Z">
          <w:pPr>
            <w:pStyle w:val="af5"/>
          </w:pPr>
        </w:pPrChange>
      </w:pPr>
      <w:bookmarkStart w:id="2736" w:name="_Ref465692553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167</w:t>
      </w:r>
      <w:r w:rsidR="00D634F8">
        <w:fldChar w:fldCharType="end"/>
      </w:r>
      <w:bookmarkEnd w:id="2736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消息发送完毕，与海区内船只进行通信，</w:t>
      </w:r>
      <w:ins w:id="2737" w:author="admin" w:date="2016-10-28T15:34:00Z">
        <w:r w:rsidR="00A65D3E">
          <w:rPr>
            <w:rFonts w:ascii="Times New Roman" w:hAnsi="Times New Roman" w:hint="eastAsia"/>
          </w:rPr>
          <w:t>如</w:t>
        </w:r>
      </w:ins>
      <w:del w:id="2738" w:author="admin" w:date="2016-10-28T15:34:00Z">
        <w:r w:rsidDel="00A65D3E">
          <w:rPr>
            <w:rFonts w:ascii="Times New Roman" w:hAnsi="Times New Roman"/>
          </w:rPr>
          <w:delText>见下</w:delText>
        </w:r>
      </w:del>
      <w:ins w:id="2739" w:author="admin" w:date="2016-10-31T15:53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_Ref465692547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740" w:author="admin" w:date="2016-10-31T15:53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168</w:t>
        </w:r>
        <w:r w:rsidR="007111D4">
          <w:rPr>
            <w:rFonts w:ascii="Times New Roman" w:hAnsi="Times New Roman"/>
          </w:rPr>
          <w:fldChar w:fldCharType="end"/>
        </w:r>
      </w:ins>
      <w:del w:id="2741" w:author="admin" w:date="2016-10-31T15:53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742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lastRenderedPageBreak/>
        <w:drawing>
          <wp:inline distT="0" distB="0" distL="0" distR="0">
            <wp:extent cx="3964131" cy="2313709"/>
            <wp:effectExtent l="19050" t="0" r="0" b="0"/>
            <wp:docPr id="212" name="图片 439" descr="fig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9" descr="fig168"/>
                    <pic:cNvPicPr>
                      <a:picLocks noChangeAspect="1" noChangeArrowheads="1"/>
                    </pic:cNvPicPr>
                  </pic:nvPicPr>
                  <pic:blipFill>
                    <a:blip r:embed="rId207" cstate="print"/>
                    <a:srcRect b="-2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131" cy="2313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743" w:author="admin" w:date="2016-10-31T15:42:00Z">
          <w:pPr>
            <w:pStyle w:val="af5"/>
          </w:pPr>
        </w:pPrChange>
      </w:pPr>
      <w:bookmarkStart w:id="2744" w:name="_Ref465692547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168</w:t>
      </w:r>
      <w:r w:rsidR="00D634F8">
        <w:fldChar w:fldCharType="end"/>
      </w:r>
      <w:bookmarkEnd w:id="2744"/>
    </w:p>
    <w:p w:rsidR="00D96A3A" w:rsidRDefault="00D044CA">
      <w:pPr>
        <w:pStyle w:val="41"/>
        <w:numPr>
          <w:ilvl w:val="3"/>
          <w:numId w:val="4"/>
        </w:numPr>
        <w:spacing w:before="0" w:after="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接收中立呼叫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收到中立呼叫消息，警报响起，并弹出提示框，</w:t>
      </w:r>
      <w:ins w:id="2745" w:author="admin" w:date="2016-10-28T15:34:00Z">
        <w:r w:rsidR="00A65D3E">
          <w:rPr>
            <w:rFonts w:ascii="Times New Roman" w:hAnsi="Times New Roman" w:hint="eastAsia"/>
          </w:rPr>
          <w:t>如</w:t>
        </w:r>
      </w:ins>
      <w:del w:id="2746" w:author="admin" w:date="2016-10-28T15:34:00Z">
        <w:r w:rsidDel="00A65D3E">
          <w:rPr>
            <w:rFonts w:ascii="Times New Roman" w:hAnsi="Times New Roman"/>
          </w:rPr>
          <w:delText>见下</w:delText>
        </w:r>
      </w:del>
      <w:ins w:id="2747" w:author="admin" w:date="2016-10-31T15:53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_Ref465692541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748" w:author="admin" w:date="2016-10-31T15:53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169</w:t>
        </w:r>
        <w:r w:rsidR="007111D4">
          <w:rPr>
            <w:rFonts w:ascii="Times New Roman" w:hAnsi="Times New Roman"/>
          </w:rPr>
          <w:fldChar w:fldCharType="end"/>
        </w:r>
      </w:ins>
      <w:del w:id="2749" w:author="admin" w:date="2016-10-31T15:53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750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2516332" cy="1212273"/>
            <wp:effectExtent l="19050" t="0" r="0" b="0"/>
            <wp:docPr id="213" name="图片 441" descr="fig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1" descr="fig169"/>
                    <pic:cNvPicPr>
                      <a:picLocks noChangeAspect="1" noChangeArrowheads="1"/>
                    </pic:cNvPicPr>
                  </pic:nvPicPr>
                  <pic:blipFill>
                    <a:blip r:embed="rId208" cstate="print"/>
                    <a:srcRect b="-8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332" cy="1212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751" w:author="admin" w:date="2016-10-31T15:42:00Z">
          <w:pPr>
            <w:pStyle w:val="af5"/>
          </w:pPr>
        </w:pPrChange>
      </w:pPr>
      <w:bookmarkStart w:id="2752" w:name="_Ref465692541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169</w:t>
      </w:r>
      <w:r w:rsidR="00D634F8">
        <w:fldChar w:fldCharType="end"/>
      </w:r>
      <w:bookmarkEnd w:id="2752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根据提示，按【</w:t>
      </w:r>
      <w:r>
        <w:rPr>
          <w:rFonts w:ascii="Times New Roman" w:hAnsi="Times New Roman"/>
        </w:rPr>
        <w:t>ESC</w:t>
      </w:r>
      <w:r>
        <w:rPr>
          <w:rFonts w:ascii="Times New Roman" w:hAnsi="Times New Roman"/>
        </w:rPr>
        <w:t>】停止报警，</w:t>
      </w:r>
      <w:ins w:id="2753" w:author="admin" w:date="2016-10-28T15:34:00Z">
        <w:r w:rsidR="00A65D3E">
          <w:rPr>
            <w:rFonts w:ascii="Times New Roman" w:hAnsi="Times New Roman" w:hint="eastAsia"/>
          </w:rPr>
          <w:t>系统</w:t>
        </w:r>
      </w:ins>
      <w:r>
        <w:rPr>
          <w:rFonts w:ascii="Times New Roman" w:hAnsi="Times New Roman"/>
        </w:rPr>
        <w:t>退出提示框</w:t>
      </w:r>
      <w:ins w:id="2754" w:author="admin" w:date="2016-10-28T15:34:00Z">
        <w:r w:rsidR="00A65D3E">
          <w:rPr>
            <w:rFonts w:ascii="Times New Roman" w:hAnsi="Times New Roman" w:hint="eastAsia"/>
          </w:rPr>
          <w:t>并</w:t>
        </w:r>
      </w:ins>
      <w:del w:id="2755" w:author="admin" w:date="2016-10-28T15:34:00Z">
        <w:r w:rsidDel="00A65D3E">
          <w:rPr>
            <w:rFonts w:ascii="Times New Roman" w:hAnsi="Times New Roman"/>
          </w:rPr>
          <w:delText>，</w:delText>
        </w:r>
      </w:del>
      <w:r>
        <w:rPr>
          <w:rFonts w:ascii="Times New Roman" w:hAnsi="Times New Roman"/>
        </w:rPr>
        <w:t>显示</w:t>
      </w:r>
      <w:ins w:id="2756" w:author="admin" w:date="2016-10-28T15:34:00Z">
        <w:r w:rsidR="00A65D3E">
          <w:rPr>
            <w:rFonts w:ascii="Times New Roman" w:hAnsi="Times New Roman" w:hint="eastAsia"/>
          </w:rPr>
          <w:t>消息</w:t>
        </w:r>
      </w:ins>
      <w:del w:id="2757" w:author="admin" w:date="2016-10-28T15:34:00Z">
        <w:r w:rsidDel="00A65D3E">
          <w:rPr>
            <w:rFonts w:ascii="Times New Roman" w:hAnsi="Times New Roman"/>
          </w:rPr>
          <w:delText>具体信息</w:delText>
        </w:r>
      </w:del>
      <w:ins w:id="2758" w:author="admin" w:date="2016-10-28T15:34:00Z">
        <w:r w:rsidR="00A65D3E">
          <w:rPr>
            <w:rFonts w:ascii="Times New Roman" w:hAnsi="Times New Roman" w:hint="eastAsia"/>
          </w:rPr>
          <w:t>内容</w:t>
        </w:r>
      </w:ins>
      <w:r>
        <w:rPr>
          <w:rFonts w:ascii="Times New Roman" w:hAnsi="Times New Roman"/>
        </w:rPr>
        <w:t>，与海区内船只进行通信，</w:t>
      </w:r>
      <w:ins w:id="2759" w:author="admin" w:date="2016-10-28T15:35:00Z">
        <w:r w:rsidR="00A65D3E">
          <w:rPr>
            <w:rFonts w:ascii="Times New Roman" w:hAnsi="Times New Roman" w:hint="eastAsia"/>
          </w:rPr>
          <w:t>如</w:t>
        </w:r>
      </w:ins>
      <w:del w:id="2760" w:author="admin" w:date="2016-10-28T15:35:00Z">
        <w:r w:rsidDel="00A65D3E">
          <w:rPr>
            <w:rFonts w:ascii="Times New Roman" w:hAnsi="Times New Roman"/>
          </w:rPr>
          <w:delText>见</w:delText>
        </w:r>
      </w:del>
      <w:del w:id="2761" w:author="admin" w:date="2016-10-28T15:34:00Z">
        <w:r w:rsidDel="00A65D3E">
          <w:rPr>
            <w:rFonts w:ascii="Times New Roman" w:hAnsi="Times New Roman"/>
          </w:rPr>
          <w:delText>下</w:delText>
        </w:r>
      </w:del>
      <w:ins w:id="2762" w:author="admin" w:date="2016-10-31T15:53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_Ref465692535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763" w:author="admin" w:date="2016-10-31T15:53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170</w:t>
        </w:r>
        <w:r w:rsidR="007111D4">
          <w:rPr>
            <w:rFonts w:ascii="Times New Roman" w:hAnsi="Times New Roman"/>
          </w:rPr>
          <w:fldChar w:fldCharType="end"/>
        </w:r>
      </w:ins>
      <w:del w:id="2764" w:author="admin" w:date="2016-10-31T15:53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EC62FF" w:rsidP="007111D4">
      <w:pPr>
        <w:widowControl/>
        <w:spacing w:beforeLines="50" w:after="0" w:line="360" w:lineRule="auto"/>
        <w:jc w:val="center"/>
        <w:rPr>
          <w:noProof/>
          <w:kern w:val="0"/>
          <w:sz w:val="24"/>
          <w:szCs w:val="24"/>
          <w:rPrChange w:id="2765" w:author="admin" w:date="2016-10-27T15:54:00Z">
            <w:rPr>
              <w:rStyle w:val="af3"/>
              <w:rFonts w:ascii="Times New Roman" w:eastAsia="黑体" w:hAnsi="Times New Roman"/>
              <w:szCs w:val="20"/>
            </w:rPr>
          </w:rPrChange>
        </w:rPr>
        <w:pPrChange w:id="2766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  <w:rPrChange w:id="2767" w:author="Unknown">
            <w:rPr>
              <w:rFonts w:ascii="Times New Roman" w:hAnsi="Times New Roman"/>
              <w:b/>
              <w:bCs/>
              <w:i/>
              <w:iCs/>
              <w:noProof/>
              <w:color w:val="4F81BD"/>
            </w:rPr>
          </w:rPrChange>
        </w:rPr>
        <w:lastRenderedPageBreak/>
        <w:drawing>
          <wp:inline distT="0" distB="0" distL="0" distR="0">
            <wp:extent cx="3964131" cy="2292927"/>
            <wp:effectExtent l="19050" t="0" r="0" b="0"/>
            <wp:docPr id="302" name="图片 38" descr="C:\Users\admin\Desktop\160705Translation\二代电台UI文件\fig_emf_zhCN\fig170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dmin\Desktop\160705Translation\二代电台UI文件\fig_emf_zhCN\fig170.emf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rcRect b="-2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131" cy="2292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768" w:author="admin" w:date="2016-10-31T15:42:00Z">
          <w:pPr>
            <w:pStyle w:val="af5"/>
          </w:pPr>
        </w:pPrChange>
      </w:pPr>
      <w:bookmarkStart w:id="2769" w:name="_Ref465692535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170</w:t>
      </w:r>
      <w:r w:rsidR="00D634F8">
        <w:fldChar w:fldCharType="end"/>
      </w:r>
      <w:bookmarkEnd w:id="2769"/>
    </w:p>
    <w:p w:rsidR="00D96A3A" w:rsidRDefault="00D044CA">
      <w:pPr>
        <w:pStyle w:val="20"/>
        <w:numPr>
          <w:ilvl w:val="1"/>
          <w:numId w:val="4"/>
        </w:numPr>
        <w:spacing w:before="0" w:after="0" w:line="360" w:lineRule="auto"/>
        <w:rPr>
          <w:rFonts w:ascii="Times New Roman" w:hAnsi="Times New Roman"/>
        </w:rPr>
      </w:pPr>
      <w:bookmarkStart w:id="2770" w:name="_Toc465435315"/>
      <w:r>
        <w:rPr>
          <w:rFonts w:ascii="Times New Roman" w:hAnsi="Times New Roman"/>
        </w:rPr>
        <w:t>日志</w:t>
      </w:r>
      <w:bookmarkEnd w:id="2770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日志用于记录</w:t>
      </w:r>
      <w:r>
        <w:rPr>
          <w:rFonts w:ascii="Times New Roman" w:hAnsi="Times New Roman"/>
        </w:rPr>
        <w:t>DSC</w:t>
      </w:r>
      <w:r>
        <w:rPr>
          <w:rFonts w:ascii="Times New Roman" w:hAnsi="Times New Roman"/>
        </w:rPr>
        <w:t>呼叫消息，包括遇险接收、常规接收及发送等。主要功能包括类型切换、日志打开、日志删除等，并显示当前记录的消息数目及未读消息等。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主界面下选择软功能键</w:t>
      </w:r>
      <w:r>
        <w:rPr>
          <w:rFonts w:ascii="Times New Roman" w:hAnsi="Times New Roman"/>
        </w:rPr>
        <w:t>“</w:t>
      </w:r>
      <w:r>
        <w:rPr>
          <w:rFonts w:ascii="Times New Roman" w:hAnsi="Times New Roman"/>
        </w:rPr>
        <w:t>日志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，进入日志界面，</w:t>
      </w:r>
      <w:ins w:id="2771" w:author="admin" w:date="2016-10-28T15:35:00Z">
        <w:r w:rsidR="00A65D3E">
          <w:rPr>
            <w:rFonts w:ascii="Times New Roman" w:hAnsi="Times New Roman" w:hint="eastAsia"/>
          </w:rPr>
          <w:t>如</w:t>
        </w:r>
      </w:ins>
      <w:del w:id="2772" w:author="admin" w:date="2016-10-28T15:35:00Z">
        <w:r w:rsidDel="00A65D3E">
          <w:rPr>
            <w:rFonts w:ascii="Times New Roman" w:hAnsi="Times New Roman"/>
          </w:rPr>
          <w:delText>见下</w:delText>
        </w:r>
      </w:del>
      <w:ins w:id="2773" w:author="admin" w:date="2016-10-31T15:53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_Ref465692528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774" w:author="admin" w:date="2016-10-31T15:53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171</w:t>
        </w:r>
        <w:r w:rsidR="007111D4">
          <w:rPr>
            <w:rFonts w:ascii="Times New Roman" w:hAnsi="Times New Roman"/>
          </w:rPr>
          <w:fldChar w:fldCharType="end"/>
        </w:r>
      </w:ins>
      <w:del w:id="2775" w:author="admin" w:date="2016-10-31T15:53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BA02A4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776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3964131" cy="2306782"/>
            <wp:effectExtent l="19050" t="0" r="0" b="0"/>
            <wp:docPr id="53" name="图片 14" descr="C:\Users\admin\Desktop\160705Translation\二代电台UI文件\fig_emf_zhCN\fig171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\Desktop\160705Translation\二代电台UI文件\fig_emf_zhCN\fig171.emf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rcRect b="-3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131" cy="2306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777" w:author="admin" w:date="2016-10-31T15:42:00Z">
          <w:pPr>
            <w:pStyle w:val="af5"/>
          </w:pPr>
        </w:pPrChange>
      </w:pPr>
      <w:bookmarkStart w:id="2778" w:name="_Ref465692528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171</w:t>
      </w:r>
      <w:r w:rsidR="00D634F8">
        <w:fldChar w:fldCharType="end"/>
      </w:r>
      <w:bookmarkEnd w:id="2778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左侧边栏，显示当前日志类型及数目。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中间区域，显示当前类型的日志。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  <w:b/>
          <w:bCs/>
          <w:i/>
          <w:iCs/>
          <w:color w:val="4F81BD"/>
        </w:rPr>
      </w:pPr>
      <w:r>
        <w:rPr>
          <w:rFonts w:ascii="Times New Roman" w:hAnsi="Times New Roman"/>
        </w:rPr>
        <w:lastRenderedPageBreak/>
        <w:t>右侧边栏，显示功能操作，包括类型切换、日志打开及日志删除等。</w:t>
      </w:r>
    </w:p>
    <w:p w:rsidR="00D96A3A" w:rsidRDefault="00D044CA">
      <w:pPr>
        <w:pStyle w:val="30"/>
        <w:numPr>
          <w:ilvl w:val="2"/>
          <w:numId w:val="4"/>
        </w:numPr>
        <w:spacing w:before="0" w:after="0" w:line="360" w:lineRule="auto"/>
        <w:rPr>
          <w:rFonts w:ascii="Times New Roman" w:hAnsi="Times New Roman"/>
        </w:rPr>
      </w:pPr>
      <w:bookmarkStart w:id="2779" w:name="_Toc465435316"/>
      <w:r>
        <w:rPr>
          <w:rFonts w:ascii="Times New Roman" w:hAnsi="Times New Roman"/>
        </w:rPr>
        <w:t>类型切换</w:t>
      </w:r>
      <w:bookmarkEnd w:id="2779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选择软功能键</w:t>
      </w:r>
      <w:r>
        <w:rPr>
          <w:rFonts w:ascii="Times New Roman" w:hAnsi="Times New Roman"/>
        </w:rPr>
        <w:t>“</w:t>
      </w:r>
      <w:r>
        <w:rPr>
          <w:rFonts w:ascii="Times New Roman" w:hAnsi="Times New Roman"/>
        </w:rPr>
        <w:t>类型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，系统在不同类型间进行切换，包括遇险接收、常规接收及发送。</w:t>
      </w:r>
    </w:p>
    <w:p w:rsidR="00D96A3A" w:rsidRDefault="00D044CA">
      <w:pPr>
        <w:pStyle w:val="30"/>
        <w:numPr>
          <w:ilvl w:val="2"/>
          <w:numId w:val="4"/>
        </w:numPr>
        <w:spacing w:before="0" w:after="0" w:line="360" w:lineRule="auto"/>
        <w:rPr>
          <w:rFonts w:ascii="Times New Roman" w:hAnsi="Times New Roman"/>
        </w:rPr>
      </w:pPr>
      <w:bookmarkStart w:id="2780" w:name="_Toc465435317"/>
      <w:r>
        <w:rPr>
          <w:rFonts w:ascii="Times New Roman" w:hAnsi="Times New Roman"/>
        </w:rPr>
        <w:t>日志打开</w:t>
      </w:r>
      <w:bookmarkEnd w:id="2780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选中日志列表中条目，选择软功能键</w:t>
      </w:r>
      <w:r>
        <w:rPr>
          <w:rFonts w:ascii="Times New Roman" w:hAnsi="Times New Roman"/>
        </w:rPr>
        <w:t>“</w:t>
      </w:r>
      <w:r>
        <w:rPr>
          <w:rFonts w:ascii="Times New Roman" w:hAnsi="Times New Roman"/>
        </w:rPr>
        <w:t>打开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，将显示所选项的详细信息。</w:t>
      </w:r>
    </w:p>
    <w:p w:rsidR="00D96A3A" w:rsidRDefault="00D044CA">
      <w:pPr>
        <w:pStyle w:val="30"/>
        <w:numPr>
          <w:ilvl w:val="2"/>
          <w:numId w:val="4"/>
        </w:numPr>
        <w:spacing w:before="0" w:after="0" w:line="360" w:lineRule="auto"/>
        <w:rPr>
          <w:rFonts w:ascii="Times New Roman" w:hAnsi="Times New Roman"/>
        </w:rPr>
      </w:pPr>
      <w:bookmarkStart w:id="2781" w:name="_Toc465435318"/>
      <w:r>
        <w:rPr>
          <w:rFonts w:ascii="Times New Roman" w:hAnsi="Times New Roman"/>
        </w:rPr>
        <w:t>日志删除</w:t>
      </w:r>
      <w:bookmarkEnd w:id="2781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选中日志列表中条目，选择软功能键</w:t>
      </w:r>
      <w:r>
        <w:rPr>
          <w:rFonts w:ascii="Times New Roman" w:hAnsi="Times New Roman"/>
        </w:rPr>
        <w:t>“</w:t>
      </w:r>
      <w:r>
        <w:rPr>
          <w:rFonts w:ascii="Times New Roman" w:hAnsi="Times New Roman"/>
        </w:rPr>
        <w:t>删除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，将弹出提示框，</w:t>
      </w:r>
      <w:ins w:id="2782" w:author="admin" w:date="2016-10-28T15:36:00Z">
        <w:r w:rsidR="00A65D3E">
          <w:rPr>
            <w:rFonts w:ascii="Times New Roman" w:hAnsi="Times New Roman" w:hint="eastAsia"/>
          </w:rPr>
          <w:t>如</w:t>
        </w:r>
      </w:ins>
      <w:del w:id="2783" w:author="admin" w:date="2016-10-28T15:36:00Z">
        <w:r w:rsidDel="00A65D3E">
          <w:rPr>
            <w:rFonts w:ascii="Times New Roman" w:hAnsi="Times New Roman"/>
          </w:rPr>
          <w:delText>见下</w:delText>
        </w:r>
      </w:del>
      <w:ins w:id="2784" w:author="admin" w:date="2016-10-31T15:53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_Ref465692520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785" w:author="admin" w:date="2016-10-31T15:53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172</w:t>
        </w:r>
        <w:r w:rsidR="007111D4">
          <w:rPr>
            <w:rFonts w:ascii="Times New Roman" w:hAnsi="Times New Roman"/>
          </w:rPr>
          <w:fldChar w:fldCharType="end"/>
        </w:r>
      </w:ins>
      <w:del w:id="2786" w:author="admin" w:date="2016-10-31T15:53:00Z">
        <w:r w:rsidDel="007111D4">
          <w:rPr>
            <w:rFonts w:ascii="Times New Roman" w:hAnsi="Times New Roman"/>
          </w:rPr>
          <w:delText>图</w:delText>
        </w:r>
      </w:del>
      <w:ins w:id="2787" w:author="admin" w:date="2016-10-28T15:36:00Z">
        <w:r w:rsidR="00A65D3E">
          <w:rPr>
            <w:rFonts w:ascii="Times New Roman" w:hAnsi="Times New Roman" w:hint="eastAsia"/>
          </w:rPr>
          <w:t>，</w:t>
        </w:r>
      </w:ins>
      <w:del w:id="2788" w:author="admin" w:date="2016-10-28T15:36:00Z">
        <w:r w:rsidDel="00A65D3E">
          <w:rPr>
            <w:rFonts w:ascii="Times New Roman" w:hAnsi="Times New Roman"/>
          </w:rPr>
          <w:delText>。</w:delText>
        </w:r>
      </w:del>
      <w:r>
        <w:rPr>
          <w:rFonts w:ascii="Times New Roman" w:hAnsi="Times New Roman"/>
        </w:rPr>
        <w:t>选择</w:t>
      </w:r>
      <w:r>
        <w:rPr>
          <w:rFonts w:ascii="Times New Roman" w:hAnsi="Times New Roman"/>
        </w:rPr>
        <w:t>“</w:t>
      </w:r>
      <w:r>
        <w:rPr>
          <w:rFonts w:ascii="Times New Roman" w:hAnsi="Times New Roman"/>
        </w:rPr>
        <w:t>确认</w:t>
      </w:r>
      <w:r>
        <w:rPr>
          <w:rFonts w:ascii="Times New Roman" w:hAnsi="Times New Roman"/>
        </w:rPr>
        <w:t>”</w:t>
      </w:r>
      <w:ins w:id="2789" w:author="admin" w:date="2016-10-28T15:36:00Z">
        <w:r w:rsidR="00A65D3E">
          <w:rPr>
            <w:rFonts w:ascii="Times New Roman" w:hAnsi="Times New Roman" w:hint="eastAsia"/>
          </w:rPr>
          <w:t>，</w:t>
        </w:r>
      </w:ins>
      <w:r>
        <w:rPr>
          <w:rFonts w:ascii="Times New Roman" w:hAnsi="Times New Roman"/>
        </w:rPr>
        <w:t>删除日志。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790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1707750" cy="769500"/>
            <wp:effectExtent l="19050" t="0" r="6750" b="0"/>
            <wp:docPr id="216" name="图片 444" descr="fig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4" descr="fig172"/>
                    <pic:cNvPicPr>
                      <a:picLocks noChangeAspect="1" noChangeArrowheads="1"/>
                    </pic:cNvPicPr>
                  </pic:nvPicPr>
                  <pic:blipFill>
                    <a:blip r:embed="rId2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7750" cy="76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791" w:author="admin" w:date="2016-10-31T15:42:00Z">
          <w:pPr>
            <w:pStyle w:val="af5"/>
          </w:pPr>
        </w:pPrChange>
      </w:pPr>
      <w:bookmarkStart w:id="2792" w:name="_Ref465692520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172</w:t>
      </w:r>
      <w:r w:rsidR="00D634F8">
        <w:fldChar w:fldCharType="end"/>
      </w:r>
      <w:bookmarkEnd w:id="2792"/>
    </w:p>
    <w:p w:rsidR="00D96A3A" w:rsidRDefault="00D044CA">
      <w:pPr>
        <w:pStyle w:val="20"/>
        <w:numPr>
          <w:ilvl w:val="1"/>
          <w:numId w:val="4"/>
        </w:numPr>
        <w:spacing w:before="0" w:after="0" w:line="360" w:lineRule="auto"/>
        <w:rPr>
          <w:rFonts w:ascii="Times New Roman" w:hAnsi="Times New Roman"/>
        </w:rPr>
      </w:pPr>
      <w:bookmarkStart w:id="2793" w:name="_Toc465435319"/>
      <w:r>
        <w:rPr>
          <w:rFonts w:ascii="Times New Roman" w:hAnsi="Times New Roman"/>
        </w:rPr>
        <w:t>功能</w:t>
      </w:r>
      <w:bookmarkEnd w:id="2793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主界面下</w:t>
      </w:r>
      <w:ins w:id="2794" w:author="admin" w:date="2016-10-28T15:36:00Z">
        <w:r w:rsidR="00A65D3E">
          <w:rPr>
            <w:rFonts w:ascii="Times New Roman" w:hAnsi="Times New Roman" w:hint="eastAsia"/>
          </w:rPr>
          <w:t>（</w:t>
        </w:r>
      </w:ins>
      <w:ins w:id="2795" w:author="admin" w:date="2016-10-31T15:52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</w:instrText>
        </w:r>
        <w:r w:rsidR="007111D4">
          <w:rPr>
            <w:rFonts w:ascii="Times New Roman" w:hAnsi="Times New Roman" w:hint="eastAsia"/>
          </w:rPr>
          <w:instrText>REF _Ref445880879 \h</w:instrText>
        </w:r>
        <w:r w:rsidR="007111D4">
          <w:rPr>
            <w:rFonts w:ascii="Times New Roman" w:hAnsi="Times New Roman"/>
          </w:rPr>
          <w:instrText xml:space="preserve">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796" w:author="admin" w:date="2016-10-31T15:52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7</w:t>
        </w:r>
        <w:r w:rsidR="007111D4">
          <w:rPr>
            <w:rFonts w:ascii="Times New Roman" w:hAnsi="Times New Roman"/>
          </w:rPr>
          <w:fldChar w:fldCharType="end"/>
        </w:r>
      </w:ins>
      <w:ins w:id="2797" w:author="admin" w:date="2016-10-28T15:36:00Z">
        <w:r w:rsidR="00A65D3E">
          <w:rPr>
            <w:rFonts w:ascii="Times New Roman" w:hAnsi="Times New Roman" w:hint="eastAsia"/>
          </w:rPr>
          <w:t>）</w:t>
        </w:r>
      </w:ins>
      <w:del w:id="2798" w:author="admin" w:date="2016-10-28T15:36:00Z">
        <w:r w:rsidDel="00A65D3E">
          <w:rPr>
            <w:rFonts w:ascii="Times New Roman" w:hAnsi="Times New Roman"/>
          </w:rPr>
          <w:delText>，</w:delText>
        </w:r>
      </w:del>
      <w:r>
        <w:rPr>
          <w:rFonts w:ascii="Times New Roman" w:hAnsi="Times New Roman"/>
        </w:rPr>
        <w:t>选择软功能键</w:t>
      </w:r>
      <w:r>
        <w:rPr>
          <w:rFonts w:ascii="Times New Roman" w:hAnsi="Times New Roman"/>
        </w:rPr>
        <w:t>“</w:t>
      </w:r>
      <w:r>
        <w:rPr>
          <w:rFonts w:ascii="Times New Roman" w:hAnsi="Times New Roman"/>
        </w:rPr>
        <w:t>功能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，显示功能列表，如</w:t>
      </w:r>
      <w:ins w:id="2799" w:author="admin" w:date="2016-10-31T15:52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_Ref465692498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800" w:author="admin" w:date="2016-10-31T15:52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173</w:t>
        </w:r>
        <w:r w:rsidR="007111D4">
          <w:rPr>
            <w:rFonts w:ascii="Times New Roman" w:hAnsi="Times New Roman"/>
          </w:rPr>
          <w:fldChar w:fldCharType="end"/>
        </w:r>
      </w:ins>
      <w:del w:id="2801" w:author="admin" w:date="2016-10-31T15:52:00Z">
        <w:r w:rsidDel="007111D4">
          <w:rPr>
            <w:rFonts w:ascii="Times New Roman" w:hAnsi="Times New Roman"/>
          </w:rPr>
          <w:delText>图</w:delText>
        </w:r>
      </w:del>
      <w:del w:id="2802" w:author="admin" w:date="2016-10-28T15:37:00Z">
        <w:r w:rsidDel="00A65D3E">
          <w:rPr>
            <w:rFonts w:ascii="Times New Roman" w:hAnsi="Times New Roman"/>
          </w:rPr>
          <w:delText>x</w:delText>
        </w:r>
      </w:del>
      <w:r>
        <w:rPr>
          <w:rFonts w:ascii="Times New Roman" w:hAnsi="Times New Roman"/>
        </w:rPr>
        <w:t>。</w:t>
      </w:r>
    </w:p>
    <w:p w:rsidR="00EC62FF" w:rsidRDefault="000C6E75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803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1023159" cy="453850"/>
            <wp:effectExtent l="19050" t="0" r="5541" b="0"/>
            <wp:docPr id="299" name="图片 35" descr="E:\二代电台\说明书全套20160809\160705Translation\二代电台UI文件\fig_emf_zhCN\fig173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:\二代电台\说明书全套20160809\160705Translation\二代电台UI文件\fig_emf_zhCN\fig173.emf"/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rcRect b="-20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3159" cy="45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804" w:author="admin" w:date="2016-10-31T15:42:00Z">
          <w:pPr>
            <w:pStyle w:val="af5"/>
          </w:pPr>
        </w:pPrChange>
      </w:pPr>
      <w:bookmarkStart w:id="2805" w:name="_Ref465692498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173</w:t>
      </w:r>
      <w:r w:rsidR="00D634F8">
        <w:fldChar w:fldCharType="end"/>
      </w:r>
      <w:bookmarkEnd w:id="2805"/>
    </w:p>
    <w:p w:rsidR="00D96A3A" w:rsidRDefault="00D044CA">
      <w:pPr>
        <w:pStyle w:val="30"/>
        <w:numPr>
          <w:ilvl w:val="2"/>
          <w:numId w:val="4"/>
        </w:numPr>
        <w:spacing w:before="0" w:after="0" w:line="360" w:lineRule="auto"/>
        <w:rPr>
          <w:rFonts w:ascii="Times New Roman" w:hAnsi="Times New Roman"/>
        </w:rPr>
      </w:pPr>
      <w:bookmarkStart w:id="2806" w:name="_Toc465435320"/>
      <w:r>
        <w:rPr>
          <w:rFonts w:ascii="Times New Roman" w:hAnsi="Times New Roman"/>
        </w:rPr>
        <w:t>SSB</w:t>
      </w:r>
      <w:r>
        <w:rPr>
          <w:rFonts w:ascii="Times New Roman" w:hAnsi="Times New Roman"/>
        </w:rPr>
        <w:t>扫描</w:t>
      </w:r>
      <w:bookmarkEnd w:id="2806"/>
    </w:p>
    <w:p w:rsidR="00D96A3A" w:rsidRDefault="00A65D3E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ins w:id="2807" w:author="admin" w:date="2016-10-28T15:37:00Z">
        <w:r>
          <w:rPr>
            <w:rFonts w:ascii="Times New Roman" w:hAnsi="Times New Roman" w:hint="eastAsia"/>
          </w:rPr>
          <w:t>选择“</w:t>
        </w:r>
        <w:r>
          <w:rPr>
            <w:rFonts w:ascii="Times New Roman" w:hAnsi="Times New Roman" w:hint="eastAsia"/>
          </w:rPr>
          <w:t>SSB</w:t>
        </w:r>
        <w:r>
          <w:rPr>
            <w:rFonts w:ascii="Times New Roman" w:hAnsi="Times New Roman" w:hint="eastAsia"/>
          </w:rPr>
          <w:t>扫描”，按【</w:t>
        </w:r>
        <w:r>
          <w:rPr>
            <w:rFonts w:ascii="Times New Roman" w:hAnsi="Times New Roman" w:hint="eastAsia"/>
          </w:rPr>
          <w:t>ENTER</w:t>
        </w:r>
        <w:r>
          <w:rPr>
            <w:rFonts w:ascii="Times New Roman" w:hAnsi="Times New Roman" w:hint="eastAsia"/>
          </w:rPr>
          <w:t>】</w:t>
        </w:r>
      </w:ins>
      <w:del w:id="2808" w:author="admin" w:date="2016-10-28T15:37:00Z">
        <w:r w:rsidR="00D044CA" w:rsidDel="00A65D3E">
          <w:rPr>
            <w:rFonts w:ascii="Times New Roman" w:hAnsi="Times New Roman"/>
          </w:rPr>
          <w:delText>执行</w:delText>
        </w:r>
        <w:r w:rsidR="00D044CA" w:rsidDel="00A65D3E">
          <w:rPr>
            <w:rFonts w:ascii="Times New Roman" w:hAnsi="Times New Roman"/>
          </w:rPr>
          <w:delText>SSB</w:delText>
        </w:r>
        <w:r w:rsidR="00D044CA" w:rsidDel="00A65D3E">
          <w:rPr>
            <w:rFonts w:ascii="Times New Roman" w:hAnsi="Times New Roman"/>
          </w:rPr>
          <w:delText>扫描功能，</w:delText>
        </w:r>
      </w:del>
      <w:r w:rsidR="00D044CA">
        <w:rPr>
          <w:rFonts w:ascii="Times New Roman" w:hAnsi="Times New Roman"/>
        </w:rPr>
        <w:t>弹出提示框，</w:t>
      </w:r>
      <w:ins w:id="2809" w:author="admin" w:date="2016-10-28T15:37:00Z">
        <w:r>
          <w:rPr>
            <w:rFonts w:ascii="Times New Roman" w:hAnsi="Times New Roman" w:hint="eastAsia"/>
          </w:rPr>
          <w:t>如</w:t>
        </w:r>
      </w:ins>
      <w:del w:id="2810" w:author="admin" w:date="2016-10-28T15:37:00Z">
        <w:r w:rsidR="00D044CA" w:rsidDel="00A65D3E">
          <w:rPr>
            <w:rFonts w:ascii="Times New Roman" w:hAnsi="Times New Roman"/>
          </w:rPr>
          <w:delText>见下</w:delText>
        </w:r>
      </w:del>
      <w:ins w:id="2811" w:author="admin" w:date="2016-10-31T15:52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_Ref465692492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812" w:author="admin" w:date="2016-10-31T15:52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174</w:t>
        </w:r>
        <w:r w:rsidR="007111D4">
          <w:rPr>
            <w:rFonts w:ascii="Times New Roman" w:hAnsi="Times New Roman"/>
          </w:rPr>
          <w:fldChar w:fldCharType="end"/>
        </w:r>
      </w:ins>
      <w:del w:id="2813" w:author="admin" w:date="2016-10-31T15:52:00Z">
        <w:r w:rsidR="00D044CA" w:rsidDel="007111D4">
          <w:rPr>
            <w:rFonts w:ascii="Times New Roman" w:hAnsi="Times New Roman"/>
          </w:rPr>
          <w:delText>图</w:delText>
        </w:r>
      </w:del>
      <w:ins w:id="2814" w:author="admin" w:date="2016-10-28T15:37:00Z">
        <w:r>
          <w:rPr>
            <w:rFonts w:ascii="Times New Roman" w:hAnsi="Times New Roman" w:hint="eastAsia"/>
          </w:rPr>
          <w:t>，</w:t>
        </w:r>
      </w:ins>
      <w:ins w:id="2815" w:author="admin" w:date="2016-10-28T15:38:00Z">
        <w:r>
          <w:rPr>
            <w:rFonts w:ascii="Times New Roman" w:hAnsi="Times New Roman" w:hint="eastAsia"/>
          </w:rPr>
          <w:t>系统</w:t>
        </w:r>
      </w:ins>
      <w:ins w:id="2816" w:author="admin" w:date="2016-10-28T15:37:00Z">
        <w:r>
          <w:rPr>
            <w:rFonts w:ascii="Times New Roman" w:hAnsi="Times New Roman"/>
          </w:rPr>
          <w:t>执行</w:t>
        </w:r>
        <w:r>
          <w:rPr>
            <w:rFonts w:ascii="Times New Roman" w:hAnsi="Times New Roman"/>
          </w:rPr>
          <w:t>SSB</w:t>
        </w:r>
        <w:r>
          <w:rPr>
            <w:rFonts w:ascii="Times New Roman" w:hAnsi="Times New Roman"/>
          </w:rPr>
          <w:t>扫描功能</w:t>
        </w:r>
      </w:ins>
      <w:r w:rsidR="00D044CA">
        <w:rPr>
          <w:rFonts w:ascii="Times New Roman" w:hAnsi="Times New Roman"/>
        </w:rPr>
        <w:t>。</w:t>
      </w:r>
    </w:p>
    <w:p w:rsidR="00EC62FF" w:rsidRDefault="00EC62FF" w:rsidP="007111D4">
      <w:pPr>
        <w:widowControl/>
        <w:spacing w:beforeLines="50" w:after="0" w:line="360" w:lineRule="auto"/>
        <w:jc w:val="center"/>
        <w:rPr>
          <w:noProof/>
          <w:kern w:val="0"/>
          <w:sz w:val="24"/>
          <w:szCs w:val="24"/>
          <w:rPrChange w:id="2817" w:author="admin" w:date="2016-10-27T15:54:00Z">
            <w:rPr>
              <w:rStyle w:val="af3"/>
              <w:rFonts w:ascii="Times New Roman" w:eastAsia="黑体" w:hAnsi="Times New Roman"/>
              <w:szCs w:val="20"/>
            </w:rPr>
          </w:rPrChange>
        </w:rPr>
        <w:pPrChange w:id="2818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  <w:rPrChange w:id="2819" w:author="Unknown">
            <w:rPr>
              <w:rFonts w:ascii="Times New Roman" w:hAnsi="Times New Roman"/>
              <w:b/>
              <w:bCs/>
              <w:i/>
              <w:iCs/>
              <w:noProof/>
              <w:color w:val="4F81BD"/>
            </w:rPr>
          </w:rPrChange>
        </w:rPr>
        <w:drawing>
          <wp:inline distT="0" distB="0" distL="0" distR="0">
            <wp:extent cx="2160000" cy="729000"/>
            <wp:effectExtent l="19050" t="0" r="0" b="0"/>
            <wp:docPr id="218" name="图片 446" descr="fig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6" descr="fig174"/>
                    <pic:cNvPicPr>
                      <a:picLocks noChangeAspect="1" noChangeArrowheads="1"/>
                    </pic:cNvPicPr>
                  </pic:nvPicPr>
                  <pic:blipFill>
                    <a:blip r:embed="rId2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72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820" w:author="admin" w:date="2016-10-31T15:42:00Z">
          <w:pPr>
            <w:pStyle w:val="af5"/>
          </w:pPr>
        </w:pPrChange>
      </w:pPr>
      <w:bookmarkStart w:id="2821" w:name="_Ref465692492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174</w:t>
      </w:r>
      <w:r w:rsidR="00D634F8">
        <w:fldChar w:fldCharType="end"/>
      </w:r>
      <w:bookmarkEnd w:id="2821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扫描类型与扫描参数设置，请参考章节</w:t>
      </w:r>
      <w:r>
        <w:rPr>
          <w:rFonts w:ascii="Times New Roman" w:hAnsi="Times New Roman"/>
        </w:rPr>
        <w:t>8.2</w:t>
      </w:r>
      <w:r>
        <w:rPr>
          <w:rFonts w:ascii="Times New Roman" w:hAnsi="Times New Roman"/>
        </w:rPr>
        <w:t>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根据提示，退出扫描</w:t>
      </w:r>
      <w:del w:id="2822" w:author="admin" w:date="2016-10-28T15:38:00Z">
        <w:r w:rsidDel="00A65D3E">
          <w:rPr>
            <w:rFonts w:ascii="Times New Roman" w:hAnsi="Times New Roman"/>
          </w:rPr>
          <w:delText>请</w:delText>
        </w:r>
      </w:del>
      <w:r>
        <w:rPr>
          <w:rFonts w:ascii="Times New Roman" w:hAnsi="Times New Roman"/>
        </w:rPr>
        <w:t>按【</w:t>
      </w:r>
      <w:r>
        <w:rPr>
          <w:rFonts w:ascii="Times New Roman" w:hAnsi="Times New Roman"/>
        </w:rPr>
        <w:t>ESC</w:t>
      </w:r>
      <w:r>
        <w:rPr>
          <w:rFonts w:ascii="Times New Roman" w:hAnsi="Times New Roman"/>
        </w:rPr>
        <w:t>】。</w:t>
      </w:r>
    </w:p>
    <w:p w:rsidR="00D96A3A" w:rsidRDefault="00D044CA">
      <w:pPr>
        <w:pStyle w:val="20"/>
        <w:numPr>
          <w:ilvl w:val="1"/>
          <w:numId w:val="4"/>
        </w:numPr>
        <w:spacing w:before="0" w:after="0" w:line="360" w:lineRule="auto"/>
        <w:rPr>
          <w:rFonts w:ascii="Times New Roman" w:hAnsi="Times New Roman"/>
        </w:rPr>
      </w:pPr>
      <w:bookmarkStart w:id="2823" w:name="_Toc465435321"/>
      <w:r>
        <w:rPr>
          <w:rFonts w:ascii="Times New Roman" w:hAnsi="Times New Roman"/>
        </w:rPr>
        <w:t>设置</w:t>
      </w:r>
      <w:bookmarkEnd w:id="2823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主界面下</w:t>
      </w:r>
      <w:ins w:id="2824" w:author="admin" w:date="2016-10-28T15:38:00Z">
        <w:r w:rsidR="00A65D3E">
          <w:rPr>
            <w:rFonts w:ascii="Times New Roman" w:hAnsi="Times New Roman" w:hint="eastAsia"/>
          </w:rPr>
          <w:t>（</w:t>
        </w:r>
      </w:ins>
      <w:ins w:id="2825" w:author="admin" w:date="2016-10-31T15:52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</w:instrText>
        </w:r>
        <w:r w:rsidR="007111D4">
          <w:rPr>
            <w:rFonts w:ascii="Times New Roman" w:hAnsi="Times New Roman" w:hint="eastAsia"/>
          </w:rPr>
          <w:instrText>REF _Ref465692479 \h</w:instrText>
        </w:r>
        <w:r w:rsidR="007111D4">
          <w:rPr>
            <w:rFonts w:ascii="Times New Roman" w:hAnsi="Times New Roman"/>
          </w:rPr>
          <w:instrText xml:space="preserve">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826" w:author="admin" w:date="2016-10-31T15:52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9</w:t>
        </w:r>
        <w:r w:rsidR="007111D4">
          <w:rPr>
            <w:rFonts w:ascii="Times New Roman" w:hAnsi="Times New Roman"/>
          </w:rPr>
          <w:fldChar w:fldCharType="end"/>
        </w:r>
      </w:ins>
      <w:ins w:id="2827" w:author="admin" w:date="2016-10-28T15:38:00Z">
        <w:r w:rsidR="00A65D3E">
          <w:rPr>
            <w:rFonts w:ascii="Times New Roman" w:hAnsi="Times New Roman" w:hint="eastAsia"/>
          </w:rPr>
          <w:t>）</w:t>
        </w:r>
      </w:ins>
      <w:del w:id="2828" w:author="admin" w:date="2016-10-28T15:38:00Z">
        <w:r w:rsidDel="00A65D3E">
          <w:rPr>
            <w:rFonts w:ascii="Times New Roman" w:hAnsi="Times New Roman"/>
          </w:rPr>
          <w:delText>，</w:delText>
        </w:r>
      </w:del>
      <w:r>
        <w:rPr>
          <w:rFonts w:ascii="Times New Roman" w:hAnsi="Times New Roman"/>
        </w:rPr>
        <w:t>选择软功能键</w:t>
      </w:r>
      <w:r>
        <w:rPr>
          <w:rFonts w:ascii="Times New Roman" w:hAnsi="Times New Roman"/>
        </w:rPr>
        <w:t>“</w:t>
      </w:r>
      <w:r>
        <w:rPr>
          <w:rFonts w:ascii="Times New Roman" w:hAnsi="Times New Roman"/>
        </w:rPr>
        <w:t>设置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，进入设置列表，</w:t>
      </w:r>
      <w:ins w:id="2829" w:author="admin" w:date="2016-10-28T15:38:00Z">
        <w:r w:rsidR="00A65D3E">
          <w:rPr>
            <w:rFonts w:ascii="Times New Roman" w:hAnsi="Times New Roman" w:hint="eastAsia"/>
          </w:rPr>
          <w:t>如</w:t>
        </w:r>
      </w:ins>
      <w:del w:id="2830" w:author="admin" w:date="2016-10-28T15:38:00Z">
        <w:r w:rsidDel="00A65D3E">
          <w:rPr>
            <w:rFonts w:ascii="Times New Roman" w:hAnsi="Times New Roman"/>
          </w:rPr>
          <w:delText>见下</w:delText>
        </w:r>
      </w:del>
      <w:ins w:id="2831" w:author="admin" w:date="2016-10-31T15:52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_Ref465692303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832" w:author="admin" w:date="2016-10-31T15:52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175</w:t>
        </w:r>
        <w:r w:rsidR="007111D4">
          <w:rPr>
            <w:rFonts w:ascii="Times New Roman" w:hAnsi="Times New Roman"/>
          </w:rPr>
          <w:fldChar w:fldCharType="end"/>
        </w:r>
      </w:ins>
      <w:del w:id="2833" w:author="admin" w:date="2016-10-31T15:52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834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911250" cy="1120500"/>
            <wp:effectExtent l="19050" t="0" r="3150" b="0"/>
            <wp:docPr id="219" name="图片 449" descr="fig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9" descr="fig175"/>
                    <pic:cNvPicPr>
                      <a:picLocks noChangeAspect="1" noChangeArrowheads="1"/>
                    </pic:cNvPicPr>
                  </pic:nvPicPr>
                  <pic:blipFill>
                    <a:blip r:embed="rId2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250" cy="112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835" w:author="admin" w:date="2016-10-31T15:42:00Z">
          <w:pPr>
            <w:pStyle w:val="af5"/>
          </w:pPr>
        </w:pPrChange>
      </w:pPr>
      <w:bookmarkStart w:id="2836" w:name="_Ref465692303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175</w:t>
      </w:r>
      <w:r w:rsidR="00D634F8">
        <w:fldChar w:fldCharType="end"/>
      </w:r>
      <w:bookmarkEnd w:id="2836"/>
    </w:p>
    <w:p w:rsidR="00D96A3A" w:rsidRDefault="00D044CA">
      <w:pPr>
        <w:pStyle w:val="30"/>
        <w:numPr>
          <w:ilvl w:val="2"/>
          <w:numId w:val="4"/>
        </w:numPr>
        <w:spacing w:before="0" w:after="0" w:line="360" w:lineRule="auto"/>
        <w:rPr>
          <w:rFonts w:ascii="Times New Roman" w:hAnsi="Times New Roman"/>
        </w:rPr>
      </w:pPr>
      <w:bookmarkStart w:id="2837" w:name="_Toc465435322"/>
      <w:r>
        <w:rPr>
          <w:rFonts w:ascii="Times New Roman" w:hAnsi="Times New Roman"/>
        </w:rPr>
        <w:t>地址簿</w:t>
      </w:r>
      <w:bookmarkEnd w:id="2837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地址簿用于存储船台、岸台、船队及</w:t>
      </w:r>
      <w:r>
        <w:rPr>
          <w:rFonts w:ascii="Times New Roman" w:hAnsi="Times New Roman"/>
        </w:rPr>
        <w:t>PSTN</w:t>
      </w:r>
      <w:r>
        <w:rPr>
          <w:rFonts w:ascii="Times New Roman" w:hAnsi="Times New Roman"/>
        </w:rPr>
        <w:t>等</w:t>
      </w:r>
      <w:r>
        <w:rPr>
          <w:rFonts w:ascii="Times New Roman" w:hAnsi="Times New Roman"/>
        </w:rPr>
        <w:t>DSC</w:t>
      </w:r>
      <w:r>
        <w:rPr>
          <w:rFonts w:ascii="Times New Roman" w:hAnsi="Times New Roman"/>
        </w:rPr>
        <w:t>呼叫时所需的号码。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设置列表</w:t>
      </w:r>
      <w:ins w:id="2838" w:author="admin" w:date="2016-10-28T15:38:00Z">
        <w:r w:rsidR="00A65D3E">
          <w:rPr>
            <w:rFonts w:ascii="Times New Roman" w:hAnsi="Times New Roman" w:hint="eastAsia"/>
          </w:rPr>
          <w:t>（</w:t>
        </w:r>
      </w:ins>
      <w:ins w:id="2839" w:author="admin" w:date="2016-10-31T15:52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</w:instrText>
        </w:r>
        <w:r w:rsidR="007111D4">
          <w:rPr>
            <w:rFonts w:ascii="Times New Roman" w:hAnsi="Times New Roman" w:hint="eastAsia"/>
          </w:rPr>
          <w:instrText>REF _Ref465692303 \h</w:instrText>
        </w:r>
        <w:r w:rsidR="007111D4">
          <w:rPr>
            <w:rFonts w:ascii="Times New Roman" w:hAnsi="Times New Roman"/>
          </w:rPr>
          <w:instrText xml:space="preserve">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840" w:author="admin" w:date="2016-10-31T15:52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175</w:t>
        </w:r>
        <w:r w:rsidR="007111D4">
          <w:rPr>
            <w:rFonts w:ascii="Times New Roman" w:hAnsi="Times New Roman"/>
          </w:rPr>
          <w:fldChar w:fldCharType="end"/>
        </w:r>
      </w:ins>
      <w:ins w:id="2841" w:author="admin" w:date="2016-10-28T15:38:00Z">
        <w:r w:rsidR="00A65D3E">
          <w:rPr>
            <w:rFonts w:ascii="Times New Roman" w:hAnsi="Times New Roman" w:hint="eastAsia"/>
          </w:rPr>
          <w:t>）</w:t>
        </w:r>
      </w:ins>
      <w:r>
        <w:rPr>
          <w:rFonts w:ascii="Times New Roman" w:hAnsi="Times New Roman"/>
        </w:rPr>
        <w:t>中选择</w:t>
      </w:r>
      <w:r>
        <w:rPr>
          <w:rFonts w:ascii="Times New Roman" w:hAnsi="Times New Roman"/>
        </w:rPr>
        <w:t>“</w:t>
      </w:r>
      <w:r>
        <w:rPr>
          <w:rFonts w:ascii="Times New Roman" w:hAnsi="Times New Roman"/>
        </w:rPr>
        <w:t>地址簿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，进入地址簿</w:t>
      </w:r>
      <w:ins w:id="2842" w:author="admin" w:date="2016-10-28T15:38:00Z">
        <w:r w:rsidR="00A65D3E">
          <w:rPr>
            <w:rFonts w:ascii="Times New Roman" w:hAnsi="Times New Roman" w:hint="eastAsia"/>
          </w:rPr>
          <w:t>界面</w:t>
        </w:r>
      </w:ins>
      <w:r>
        <w:rPr>
          <w:rFonts w:ascii="Times New Roman" w:hAnsi="Times New Roman"/>
        </w:rPr>
        <w:t>，如</w:t>
      </w:r>
      <w:ins w:id="2843" w:author="admin" w:date="2016-10-31T15:52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_Ref465692452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844" w:author="admin" w:date="2016-10-31T15:52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176</w:t>
        </w:r>
        <w:r w:rsidR="007111D4">
          <w:rPr>
            <w:rFonts w:ascii="Times New Roman" w:hAnsi="Times New Roman"/>
          </w:rPr>
          <w:fldChar w:fldCharType="end"/>
        </w:r>
      </w:ins>
      <w:del w:id="2845" w:author="admin" w:date="2016-10-31T15:52:00Z">
        <w:r w:rsidDel="007111D4">
          <w:rPr>
            <w:rFonts w:ascii="Times New Roman" w:hAnsi="Times New Roman"/>
          </w:rPr>
          <w:delText>图</w:delText>
        </w:r>
      </w:del>
      <w:del w:id="2846" w:author="admin" w:date="2016-10-28T15:38:00Z">
        <w:r w:rsidDel="00A65D3E">
          <w:rPr>
            <w:rFonts w:ascii="Times New Roman" w:hAnsi="Times New Roman"/>
          </w:rPr>
          <w:delText>X</w:delText>
        </w:r>
      </w:del>
      <w:r>
        <w:rPr>
          <w:rFonts w:ascii="Times New Roman" w:hAnsi="Times New Roman"/>
        </w:rPr>
        <w:t>。</w:t>
      </w:r>
    </w:p>
    <w:p w:rsidR="00EC62FF" w:rsidRDefault="006801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847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3971059" cy="2301782"/>
            <wp:effectExtent l="19050" t="0" r="0" b="0"/>
            <wp:docPr id="309" name="图片 45" descr="C:\Users\admin\Desktop\160705Translation\二代电台UI文件\fig_emf_zhCN\fig176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\Desktop\160705Translation\二代电台UI文件\fig_emf_zhCN\fig176.emf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rcRect b="-3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059" cy="2301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848" w:author="admin" w:date="2016-10-31T15:42:00Z">
          <w:pPr>
            <w:pStyle w:val="af5"/>
          </w:pPr>
        </w:pPrChange>
      </w:pPr>
      <w:bookmarkStart w:id="2849" w:name="_Ref465692452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176</w:t>
      </w:r>
      <w:r w:rsidR="00D634F8">
        <w:fldChar w:fldCharType="end"/>
      </w:r>
      <w:bookmarkEnd w:id="2849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左侧边栏，显示当前地址类型及数目。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中间区域，显示当前类型地址列表。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右侧区域，显示主要功能，包括类型切换、地址添加、地址编辑和删除等。</w:t>
      </w:r>
    </w:p>
    <w:p w:rsidR="00D96A3A" w:rsidRDefault="00D044CA">
      <w:pPr>
        <w:pStyle w:val="41"/>
        <w:numPr>
          <w:ilvl w:val="3"/>
          <w:numId w:val="4"/>
        </w:numPr>
        <w:spacing w:before="0" w:after="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类型切换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选择软功能键</w:t>
      </w:r>
      <w:r>
        <w:rPr>
          <w:rFonts w:ascii="Times New Roman" w:hAnsi="Times New Roman"/>
        </w:rPr>
        <w:t>“</w:t>
      </w:r>
      <w:r>
        <w:rPr>
          <w:rFonts w:ascii="Times New Roman" w:hAnsi="Times New Roman"/>
        </w:rPr>
        <w:t>类型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，系统会在不同类型间进行切换，包括船台、岸台、船队及</w:t>
      </w:r>
      <w:r>
        <w:rPr>
          <w:rFonts w:ascii="Times New Roman" w:hAnsi="Times New Roman"/>
        </w:rPr>
        <w:t>PSTN</w:t>
      </w:r>
      <w:r>
        <w:rPr>
          <w:rFonts w:ascii="Times New Roman" w:hAnsi="Times New Roman"/>
        </w:rPr>
        <w:t>等。</w:t>
      </w:r>
    </w:p>
    <w:p w:rsidR="00D96A3A" w:rsidRDefault="00D044CA">
      <w:pPr>
        <w:pStyle w:val="41"/>
        <w:numPr>
          <w:ilvl w:val="3"/>
          <w:numId w:val="4"/>
        </w:numPr>
        <w:spacing w:before="0" w:after="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地址添加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选择软功能键</w:t>
      </w:r>
      <w:r>
        <w:rPr>
          <w:rFonts w:ascii="Times New Roman" w:hAnsi="Times New Roman"/>
        </w:rPr>
        <w:t>“</w:t>
      </w:r>
      <w:r>
        <w:rPr>
          <w:rFonts w:ascii="Times New Roman" w:hAnsi="Times New Roman"/>
        </w:rPr>
        <w:t>添加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，进入新地址编辑界面，如</w:t>
      </w:r>
      <w:ins w:id="2850" w:author="admin" w:date="2016-10-31T15:51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_Ref465692444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851" w:author="admin" w:date="2016-10-31T15:51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177</w:t>
        </w:r>
        <w:r w:rsidR="007111D4">
          <w:rPr>
            <w:rFonts w:ascii="Times New Roman" w:hAnsi="Times New Roman"/>
          </w:rPr>
          <w:fldChar w:fldCharType="end"/>
        </w:r>
      </w:ins>
      <w:del w:id="2852" w:author="admin" w:date="2016-10-31T15:51:00Z">
        <w:r w:rsidDel="007111D4">
          <w:rPr>
            <w:rFonts w:ascii="Times New Roman" w:hAnsi="Times New Roman"/>
          </w:rPr>
          <w:delText>图</w:delText>
        </w:r>
      </w:del>
      <w:del w:id="2853" w:author="admin" w:date="2016-10-28T15:39:00Z">
        <w:r w:rsidDel="00A65D3E">
          <w:rPr>
            <w:rFonts w:ascii="Times New Roman" w:hAnsi="Times New Roman"/>
          </w:rPr>
          <w:delText>X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854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2659500" cy="1512000"/>
            <wp:effectExtent l="19050" t="0" r="7500" b="0"/>
            <wp:docPr id="221" name="图片 451" descr="fig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1" descr="fig177"/>
                    <pic:cNvPicPr>
                      <a:picLocks noChangeAspect="1" noChangeArrowheads="1"/>
                    </pic:cNvPicPr>
                  </pic:nvPicPr>
                  <pic:blipFill>
                    <a:blip r:embed="rId2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500" cy="151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855" w:author="admin" w:date="2016-10-31T15:42:00Z">
          <w:pPr>
            <w:pStyle w:val="af5"/>
          </w:pPr>
        </w:pPrChange>
      </w:pPr>
      <w:bookmarkStart w:id="2856" w:name="_Ref465692444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177</w:t>
      </w:r>
      <w:r w:rsidR="00D634F8">
        <w:fldChar w:fldCharType="end"/>
      </w:r>
      <w:bookmarkEnd w:id="2856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1</w:t>
      </w:r>
      <w:r>
        <w:rPr>
          <w:rFonts w:ascii="Times New Roman" w:hAnsi="Times New Roman"/>
        </w:rPr>
        <w:t>）名称：通过数字键</w:t>
      </w:r>
      <w:r>
        <w:rPr>
          <w:rFonts w:ascii="Times New Roman" w:hAnsi="Times New Roman"/>
        </w:rPr>
        <w:t>0~9</w:t>
      </w:r>
      <w:del w:id="2857" w:author="admin" w:date="2016-10-28T15:39:00Z">
        <w:r w:rsidDel="00A65D3E">
          <w:rPr>
            <w:rFonts w:ascii="Times New Roman" w:hAnsi="Times New Roman"/>
          </w:rPr>
          <w:delText>输入数字（</w:delText>
        </w:r>
        <w:r w:rsidDel="00A65D3E">
          <w:rPr>
            <w:rFonts w:ascii="Times New Roman" w:hAnsi="Times New Roman"/>
          </w:rPr>
          <w:delText>0~9</w:delText>
        </w:r>
        <w:r w:rsidDel="00A65D3E">
          <w:rPr>
            <w:rFonts w:ascii="Times New Roman" w:hAnsi="Times New Roman"/>
          </w:rPr>
          <w:delText>）</w:delText>
        </w:r>
      </w:del>
      <w:ins w:id="2858" w:author="admin" w:date="2016-10-28T15:40:00Z">
        <w:r w:rsidR="00A65D3E">
          <w:rPr>
            <w:rFonts w:ascii="Times New Roman" w:hAnsi="Times New Roman" w:hint="eastAsia"/>
          </w:rPr>
          <w:t>输入数字或</w:t>
        </w:r>
      </w:ins>
      <w:del w:id="2859" w:author="admin" w:date="2016-10-28T15:39:00Z">
        <w:r w:rsidDel="00A65D3E">
          <w:rPr>
            <w:rFonts w:ascii="Times New Roman" w:hAnsi="Times New Roman"/>
          </w:rPr>
          <w:delText>、</w:delText>
        </w:r>
      </w:del>
      <w:r>
        <w:rPr>
          <w:rFonts w:ascii="Times New Roman" w:hAnsi="Times New Roman"/>
        </w:rPr>
        <w:t>字母</w:t>
      </w:r>
      <w:del w:id="2860" w:author="admin" w:date="2016-10-28T15:40:00Z">
        <w:r w:rsidDel="00A65D3E">
          <w:rPr>
            <w:rFonts w:ascii="Times New Roman" w:hAnsi="Times New Roman"/>
          </w:rPr>
          <w:delText>（</w:delText>
        </w:r>
        <w:r w:rsidDel="00A65D3E">
          <w:rPr>
            <w:rFonts w:ascii="Times New Roman" w:hAnsi="Times New Roman"/>
          </w:rPr>
          <w:delText>A~Z</w:delText>
        </w:r>
        <w:r w:rsidDel="00A65D3E">
          <w:rPr>
            <w:rFonts w:ascii="Times New Roman" w:hAnsi="Times New Roman"/>
          </w:rPr>
          <w:delText>、</w:delText>
        </w:r>
        <w:r w:rsidDel="00A65D3E">
          <w:rPr>
            <w:rFonts w:ascii="Times New Roman" w:hAnsi="Times New Roman"/>
          </w:rPr>
          <w:delText>a~z</w:delText>
        </w:r>
        <w:r w:rsidDel="00A65D3E">
          <w:rPr>
            <w:rFonts w:ascii="Times New Roman" w:hAnsi="Times New Roman"/>
          </w:rPr>
          <w:delText>）或其他特殊符号等</w:delText>
        </w:r>
      </w:del>
      <w:r>
        <w:rPr>
          <w:rFonts w:ascii="Times New Roman" w:hAnsi="Times New Roman"/>
        </w:rPr>
        <w:t>；功能旋钮</w:t>
      </w:r>
      <w:ins w:id="2861" w:author="admin" w:date="2016-10-28T15:40:00Z">
        <w:r w:rsidR="00A65D3E">
          <w:rPr>
            <w:rFonts w:ascii="Times New Roman" w:hAnsi="Times New Roman" w:hint="eastAsia"/>
          </w:rPr>
          <w:t>可</w:t>
        </w:r>
      </w:ins>
      <w:r>
        <w:rPr>
          <w:rFonts w:ascii="Times New Roman" w:hAnsi="Times New Roman"/>
        </w:rPr>
        <w:t>调整编辑位</w:t>
      </w:r>
      <w:ins w:id="2862" w:author="admin" w:date="2016-10-28T15:41:00Z">
        <w:r w:rsidR="00A65D3E">
          <w:rPr>
            <w:rFonts w:ascii="Times New Roman" w:hAnsi="Times New Roman" w:hint="eastAsia"/>
          </w:rPr>
          <w:t>；</w:t>
        </w:r>
      </w:ins>
      <w:del w:id="2863" w:author="admin" w:date="2016-10-28T15:41:00Z">
        <w:r w:rsidDel="00A65D3E">
          <w:rPr>
            <w:rFonts w:ascii="Times New Roman" w:hAnsi="Times New Roman"/>
          </w:rPr>
          <w:delText>，</w:delText>
        </w:r>
      </w:del>
      <w:r>
        <w:rPr>
          <w:rFonts w:ascii="Times New Roman" w:hAnsi="Times New Roman"/>
        </w:rPr>
        <w:t>【</w:t>
      </w:r>
      <w:r>
        <w:rPr>
          <w:rFonts w:ascii="Times New Roman" w:hAnsi="Times New Roman"/>
        </w:rPr>
        <w:t>ESC</w:t>
      </w:r>
      <w:r>
        <w:rPr>
          <w:rFonts w:ascii="Times New Roman" w:hAnsi="Times New Roman"/>
        </w:rPr>
        <w:t>】</w:t>
      </w:r>
      <w:ins w:id="2864" w:author="admin" w:date="2016-10-28T15:41:00Z">
        <w:r w:rsidR="00A65D3E">
          <w:rPr>
            <w:rFonts w:ascii="Times New Roman" w:hAnsi="Times New Roman" w:hint="eastAsia"/>
          </w:rPr>
          <w:t>为</w:t>
        </w:r>
      </w:ins>
      <w:r>
        <w:rPr>
          <w:rFonts w:ascii="Times New Roman" w:hAnsi="Times New Roman"/>
        </w:rPr>
        <w:t>删除</w:t>
      </w:r>
      <w:ins w:id="2865" w:author="admin" w:date="2016-10-28T15:41:00Z">
        <w:r w:rsidR="00A65D3E">
          <w:rPr>
            <w:rFonts w:ascii="Times New Roman" w:hAnsi="Times New Roman" w:hint="eastAsia"/>
          </w:rPr>
          <w:t>功能，</w:t>
        </w:r>
      </w:ins>
      <w:del w:id="2866" w:author="admin" w:date="2016-10-28T15:41:00Z">
        <w:r w:rsidDel="00A65D3E">
          <w:rPr>
            <w:rFonts w:ascii="Times New Roman" w:hAnsi="Times New Roman"/>
          </w:rPr>
          <w:delText>和</w:delText>
        </w:r>
      </w:del>
      <w:ins w:id="2867" w:author="admin" w:date="2016-10-28T15:41:00Z">
        <w:r w:rsidR="00A65D3E">
          <w:rPr>
            <w:rFonts w:ascii="Times New Roman" w:hAnsi="Times New Roman" w:hint="eastAsia"/>
          </w:rPr>
          <w:t>删除完毕则</w:t>
        </w:r>
      </w:ins>
      <w:r>
        <w:rPr>
          <w:rFonts w:ascii="Times New Roman" w:hAnsi="Times New Roman"/>
        </w:rPr>
        <w:t>退出窗口</w:t>
      </w:r>
      <w:ins w:id="2868" w:author="admin" w:date="2016-10-28T15:41:00Z">
        <w:r w:rsidR="00A65D3E">
          <w:rPr>
            <w:rFonts w:ascii="Times New Roman" w:hAnsi="Times New Roman" w:hint="eastAsia"/>
          </w:rPr>
          <w:t>；</w:t>
        </w:r>
      </w:ins>
      <w:del w:id="2869" w:author="admin" w:date="2016-10-28T15:41:00Z">
        <w:r w:rsidDel="00A65D3E">
          <w:rPr>
            <w:rFonts w:ascii="Times New Roman" w:hAnsi="Times New Roman"/>
          </w:rPr>
          <w:delText>，</w:delText>
        </w:r>
      </w:del>
      <w:r>
        <w:rPr>
          <w:rFonts w:ascii="Times New Roman" w:hAnsi="Times New Roman"/>
        </w:rPr>
        <w:t>按【</w:t>
      </w:r>
      <w:r>
        <w:rPr>
          <w:rFonts w:ascii="Times New Roman" w:hAnsi="Times New Roman"/>
        </w:rPr>
        <w:t>ENTER</w:t>
      </w:r>
      <w:r>
        <w:rPr>
          <w:rFonts w:ascii="Times New Roman" w:hAnsi="Times New Roman"/>
        </w:rPr>
        <w:t>】完成编辑。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2</w:t>
      </w:r>
      <w:r>
        <w:rPr>
          <w:rFonts w:ascii="Times New Roman" w:hAnsi="Times New Roman"/>
        </w:rPr>
        <w:t>）类型：包括船台、岸台、船队和</w:t>
      </w:r>
      <w:r>
        <w:rPr>
          <w:rFonts w:ascii="Times New Roman" w:hAnsi="Times New Roman"/>
        </w:rPr>
        <w:t>PSTN</w:t>
      </w:r>
      <w:r>
        <w:rPr>
          <w:rFonts w:ascii="Times New Roman" w:hAnsi="Times New Roman"/>
        </w:rPr>
        <w:t>等，</w:t>
      </w:r>
      <w:ins w:id="2870" w:author="admin" w:date="2016-10-28T15:41:00Z">
        <w:r w:rsidR="00A65D3E">
          <w:rPr>
            <w:rFonts w:ascii="Times New Roman" w:hAnsi="Times New Roman" w:hint="eastAsia"/>
          </w:rPr>
          <w:t>如</w:t>
        </w:r>
      </w:ins>
      <w:del w:id="2871" w:author="admin" w:date="2016-10-28T15:41:00Z">
        <w:r w:rsidDel="00A65D3E">
          <w:rPr>
            <w:rFonts w:ascii="Times New Roman" w:hAnsi="Times New Roman"/>
          </w:rPr>
          <w:delText>见下</w:delText>
        </w:r>
      </w:del>
      <w:ins w:id="2872" w:author="admin" w:date="2016-10-31T15:51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_Ref465692438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873" w:author="admin" w:date="2016-10-31T15:51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178</w:t>
        </w:r>
        <w:r w:rsidR="007111D4">
          <w:rPr>
            <w:rFonts w:ascii="Times New Roman" w:hAnsi="Times New Roman"/>
          </w:rPr>
          <w:fldChar w:fldCharType="end"/>
        </w:r>
      </w:ins>
      <w:del w:id="2874" w:author="admin" w:date="2016-10-31T15:51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875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735750" cy="911250"/>
            <wp:effectExtent l="19050" t="0" r="7200" b="0"/>
            <wp:docPr id="222" name="图片 452" descr="fig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2" descr="fig178"/>
                    <pic:cNvPicPr>
                      <a:picLocks noChangeAspect="1" noChangeArrowheads="1"/>
                    </pic:cNvPicPr>
                  </pic:nvPicPr>
                  <pic:blipFill>
                    <a:blip r:embed="rId2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750" cy="91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876" w:author="admin" w:date="2016-10-31T15:42:00Z">
          <w:pPr>
            <w:pStyle w:val="af5"/>
          </w:pPr>
        </w:pPrChange>
      </w:pPr>
      <w:bookmarkStart w:id="2877" w:name="_Ref465692438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178</w:t>
      </w:r>
      <w:r w:rsidR="00D634F8">
        <w:fldChar w:fldCharType="end"/>
      </w:r>
      <w:bookmarkEnd w:id="2877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3</w:t>
      </w:r>
      <w:r>
        <w:rPr>
          <w:rFonts w:ascii="Times New Roman" w:hAnsi="Times New Roman"/>
        </w:rPr>
        <w:t>）号码：数字键</w:t>
      </w:r>
      <w:r>
        <w:rPr>
          <w:rFonts w:ascii="Times New Roman" w:hAnsi="Times New Roman"/>
        </w:rPr>
        <w:t>0~9</w:t>
      </w:r>
      <w:r>
        <w:rPr>
          <w:rFonts w:ascii="Times New Roman" w:hAnsi="Times New Roman"/>
        </w:rPr>
        <w:t>编辑号码</w:t>
      </w:r>
      <w:ins w:id="2878" w:author="admin" w:date="2016-10-28T15:42:00Z">
        <w:r w:rsidR="00A65D3E">
          <w:rPr>
            <w:rFonts w:ascii="Times New Roman" w:hAnsi="Times New Roman" w:hint="eastAsia"/>
          </w:rPr>
          <w:t>；</w:t>
        </w:r>
      </w:ins>
      <w:del w:id="2879" w:author="admin" w:date="2016-10-28T15:42:00Z">
        <w:r w:rsidDel="00A65D3E">
          <w:rPr>
            <w:rFonts w:ascii="Times New Roman" w:hAnsi="Times New Roman"/>
          </w:rPr>
          <w:delText>，</w:delText>
        </w:r>
      </w:del>
      <w:r>
        <w:rPr>
          <w:rFonts w:ascii="Times New Roman" w:hAnsi="Times New Roman"/>
        </w:rPr>
        <w:t>船台、岸台与船队为</w:t>
      </w:r>
      <w:r>
        <w:rPr>
          <w:rFonts w:ascii="Times New Roman" w:hAnsi="Times New Roman"/>
        </w:rPr>
        <w:t>9</w:t>
      </w:r>
      <w:r>
        <w:rPr>
          <w:rFonts w:ascii="Times New Roman" w:hAnsi="Times New Roman"/>
        </w:rPr>
        <w:t>位码</w:t>
      </w:r>
      <w:del w:id="2880" w:author="admin" w:date="2016-10-28T15:42:00Z">
        <w:r w:rsidDel="00A65D3E">
          <w:rPr>
            <w:rFonts w:ascii="Times New Roman" w:hAnsi="Times New Roman"/>
          </w:rPr>
          <w:delText>，</w:delText>
        </w:r>
      </w:del>
      <w:ins w:id="2881" w:author="admin" w:date="2016-10-28T15:42:00Z">
        <w:r w:rsidR="00A65D3E">
          <w:rPr>
            <w:rFonts w:ascii="Times New Roman" w:hAnsi="Times New Roman"/>
          </w:rPr>
          <w:t>，岸台以</w:t>
        </w:r>
        <w:r w:rsidR="00A65D3E">
          <w:rPr>
            <w:rFonts w:ascii="Times New Roman" w:hAnsi="Times New Roman"/>
          </w:rPr>
          <w:t>“00”</w:t>
        </w:r>
        <w:r w:rsidR="00A65D3E">
          <w:rPr>
            <w:rFonts w:ascii="Times New Roman" w:hAnsi="Times New Roman"/>
          </w:rPr>
          <w:t>开头，船队以</w:t>
        </w:r>
        <w:r w:rsidR="00A65D3E">
          <w:rPr>
            <w:rFonts w:ascii="Times New Roman" w:hAnsi="Times New Roman"/>
          </w:rPr>
          <w:t>“0”</w:t>
        </w:r>
        <w:r w:rsidR="00A65D3E">
          <w:rPr>
            <w:rFonts w:ascii="Times New Roman" w:hAnsi="Times New Roman"/>
          </w:rPr>
          <w:t>开头</w:t>
        </w:r>
        <w:r w:rsidR="00A65D3E">
          <w:rPr>
            <w:rFonts w:ascii="Times New Roman" w:hAnsi="Times New Roman" w:hint="eastAsia"/>
          </w:rPr>
          <w:t>；</w:t>
        </w:r>
      </w:ins>
      <w:r>
        <w:rPr>
          <w:rFonts w:ascii="Times New Roman" w:hAnsi="Times New Roman"/>
        </w:rPr>
        <w:t>PSTN</w:t>
      </w:r>
      <w:r>
        <w:rPr>
          <w:rFonts w:ascii="Times New Roman" w:hAnsi="Times New Roman"/>
        </w:rPr>
        <w:t>为</w:t>
      </w:r>
      <w:r>
        <w:rPr>
          <w:rFonts w:ascii="Times New Roman" w:hAnsi="Times New Roman"/>
        </w:rPr>
        <w:t>2~16</w:t>
      </w:r>
      <w:r>
        <w:rPr>
          <w:rFonts w:ascii="Times New Roman" w:hAnsi="Times New Roman"/>
        </w:rPr>
        <w:t>位号码</w:t>
      </w:r>
      <w:del w:id="2882" w:author="admin" w:date="2016-10-28T15:42:00Z">
        <w:r w:rsidDel="00A65D3E">
          <w:rPr>
            <w:rFonts w:ascii="Times New Roman" w:hAnsi="Times New Roman"/>
          </w:rPr>
          <w:delText>；其中，岸台以</w:delText>
        </w:r>
        <w:r w:rsidDel="00A65D3E">
          <w:rPr>
            <w:rFonts w:ascii="Times New Roman" w:hAnsi="Times New Roman"/>
          </w:rPr>
          <w:delText>“00”</w:delText>
        </w:r>
        <w:r w:rsidDel="00A65D3E">
          <w:rPr>
            <w:rFonts w:ascii="Times New Roman" w:hAnsi="Times New Roman"/>
          </w:rPr>
          <w:delText>开头，船队以</w:delText>
        </w:r>
        <w:r w:rsidDel="00A65D3E">
          <w:rPr>
            <w:rFonts w:ascii="Times New Roman" w:hAnsi="Times New Roman"/>
          </w:rPr>
          <w:delText>“0”</w:delText>
        </w:r>
        <w:r w:rsidDel="00A65D3E">
          <w:rPr>
            <w:rFonts w:ascii="Times New Roman" w:hAnsi="Times New Roman"/>
          </w:rPr>
          <w:delText>开头</w:delText>
        </w:r>
      </w:del>
      <w:r>
        <w:rPr>
          <w:rFonts w:ascii="Times New Roman" w:hAnsi="Times New Roman"/>
        </w:rPr>
        <w:t>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名称、类型、号码编辑完毕，选择</w:t>
      </w:r>
      <w:r>
        <w:rPr>
          <w:rFonts w:ascii="Times New Roman" w:hAnsi="Times New Roman"/>
        </w:rPr>
        <w:t>“</w:t>
      </w:r>
      <w:r>
        <w:rPr>
          <w:rFonts w:ascii="Times New Roman" w:hAnsi="Times New Roman"/>
        </w:rPr>
        <w:t>保存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，完成地址添加。</w:t>
      </w:r>
    </w:p>
    <w:p w:rsidR="00D96A3A" w:rsidRDefault="00D044CA">
      <w:pPr>
        <w:pStyle w:val="41"/>
        <w:numPr>
          <w:ilvl w:val="3"/>
          <w:numId w:val="4"/>
        </w:numPr>
        <w:spacing w:before="0" w:after="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地址编辑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选择软功能键</w:t>
      </w:r>
      <w:r>
        <w:rPr>
          <w:rFonts w:ascii="Times New Roman" w:hAnsi="Times New Roman"/>
        </w:rPr>
        <w:t>“</w:t>
      </w:r>
      <w:r>
        <w:rPr>
          <w:rFonts w:ascii="Times New Roman" w:hAnsi="Times New Roman"/>
        </w:rPr>
        <w:t>编辑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，进入地址编辑界面，可参考章节</w:t>
      </w:r>
      <w:r>
        <w:rPr>
          <w:rFonts w:ascii="Times New Roman" w:hAnsi="Times New Roman"/>
        </w:rPr>
        <w:t>8.1.2</w:t>
      </w:r>
      <w:r>
        <w:rPr>
          <w:rFonts w:ascii="Times New Roman" w:hAnsi="Times New Roman"/>
        </w:rPr>
        <w:t>地址添加。</w:t>
      </w:r>
    </w:p>
    <w:p w:rsidR="00D96A3A" w:rsidRDefault="00D044CA">
      <w:pPr>
        <w:pStyle w:val="41"/>
        <w:numPr>
          <w:ilvl w:val="3"/>
          <w:numId w:val="4"/>
        </w:numPr>
        <w:spacing w:before="0" w:after="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地址删除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选择软功能键</w:t>
      </w:r>
      <w:r>
        <w:rPr>
          <w:rFonts w:ascii="Times New Roman" w:hAnsi="Times New Roman"/>
        </w:rPr>
        <w:t>“</w:t>
      </w:r>
      <w:r>
        <w:rPr>
          <w:rFonts w:ascii="Times New Roman" w:hAnsi="Times New Roman"/>
        </w:rPr>
        <w:t>删除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，弹出提示框，</w:t>
      </w:r>
      <w:ins w:id="2883" w:author="admin" w:date="2016-10-28T15:43:00Z">
        <w:r w:rsidR="00A65D3E">
          <w:rPr>
            <w:rFonts w:ascii="Times New Roman" w:hAnsi="Times New Roman" w:hint="eastAsia"/>
          </w:rPr>
          <w:t>如</w:t>
        </w:r>
      </w:ins>
      <w:del w:id="2884" w:author="admin" w:date="2016-10-28T15:43:00Z">
        <w:r w:rsidDel="00A65D3E">
          <w:rPr>
            <w:rFonts w:ascii="Times New Roman" w:hAnsi="Times New Roman"/>
          </w:rPr>
          <w:delText>见下</w:delText>
        </w:r>
      </w:del>
      <w:ins w:id="2885" w:author="admin" w:date="2016-10-31T15:51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_Ref465692431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886" w:author="admin" w:date="2016-10-31T15:51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179</w:t>
        </w:r>
        <w:r w:rsidR="007111D4">
          <w:rPr>
            <w:rFonts w:ascii="Times New Roman" w:hAnsi="Times New Roman"/>
          </w:rPr>
          <w:fldChar w:fldCharType="end"/>
        </w:r>
      </w:ins>
      <w:del w:id="2887" w:author="admin" w:date="2016-10-31T15:51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。选择</w:t>
      </w:r>
      <w:r>
        <w:rPr>
          <w:rFonts w:ascii="Times New Roman" w:hAnsi="Times New Roman"/>
        </w:rPr>
        <w:t>“</w:t>
      </w:r>
      <w:r>
        <w:rPr>
          <w:rFonts w:ascii="Times New Roman" w:hAnsi="Times New Roman"/>
        </w:rPr>
        <w:t>确认</w:t>
      </w:r>
      <w:r>
        <w:rPr>
          <w:rFonts w:ascii="Times New Roman" w:hAnsi="Times New Roman"/>
        </w:rPr>
        <w:t>”</w:t>
      </w:r>
      <w:ins w:id="2888" w:author="admin" w:date="2016-10-28T15:43:00Z">
        <w:r w:rsidR="00A65D3E">
          <w:rPr>
            <w:rFonts w:ascii="Times New Roman" w:hAnsi="Times New Roman" w:hint="eastAsia"/>
          </w:rPr>
          <w:t>，</w:t>
        </w:r>
      </w:ins>
      <w:r>
        <w:rPr>
          <w:rFonts w:ascii="Times New Roman" w:hAnsi="Times New Roman"/>
        </w:rPr>
        <w:t>删除地址。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889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1707750" cy="769500"/>
            <wp:effectExtent l="19050" t="0" r="6750" b="0"/>
            <wp:docPr id="223" name="图片 453" descr="fig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3" descr="fig179"/>
                    <pic:cNvPicPr>
                      <a:picLocks noChangeAspect="1" noChangeArrowheads="1"/>
                    </pic:cNvPicPr>
                  </pic:nvPicPr>
                  <pic:blipFill>
                    <a:blip r:embed="rId2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7750" cy="76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890" w:author="admin" w:date="2016-10-31T15:42:00Z">
          <w:pPr>
            <w:pStyle w:val="af5"/>
          </w:pPr>
        </w:pPrChange>
      </w:pPr>
      <w:bookmarkStart w:id="2891" w:name="_Ref465692431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179</w:t>
      </w:r>
      <w:r w:rsidR="00D634F8">
        <w:fldChar w:fldCharType="end"/>
      </w:r>
      <w:bookmarkEnd w:id="2891"/>
    </w:p>
    <w:p w:rsidR="00D96A3A" w:rsidRDefault="00D044CA">
      <w:pPr>
        <w:pStyle w:val="30"/>
        <w:numPr>
          <w:ilvl w:val="2"/>
          <w:numId w:val="4"/>
        </w:numPr>
        <w:spacing w:before="0" w:after="0" w:line="360" w:lineRule="auto"/>
        <w:rPr>
          <w:rFonts w:ascii="Times New Roman" w:hAnsi="Times New Roman"/>
        </w:rPr>
      </w:pPr>
      <w:bookmarkStart w:id="2892" w:name="_Toc465435323"/>
      <w:r>
        <w:rPr>
          <w:rFonts w:ascii="Times New Roman" w:hAnsi="Times New Roman"/>
        </w:rPr>
        <w:t>SSB</w:t>
      </w:r>
      <w:r>
        <w:rPr>
          <w:rFonts w:ascii="Times New Roman" w:hAnsi="Times New Roman"/>
        </w:rPr>
        <w:t>扫描设置</w:t>
      </w:r>
      <w:bookmarkEnd w:id="2892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章节</w:t>
      </w:r>
      <w:r>
        <w:rPr>
          <w:rFonts w:ascii="Times New Roman" w:hAnsi="Times New Roman"/>
        </w:rPr>
        <w:t>7.1</w:t>
      </w:r>
      <w:r>
        <w:rPr>
          <w:rFonts w:ascii="Times New Roman" w:hAnsi="Times New Roman"/>
        </w:rPr>
        <w:t>介绍</w:t>
      </w:r>
      <w:ins w:id="2893" w:author="admin" w:date="2016-10-28T15:43:00Z">
        <w:r w:rsidR="00406CF4">
          <w:rPr>
            <w:rFonts w:ascii="Times New Roman" w:hAnsi="Times New Roman" w:hint="eastAsia"/>
          </w:rPr>
          <w:t>执行</w:t>
        </w:r>
      </w:ins>
      <w:r>
        <w:rPr>
          <w:rFonts w:ascii="Times New Roman" w:hAnsi="Times New Roman"/>
        </w:rPr>
        <w:t>SSB</w:t>
      </w:r>
      <w:r>
        <w:rPr>
          <w:rFonts w:ascii="Times New Roman" w:hAnsi="Times New Roman"/>
        </w:rPr>
        <w:t>扫描的方法，本章主要介绍扫描参数的设置。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del w:id="2894" w:author="admin" w:date="2016-10-28T15:44:00Z">
        <w:r w:rsidDel="00406CF4">
          <w:rPr>
            <w:rFonts w:ascii="Times New Roman" w:hAnsi="Times New Roman"/>
          </w:rPr>
          <w:delText>图</w:delText>
        </w:r>
      </w:del>
      <w:ins w:id="2895" w:author="admin" w:date="2016-10-28T15:44:00Z">
        <w:r w:rsidR="00406CF4">
          <w:rPr>
            <w:rFonts w:ascii="Times New Roman" w:hAnsi="Times New Roman" w:hint="eastAsia"/>
          </w:rPr>
          <w:t>从</w:t>
        </w:r>
      </w:ins>
      <w:del w:id="2896" w:author="admin" w:date="2016-10-28T15:43:00Z">
        <w:r w:rsidDel="00406CF4">
          <w:rPr>
            <w:rFonts w:ascii="Times New Roman" w:hAnsi="Times New Roman"/>
          </w:rPr>
          <w:delText>xx</w:delText>
        </w:r>
      </w:del>
      <w:r>
        <w:rPr>
          <w:rFonts w:ascii="Times New Roman" w:hAnsi="Times New Roman"/>
        </w:rPr>
        <w:t>设置列表</w:t>
      </w:r>
      <w:ins w:id="2897" w:author="admin" w:date="2016-10-28T15:44:00Z">
        <w:r w:rsidR="00406CF4">
          <w:rPr>
            <w:rFonts w:ascii="Times New Roman" w:hAnsi="Times New Roman" w:hint="eastAsia"/>
          </w:rPr>
          <w:t>（</w:t>
        </w:r>
      </w:ins>
      <w:ins w:id="2898" w:author="admin" w:date="2016-10-31T15:51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</w:instrText>
        </w:r>
        <w:r w:rsidR="007111D4">
          <w:rPr>
            <w:rFonts w:ascii="Times New Roman" w:hAnsi="Times New Roman" w:hint="eastAsia"/>
          </w:rPr>
          <w:instrText>REF _Ref465692303 \h</w:instrText>
        </w:r>
        <w:r w:rsidR="007111D4">
          <w:rPr>
            <w:rFonts w:ascii="Times New Roman" w:hAnsi="Times New Roman"/>
          </w:rPr>
          <w:instrText xml:space="preserve">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899" w:author="admin" w:date="2016-10-31T15:51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175</w:t>
        </w:r>
        <w:r w:rsidR="007111D4">
          <w:rPr>
            <w:rFonts w:ascii="Times New Roman" w:hAnsi="Times New Roman"/>
          </w:rPr>
          <w:fldChar w:fldCharType="end"/>
        </w:r>
      </w:ins>
      <w:ins w:id="2900" w:author="admin" w:date="2016-10-28T15:44:00Z">
        <w:r w:rsidR="00406CF4">
          <w:rPr>
            <w:rFonts w:ascii="Times New Roman" w:hAnsi="Times New Roman" w:hint="eastAsia"/>
          </w:rPr>
          <w:t>）</w:t>
        </w:r>
      </w:ins>
      <w:r>
        <w:rPr>
          <w:rFonts w:ascii="Times New Roman" w:hAnsi="Times New Roman"/>
        </w:rPr>
        <w:t>中选择</w:t>
      </w:r>
      <w:r>
        <w:rPr>
          <w:rFonts w:ascii="Times New Roman" w:hAnsi="Times New Roman"/>
        </w:rPr>
        <w:t>“SSB</w:t>
      </w:r>
      <w:r>
        <w:rPr>
          <w:rFonts w:ascii="Times New Roman" w:hAnsi="Times New Roman"/>
        </w:rPr>
        <w:t>扫描设置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，进入</w:t>
      </w:r>
      <w:r>
        <w:rPr>
          <w:rFonts w:ascii="Times New Roman" w:hAnsi="Times New Roman"/>
        </w:rPr>
        <w:t>SSB</w:t>
      </w:r>
      <w:r>
        <w:rPr>
          <w:rFonts w:ascii="Times New Roman" w:hAnsi="Times New Roman"/>
        </w:rPr>
        <w:t>扫描设置界面，如</w:t>
      </w:r>
      <w:ins w:id="2901" w:author="admin" w:date="2016-10-31T15:51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_Ref465692419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902" w:author="admin" w:date="2016-10-31T15:51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180</w:t>
        </w:r>
        <w:r w:rsidR="007111D4">
          <w:rPr>
            <w:rFonts w:ascii="Times New Roman" w:hAnsi="Times New Roman"/>
          </w:rPr>
          <w:fldChar w:fldCharType="end"/>
        </w:r>
      </w:ins>
      <w:del w:id="2903" w:author="admin" w:date="2016-10-31T15:51:00Z">
        <w:r w:rsidDel="007111D4">
          <w:rPr>
            <w:rFonts w:ascii="Times New Roman" w:hAnsi="Times New Roman"/>
          </w:rPr>
          <w:delText>图</w:delText>
        </w:r>
      </w:del>
      <w:del w:id="2904" w:author="admin" w:date="2016-10-28T15:44:00Z">
        <w:r w:rsidDel="00406CF4">
          <w:rPr>
            <w:rFonts w:ascii="Times New Roman" w:hAnsi="Times New Roman"/>
          </w:rPr>
          <w:delText>X</w:delText>
        </w:r>
      </w:del>
      <w:r>
        <w:rPr>
          <w:rFonts w:ascii="Times New Roman" w:hAnsi="Times New Roman"/>
        </w:rPr>
        <w:t>。</w:t>
      </w:r>
    </w:p>
    <w:p w:rsidR="00EC62FF" w:rsidRDefault="00E971CD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905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3964131" cy="2306782"/>
            <wp:effectExtent l="19050" t="0" r="0" b="0"/>
            <wp:docPr id="311" name="图片 47" descr="C:\Users\admin\Desktop\160705Translation\二代电台UI文件\fig_emf_zhCN\fig180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dmin\Desktop\160705Translation\二代电台UI文件\fig_emf_zhCN\fig180.emf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rcRect b="-3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131" cy="2306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906" w:author="admin" w:date="2016-10-31T15:42:00Z">
          <w:pPr>
            <w:pStyle w:val="af5"/>
          </w:pPr>
        </w:pPrChange>
      </w:pPr>
      <w:bookmarkStart w:id="2907" w:name="_Ref465692419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180</w:t>
      </w:r>
      <w:r w:rsidR="00D634F8">
        <w:fldChar w:fldCharType="end"/>
      </w:r>
      <w:bookmarkEnd w:id="2907"/>
    </w:p>
    <w:p w:rsidR="00D96A3A" w:rsidRDefault="00D044CA">
      <w:pPr>
        <w:pStyle w:val="41"/>
        <w:numPr>
          <w:ilvl w:val="3"/>
          <w:numId w:val="4"/>
        </w:numPr>
        <w:spacing w:before="0" w:after="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扫描类型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扫描类型包括信道扫描和频率扫描两种方式，</w:t>
      </w:r>
      <w:del w:id="2908" w:author="admin" w:date="2016-10-28T15:47:00Z">
        <w:r w:rsidDel="00406CF4">
          <w:rPr>
            <w:rFonts w:ascii="Times New Roman" w:hAnsi="Times New Roman"/>
          </w:rPr>
          <w:delText>见</w:delText>
        </w:r>
      </w:del>
      <w:ins w:id="2909" w:author="admin" w:date="2016-10-28T15:47:00Z">
        <w:r w:rsidR="00406CF4">
          <w:rPr>
            <w:rFonts w:ascii="Times New Roman" w:hAnsi="Times New Roman" w:hint="eastAsia"/>
          </w:rPr>
          <w:t>如</w:t>
        </w:r>
      </w:ins>
      <w:del w:id="2910" w:author="admin" w:date="2016-10-28T15:47:00Z">
        <w:r w:rsidDel="00406CF4">
          <w:rPr>
            <w:rFonts w:ascii="Times New Roman" w:hAnsi="Times New Roman"/>
          </w:rPr>
          <w:delText>下</w:delText>
        </w:r>
      </w:del>
      <w:ins w:id="2911" w:author="admin" w:date="2016-10-31T15:51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_Ref465692412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912" w:author="admin" w:date="2016-10-31T15:51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181</w:t>
        </w:r>
        <w:r w:rsidR="007111D4">
          <w:rPr>
            <w:rFonts w:ascii="Times New Roman" w:hAnsi="Times New Roman"/>
          </w:rPr>
          <w:fldChar w:fldCharType="end"/>
        </w:r>
      </w:ins>
      <w:del w:id="2913" w:author="admin" w:date="2016-10-31T15:51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EC62FF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914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ins w:id="2915" w:author="admin" w:date="2016-10-28T15:46:00Z">
        <w:r>
          <w:rPr>
            <w:rFonts w:ascii="Times New Roman" w:hAnsi="Times New Roman"/>
            <w:noProof/>
            <w:kern w:val="0"/>
            <w:sz w:val="24"/>
            <w:szCs w:val="24"/>
            <w:rPrChange w:id="2916" w:author="Unknown">
              <w:rPr>
                <w:rFonts w:ascii="宋体" w:hAnsi="宋体" w:cs="宋体"/>
                <w:b/>
                <w:bCs/>
                <w:i/>
                <w:iCs/>
                <w:noProof/>
                <w:color w:val="4F81BD"/>
                <w:kern w:val="0"/>
                <w:sz w:val="24"/>
                <w:szCs w:val="24"/>
              </w:rPr>
            </w:rPrChange>
          </w:rPr>
          <w:drawing>
            <wp:inline distT="0" distB="0" distL="0" distR="0">
              <wp:extent cx="846859" cy="719853"/>
              <wp:effectExtent l="19050" t="0" r="0" b="0"/>
              <wp:docPr id="339" name="图片 108" descr="C:\Users\admin\AppData\Roaming\Tencent\Users\312926661\QQ\WinTemp\RichOle\I$%H[)@{EH~N{{MVAT$SAET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08" descr="C:\Users\admin\AppData\Roaming\Tencent\Users\312926661\QQ\WinTemp\RichOle\I$%H[)@{EH~N{{MVAT$SAET.png"/>
                      <pic:cNvPicPr>
                        <a:picLocks noChangeAspect="1" noChangeArrowheads="1"/>
                      </pic:cNvPicPr>
                    </pic:nvPicPr>
                    <pic:blipFill>
                      <a:blip r:embed="rId220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847051" cy="720016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ins>
      <w:del w:id="2917" w:author="admin" w:date="2016-10-28T15:46:00Z">
        <w:r>
          <w:rPr>
            <w:rFonts w:ascii="Times New Roman" w:hAnsi="Times New Roman"/>
            <w:noProof/>
            <w:kern w:val="0"/>
            <w:sz w:val="24"/>
            <w:szCs w:val="24"/>
            <w:rPrChange w:id="2918" w:author="Unknown">
              <w:rPr>
                <w:b/>
                <w:bCs/>
                <w:i/>
                <w:iCs/>
                <w:noProof/>
                <w:color w:val="4F81BD"/>
              </w:rPr>
            </w:rPrChange>
          </w:rPr>
          <w:drawing>
            <wp:inline distT="0" distB="0" distL="0" distR="0">
              <wp:extent cx="3962251" cy="2220750"/>
              <wp:effectExtent l="19050" t="0" r="149" b="0"/>
              <wp:docPr id="331" name="图片 76" descr="E:\二代电台\说明书全套20160809\160705Translation\二代电台UI文件\fig_emf_zhCN\fig181.emf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6" descr="E:\二代电台\说明书全套20160809\160705Translation\二代电台UI文件\fig_emf_zhCN\fig181.emf"/>
                      <pic:cNvPicPr>
                        <a:picLocks noChangeAspect="1" noChangeArrowheads="1"/>
                      </pic:cNvPicPr>
                    </pic:nvPicPr>
                    <pic:blipFill>
                      <a:blip r:embed="rId221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962251" cy="222075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:rsidR="00EC62FF" w:rsidRDefault="00D044CA" w:rsidP="007111D4">
      <w:pPr>
        <w:pStyle w:val="af5"/>
        <w:spacing w:afterLines="50"/>
        <w:pPrChange w:id="2919" w:author="admin" w:date="2016-10-31T15:42:00Z">
          <w:pPr>
            <w:pStyle w:val="af5"/>
          </w:pPr>
        </w:pPrChange>
      </w:pPr>
      <w:bookmarkStart w:id="2920" w:name="_Ref465692412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181</w:t>
      </w:r>
      <w:r w:rsidR="00D634F8">
        <w:fldChar w:fldCharType="end"/>
      </w:r>
      <w:bookmarkEnd w:id="2920"/>
    </w:p>
    <w:p w:rsidR="00D96A3A" w:rsidRDefault="00D044CA">
      <w:pPr>
        <w:pStyle w:val="41"/>
        <w:numPr>
          <w:ilvl w:val="3"/>
          <w:numId w:val="4"/>
        </w:numPr>
        <w:spacing w:before="0" w:after="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信道扫描设置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信道扫描设置包括起始信道和终止信道，</w:t>
      </w:r>
      <w:ins w:id="2921" w:author="admin" w:date="2016-10-28T15:47:00Z">
        <w:r w:rsidR="00406CF4">
          <w:rPr>
            <w:rFonts w:ascii="Times New Roman" w:hAnsi="Times New Roman" w:hint="eastAsia"/>
          </w:rPr>
          <w:t>如</w:t>
        </w:r>
      </w:ins>
      <w:del w:id="2922" w:author="admin" w:date="2016-10-28T15:47:00Z">
        <w:r w:rsidDel="00406CF4">
          <w:rPr>
            <w:rFonts w:ascii="Times New Roman" w:hAnsi="Times New Roman"/>
          </w:rPr>
          <w:delText>见下</w:delText>
        </w:r>
      </w:del>
      <w:ins w:id="2923" w:author="admin" w:date="2016-10-31T15:51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_Ref465692406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924" w:author="admin" w:date="2016-10-31T15:51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182</w:t>
        </w:r>
        <w:r w:rsidR="007111D4">
          <w:rPr>
            <w:rFonts w:ascii="Times New Roman" w:hAnsi="Times New Roman"/>
          </w:rPr>
          <w:fldChar w:fldCharType="end"/>
        </w:r>
      </w:ins>
      <w:del w:id="2925" w:author="admin" w:date="2016-10-31T15:51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EC62FF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926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ins w:id="2927" w:author="admin" w:date="2016-10-28T15:48:00Z">
        <w:r>
          <w:rPr>
            <w:rFonts w:ascii="Times New Roman" w:hAnsi="Times New Roman"/>
            <w:noProof/>
            <w:kern w:val="0"/>
            <w:sz w:val="24"/>
            <w:szCs w:val="24"/>
            <w:rPrChange w:id="2928" w:author="Unknown">
              <w:rPr>
                <w:rFonts w:ascii="宋体" w:hAnsi="宋体" w:cs="宋体"/>
                <w:b/>
                <w:bCs/>
                <w:i/>
                <w:iCs/>
                <w:noProof/>
                <w:color w:val="4F81BD"/>
                <w:kern w:val="0"/>
                <w:sz w:val="24"/>
                <w:szCs w:val="24"/>
              </w:rPr>
            </w:rPrChange>
          </w:rPr>
          <w:drawing>
            <wp:inline distT="0" distB="0" distL="0" distR="0">
              <wp:extent cx="1733550" cy="807597"/>
              <wp:effectExtent l="19050" t="0" r="0" b="0"/>
              <wp:docPr id="340" name="图片 110" descr="C:\Users\admin\AppData\Roaming\Tencent\Users\312926661\QQ\WinTemp\RichOle\%2V~INK)QHS8G{32CA@EA7U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10" descr="C:\Users\admin\AppData\Roaming\Tencent\Users\312926661\QQ\WinTemp\RichOle\%2V~INK)QHS8G{32CA@EA7U.png"/>
                      <pic:cNvPicPr>
                        <a:picLocks noChangeAspect="1" noChangeArrowheads="1"/>
                      </pic:cNvPicPr>
                    </pic:nvPicPr>
                    <pic:blipFill>
                      <a:blip r:embed="rId222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733403" cy="807529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ins>
      <w:del w:id="2929" w:author="admin" w:date="2016-10-28T15:48:00Z">
        <w:r>
          <w:rPr>
            <w:rFonts w:ascii="Times New Roman" w:hAnsi="Times New Roman"/>
            <w:noProof/>
            <w:kern w:val="0"/>
            <w:sz w:val="24"/>
            <w:szCs w:val="24"/>
            <w:rPrChange w:id="2930" w:author="Unknown">
              <w:rPr>
                <w:b/>
                <w:bCs/>
                <w:i/>
                <w:iCs/>
                <w:noProof/>
                <w:color w:val="4F81BD"/>
              </w:rPr>
            </w:rPrChange>
          </w:rPr>
          <w:drawing>
            <wp:inline distT="0" distB="0" distL="0" distR="0">
              <wp:extent cx="3964131" cy="2306782"/>
              <wp:effectExtent l="19050" t="0" r="0" b="0"/>
              <wp:docPr id="313" name="图片 49" descr="C:\Users\admin\Desktop\160705Translation\二代电台UI文件\fig_emf_zhCN\fig182.emf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9" descr="C:\Users\admin\Desktop\160705Translation\二代电台UI文件\fig_emf_zhCN\fig182.emf"/>
                      <pic:cNvPicPr>
                        <a:picLocks noChangeAspect="1" noChangeArrowheads="1"/>
                      </pic:cNvPicPr>
                    </pic:nvPicPr>
                    <pic:blipFill>
                      <a:blip r:embed="rId223"/>
                      <a:srcRect b="-382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964131" cy="2306782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:rsidR="00EC62FF" w:rsidRDefault="00D044CA" w:rsidP="007111D4">
      <w:pPr>
        <w:pStyle w:val="af5"/>
        <w:spacing w:afterLines="50"/>
        <w:pPrChange w:id="2931" w:author="admin" w:date="2016-10-31T15:42:00Z">
          <w:pPr>
            <w:pStyle w:val="af5"/>
          </w:pPr>
        </w:pPrChange>
      </w:pPr>
      <w:bookmarkStart w:id="2932" w:name="_Ref465692406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182</w:t>
      </w:r>
      <w:r w:rsidR="00D634F8">
        <w:fldChar w:fldCharType="end"/>
      </w:r>
      <w:bookmarkEnd w:id="2932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  <w:b/>
          <w:bCs/>
          <w:i/>
          <w:iCs/>
          <w:color w:val="4F81BD"/>
        </w:rPr>
      </w:pPr>
      <w:r>
        <w:rPr>
          <w:rFonts w:ascii="Times New Roman" w:hAnsi="Times New Roman"/>
        </w:rPr>
        <w:t>执行信道扫描时，从起始信道开始扫描，终止信道结束；周期循环扫描，直至扫描停止。</w:t>
      </w:r>
    </w:p>
    <w:p w:rsidR="00D96A3A" w:rsidRDefault="00D044CA">
      <w:pPr>
        <w:pStyle w:val="41"/>
        <w:numPr>
          <w:ilvl w:val="3"/>
          <w:numId w:val="4"/>
        </w:numPr>
        <w:spacing w:before="0" w:after="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频率扫描设置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频率扫描参数包括起始频率、终止频率和扫描步长，</w:t>
      </w:r>
      <w:ins w:id="2933" w:author="admin" w:date="2016-10-28T15:49:00Z">
        <w:r w:rsidR="00406CF4">
          <w:rPr>
            <w:rFonts w:ascii="Times New Roman" w:hAnsi="Times New Roman" w:hint="eastAsia"/>
          </w:rPr>
          <w:t>如</w:t>
        </w:r>
      </w:ins>
      <w:del w:id="2934" w:author="admin" w:date="2016-10-28T15:49:00Z">
        <w:r w:rsidDel="00406CF4">
          <w:rPr>
            <w:rFonts w:ascii="Times New Roman" w:hAnsi="Times New Roman"/>
          </w:rPr>
          <w:delText>见下</w:delText>
        </w:r>
      </w:del>
      <w:ins w:id="2935" w:author="admin" w:date="2016-10-31T15:51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_Ref465692399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936" w:author="admin" w:date="2016-10-31T15:51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183</w:t>
        </w:r>
        <w:r w:rsidR="007111D4">
          <w:rPr>
            <w:rFonts w:ascii="Times New Roman" w:hAnsi="Times New Roman"/>
          </w:rPr>
          <w:fldChar w:fldCharType="end"/>
        </w:r>
      </w:ins>
      <w:del w:id="2937" w:author="admin" w:date="2016-10-31T15:51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EC62FF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938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ins w:id="2939" w:author="admin" w:date="2016-10-28T15:49:00Z">
        <w:r>
          <w:rPr>
            <w:rFonts w:ascii="Times New Roman" w:hAnsi="Times New Roman"/>
            <w:noProof/>
            <w:kern w:val="0"/>
            <w:sz w:val="24"/>
            <w:szCs w:val="24"/>
            <w:rPrChange w:id="2940" w:author="Unknown">
              <w:rPr>
                <w:rFonts w:ascii="宋体" w:hAnsi="宋体" w:cs="宋体"/>
                <w:b/>
                <w:bCs/>
                <w:i/>
                <w:iCs/>
                <w:noProof/>
                <w:color w:val="4F81BD"/>
                <w:kern w:val="0"/>
                <w:sz w:val="24"/>
                <w:szCs w:val="24"/>
              </w:rPr>
            </w:rPrChange>
          </w:rPr>
          <w:drawing>
            <wp:inline distT="0" distB="0" distL="0" distR="0">
              <wp:extent cx="1858241" cy="785070"/>
              <wp:effectExtent l="19050" t="0" r="8659" b="0"/>
              <wp:docPr id="341" name="图片 112" descr="C:\Users\admin\AppData\Roaming\Tencent\Users\312926661\QQ\WinTemp\RichOle\LHY@O}T3Q5BJNH2@Q8CAI0L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12" descr="C:\Users\admin\AppData\Roaming\Tencent\Users\312926661\QQ\WinTemp\RichOle\LHY@O}T3Q5BJNH2@Q8CAI0L.png"/>
                      <pic:cNvPicPr>
                        <a:picLocks noChangeAspect="1" noChangeArrowheads="1"/>
                      </pic:cNvPicPr>
                    </pic:nvPicPr>
                    <pic:blipFill>
                      <a:blip r:embed="rId224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858880" cy="78534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ins>
      <w:del w:id="2941" w:author="admin" w:date="2016-10-28T15:49:00Z">
        <w:r>
          <w:rPr>
            <w:rFonts w:ascii="Times New Roman" w:hAnsi="Times New Roman"/>
            <w:noProof/>
            <w:kern w:val="0"/>
            <w:sz w:val="24"/>
            <w:szCs w:val="24"/>
            <w:rPrChange w:id="2942" w:author="Unknown">
              <w:rPr>
                <w:b/>
                <w:bCs/>
                <w:i/>
                <w:iCs/>
                <w:noProof/>
                <w:color w:val="4F81BD"/>
              </w:rPr>
            </w:rPrChange>
          </w:rPr>
          <w:drawing>
            <wp:inline distT="0" distB="0" distL="0" distR="0">
              <wp:extent cx="3969001" cy="2227500"/>
              <wp:effectExtent l="19050" t="0" r="0" b="0"/>
              <wp:docPr id="314" name="图片 50" descr="C:\Users\admin\Desktop\160705Translation\二代电台UI文件\fig_emf_zhCN\fig183.emf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0" descr="C:\Users\admin\Desktop\160705Translation\二代电台UI文件\fig_emf_zhCN\fig183.emf"/>
                      <pic:cNvPicPr>
                        <a:picLocks noChangeAspect="1" noChangeArrowheads="1"/>
                      </pic:cNvPicPr>
                    </pic:nvPicPr>
                    <pic:blipFill>
                      <a:blip r:embed="rId225"/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969001" cy="22275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del>
    </w:p>
    <w:p w:rsidR="00EC62FF" w:rsidRDefault="00D044CA" w:rsidP="007111D4">
      <w:pPr>
        <w:pStyle w:val="af5"/>
        <w:spacing w:afterLines="50"/>
        <w:pPrChange w:id="2943" w:author="admin" w:date="2016-10-31T15:42:00Z">
          <w:pPr>
            <w:pStyle w:val="af5"/>
          </w:pPr>
        </w:pPrChange>
      </w:pPr>
      <w:bookmarkStart w:id="2944" w:name="_Ref465692399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183</w:t>
      </w:r>
      <w:r w:rsidR="00D634F8">
        <w:fldChar w:fldCharType="end"/>
      </w:r>
      <w:bookmarkEnd w:id="2944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执行频率扫描时，从起始频率开始扫描，终止频率结束，按扫描步长间隔扫描；周期循环扫描，直到扫描停止。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起始频率大于</w:t>
      </w:r>
      <w:r>
        <w:rPr>
          <w:rFonts w:ascii="Times New Roman" w:hAnsi="Times New Roman"/>
        </w:rPr>
        <w:t>500KHz</w:t>
      </w:r>
      <w:r>
        <w:rPr>
          <w:rFonts w:ascii="Times New Roman" w:hAnsi="Times New Roman"/>
        </w:rPr>
        <w:t>，终止频率小于</w:t>
      </w:r>
      <w:r>
        <w:rPr>
          <w:rFonts w:ascii="Times New Roman" w:hAnsi="Times New Roman"/>
        </w:rPr>
        <w:t>30000KHz</w:t>
      </w:r>
      <w:r>
        <w:rPr>
          <w:rFonts w:ascii="Times New Roman" w:hAnsi="Times New Roman"/>
        </w:rPr>
        <w:t>，且起始频率要小于终止频率。</w:t>
      </w:r>
    </w:p>
    <w:p w:rsidR="00D96A3A" w:rsidRDefault="00D044CA">
      <w:pPr>
        <w:pStyle w:val="41"/>
        <w:numPr>
          <w:ilvl w:val="3"/>
          <w:numId w:val="4"/>
        </w:numPr>
        <w:spacing w:before="0" w:after="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扫描速度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执行</w:t>
      </w:r>
      <w:r>
        <w:rPr>
          <w:rFonts w:ascii="Times New Roman" w:hAnsi="Times New Roman"/>
        </w:rPr>
        <w:t>SSB</w:t>
      </w:r>
      <w:r>
        <w:rPr>
          <w:rFonts w:ascii="Times New Roman" w:hAnsi="Times New Roman"/>
        </w:rPr>
        <w:t>扫描时从上一扫描点到下一扫描点的时间间隔。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扫描速度设置</w:t>
      </w:r>
      <w:ins w:id="2945" w:author="admin" w:date="2016-10-28T15:49:00Z">
        <w:r w:rsidR="00406CF4">
          <w:rPr>
            <w:rFonts w:ascii="Times New Roman" w:hAnsi="Times New Roman" w:hint="eastAsia"/>
          </w:rPr>
          <w:t>如</w:t>
        </w:r>
      </w:ins>
      <w:del w:id="2946" w:author="admin" w:date="2016-10-28T15:49:00Z">
        <w:r w:rsidDel="00406CF4">
          <w:rPr>
            <w:rFonts w:ascii="Times New Roman" w:hAnsi="Times New Roman"/>
          </w:rPr>
          <w:delText>见下</w:delText>
        </w:r>
      </w:del>
      <w:ins w:id="2947" w:author="admin" w:date="2016-10-31T15:51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_Ref465692393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948" w:author="admin" w:date="2016-10-31T15:51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184</w:t>
        </w:r>
        <w:r w:rsidR="007111D4">
          <w:rPr>
            <w:rFonts w:ascii="Times New Roman" w:hAnsi="Times New Roman"/>
          </w:rPr>
          <w:fldChar w:fldCharType="end"/>
        </w:r>
      </w:ins>
      <w:del w:id="2949" w:author="admin" w:date="2016-10-31T15:51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，值域为【</w:t>
      </w:r>
      <w:r>
        <w:rPr>
          <w:rFonts w:ascii="Times New Roman" w:hAnsi="Times New Roman"/>
        </w:rPr>
        <w:t>0.1</w:t>
      </w:r>
      <w:del w:id="2950" w:author="admin" w:date="2016-10-28T15:50:00Z">
        <w:r w:rsidDel="00406CF4">
          <w:rPr>
            <w:rFonts w:ascii="Times New Roman" w:hAnsi="Times New Roman"/>
          </w:rPr>
          <w:delText>,</w:delText>
        </w:r>
      </w:del>
      <w:ins w:id="2951" w:author="admin" w:date="2016-10-28T15:49:00Z">
        <w:r w:rsidR="00406CF4">
          <w:rPr>
            <w:rFonts w:ascii="Times New Roman" w:hAnsi="Times New Roman" w:hint="eastAsia"/>
          </w:rPr>
          <w:t>，</w:t>
        </w:r>
      </w:ins>
      <w:r>
        <w:rPr>
          <w:rFonts w:ascii="Times New Roman" w:hAnsi="Times New Roman"/>
        </w:rPr>
        <w:t>60</w:t>
      </w:r>
      <w:r>
        <w:rPr>
          <w:rFonts w:ascii="Times New Roman" w:hAnsi="Times New Roman"/>
        </w:rPr>
        <w:t>】秒。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952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708750" cy="229500"/>
            <wp:effectExtent l="19050" t="0" r="0" b="0"/>
            <wp:docPr id="228" name="图片 458" descr="fig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8" descr="fig184"/>
                    <pic:cNvPicPr>
                      <a:picLocks noChangeAspect="1" noChangeArrowheads="1"/>
                    </pic:cNvPicPr>
                  </pic:nvPicPr>
                  <pic:blipFill>
                    <a:blip r:embed="rId2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750" cy="22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953" w:author="admin" w:date="2016-10-31T15:42:00Z">
          <w:pPr>
            <w:pStyle w:val="af5"/>
          </w:pPr>
        </w:pPrChange>
      </w:pPr>
      <w:bookmarkStart w:id="2954" w:name="_Ref465692393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184</w:t>
      </w:r>
      <w:r w:rsidR="00D634F8">
        <w:fldChar w:fldCharType="end"/>
      </w:r>
      <w:bookmarkEnd w:id="2954"/>
    </w:p>
    <w:p w:rsidR="00D96A3A" w:rsidRDefault="00D044CA">
      <w:pPr>
        <w:pStyle w:val="30"/>
        <w:numPr>
          <w:ilvl w:val="2"/>
          <w:numId w:val="4"/>
        </w:numPr>
        <w:spacing w:before="0" w:after="0" w:line="360" w:lineRule="auto"/>
        <w:rPr>
          <w:rFonts w:ascii="Times New Roman" w:hAnsi="Times New Roman"/>
        </w:rPr>
      </w:pPr>
      <w:bookmarkStart w:id="2955" w:name="_Toc465435324"/>
      <w:r>
        <w:rPr>
          <w:rFonts w:ascii="Times New Roman" w:hAnsi="Times New Roman"/>
        </w:rPr>
        <w:t>DSC</w:t>
      </w:r>
      <w:r>
        <w:rPr>
          <w:rFonts w:ascii="Times New Roman" w:hAnsi="Times New Roman"/>
        </w:rPr>
        <w:t>设置</w:t>
      </w:r>
      <w:bookmarkEnd w:id="2955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本章节主要介绍与</w:t>
      </w:r>
      <w:r>
        <w:rPr>
          <w:rFonts w:ascii="Times New Roman" w:hAnsi="Times New Roman"/>
        </w:rPr>
        <w:t>DSC</w:t>
      </w:r>
      <w:r>
        <w:rPr>
          <w:rFonts w:ascii="Times New Roman" w:hAnsi="Times New Roman"/>
        </w:rPr>
        <w:t>呼叫相关的参数设置。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del w:id="2956" w:author="admin" w:date="2016-10-28T15:51:00Z">
        <w:r w:rsidDel="00406CF4">
          <w:rPr>
            <w:rFonts w:ascii="Times New Roman" w:hAnsi="Times New Roman"/>
          </w:rPr>
          <w:lastRenderedPageBreak/>
          <w:delText>图</w:delText>
        </w:r>
      </w:del>
      <w:del w:id="2957" w:author="admin" w:date="2016-10-28T15:50:00Z">
        <w:r w:rsidDel="00406CF4">
          <w:rPr>
            <w:rFonts w:ascii="Times New Roman" w:hAnsi="Times New Roman"/>
          </w:rPr>
          <w:delText>xx</w:delText>
        </w:r>
      </w:del>
      <w:r>
        <w:rPr>
          <w:rFonts w:ascii="Times New Roman" w:hAnsi="Times New Roman"/>
        </w:rPr>
        <w:t>设置列表</w:t>
      </w:r>
      <w:ins w:id="2958" w:author="admin" w:date="2016-10-28T15:51:00Z">
        <w:r w:rsidR="00406CF4">
          <w:rPr>
            <w:rFonts w:ascii="Times New Roman" w:hAnsi="Times New Roman" w:hint="eastAsia"/>
          </w:rPr>
          <w:t>（</w:t>
        </w:r>
      </w:ins>
      <w:ins w:id="2959" w:author="admin" w:date="2016-10-31T15:50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</w:instrText>
        </w:r>
        <w:r w:rsidR="007111D4">
          <w:rPr>
            <w:rFonts w:ascii="Times New Roman" w:hAnsi="Times New Roman" w:hint="eastAsia"/>
          </w:rPr>
          <w:instrText>REF _Ref465692303 \h</w:instrText>
        </w:r>
        <w:r w:rsidR="007111D4">
          <w:rPr>
            <w:rFonts w:ascii="Times New Roman" w:hAnsi="Times New Roman"/>
          </w:rPr>
          <w:instrText xml:space="preserve">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960" w:author="admin" w:date="2016-10-31T15:50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175</w:t>
        </w:r>
        <w:r w:rsidR="007111D4">
          <w:rPr>
            <w:rFonts w:ascii="Times New Roman" w:hAnsi="Times New Roman"/>
          </w:rPr>
          <w:fldChar w:fldCharType="end"/>
        </w:r>
      </w:ins>
      <w:ins w:id="2961" w:author="admin" w:date="2016-10-28T15:51:00Z">
        <w:r w:rsidR="00406CF4">
          <w:rPr>
            <w:rFonts w:ascii="Times New Roman" w:hAnsi="Times New Roman" w:hint="eastAsia"/>
          </w:rPr>
          <w:t>）</w:t>
        </w:r>
      </w:ins>
      <w:r>
        <w:rPr>
          <w:rFonts w:ascii="Times New Roman" w:hAnsi="Times New Roman"/>
        </w:rPr>
        <w:t>中选择</w:t>
      </w:r>
      <w:r>
        <w:rPr>
          <w:rFonts w:ascii="Times New Roman" w:hAnsi="Times New Roman"/>
        </w:rPr>
        <w:t>“DSC</w:t>
      </w:r>
      <w:r>
        <w:rPr>
          <w:rFonts w:ascii="Times New Roman" w:hAnsi="Times New Roman"/>
        </w:rPr>
        <w:t>设置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，进入</w:t>
      </w:r>
      <w:r>
        <w:rPr>
          <w:rFonts w:ascii="Times New Roman" w:hAnsi="Times New Roman"/>
        </w:rPr>
        <w:t>DSC</w:t>
      </w:r>
      <w:r>
        <w:rPr>
          <w:rFonts w:ascii="Times New Roman" w:hAnsi="Times New Roman"/>
        </w:rPr>
        <w:t>设置界面，如</w:t>
      </w:r>
      <w:ins w:id="2962" w:author="admin" w:date="2016-10-31T15:50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_Ref465692377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963" w:author="admin" w:date="2016-10-31T15:50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185</w:t>
        </w:r>
        <w:r w:rsidR="007111D4">
          <w:rPr>
            <w:rFonts w:ascii="Times New Roman" w:hAnsi="Times New Roman"/>
          </w:rPr>
          <w:fldChar w:fldCharType="end"/>
        </w:r>
      </w:ins>
      <w:del w:id="2964" w:author="admin" w:date="2016-10-31T15:50:00Z">
        <w:r w:rsidDel="007111D4">
          <w:rPr>
            <w:rFonts w:ascii="Times New Roman" w:hAnsi="Times New Roman"/>
          </w:rPr>
          <w:delText>图</w:delText>
        </w:r>
      </w:del>
      <w:del w:id="2965" w:author="admin" w:date="2016-10-28T15:51:00Z">
        <w:r w:rsidDel="00406CF4">
          <w:rPr>
            <w:rFonts w:ascii="Times New Roman" w:hAnsi="Times New Roman"/>
          </w:rPr>
          <w:delText>X</w:delText>
        </w:r>
      </w:del>
      <w:r>
        <w:rPr>
          <w:rFonts w:ascii="Times New Roman" w:hAnsi="Times New Roman"/>
        </w:rPr>
        <w:t>。</w:t>
      </w:r>
    </w:p>
    <w:p w:rsidR="00EC62FF" w:rsidRDefault="0021254E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966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3969001" cy="2227500"/>
            <wp:effectExtent l="19050" t="0" r="0" b="0"/>
            <wp:docPr id="315" name="图片 51" descr="C:\Users\admin\Desktop\160705Translation\二代电台UI文件\fig_emf_zhCN\fig185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\Desktop\160705Translation\二代电台UI文件\fig_emf_zhCN\fig185.emf"/>
                    <pic:cNvPicPr>
                      <a:picLocks noChangeAspect="1" noChangeArrowheads="1"/>
                    </pic:cNvPicPr>
                  </pic:nvPicPr>
                  <pic:blipFill>
                    <a:blip r:embed="rId2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9001" cy="222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967" w:author="admin" w:date="2016-10-31T15:42:00Z">
          <w:pPr>
            <w:pStyle w:val="af5"/>
          </w:pPr>
        </w:pPrChange>
      </w:pPr>
      <w:bookmarkStart w:id="2968" w:name="_Ref465692377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185</w:t>
      </w:r>
      <w:r w:rsidR="00D634F8">
        <w:fldChar w:fldCharType="end"/>
      </w:r>
      <w:bookmarkEnd w:id="2968"/>
    </w:p>
    <w:p w:rsidR="00D96A3A" w:rsidRDefault="00D044CA">
      <w:pPr>
        <w:pStyle w:val="41"/>
        <w:numPr>
          <w:ilvl w:val="3"/>
          <w:numId w:val="4"/>
        </w:numPr>
        <w:spacing w:before="0" w:after="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遇险值守设置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系统采用对</w:t>
      </w:r>
      <w:r>
        <w:rPr>
          <w:rFonts w:ascii="Times New Roman" w:hAnsi="Times New Roman"/>
        </w:rPr>
        <w:t>6</w:t>
      </w:r>
      <w:r>
        <w:rPr>
          <w:rFonts w:ascii="Times New Roman" w:hAnsi="Times New Roman"/>
        </w:rPr>
        <w:t>路遇险频率同时值守的方式，</w:t>
      </w:r>
      <w:ins w:id="2969" w:author="admin" w:date="2016-10-28T15:51:00Z">
        <w:r w:rsidR="00406CF4">
          <w:rPr>
            <w:rFonts w:ascii="Times New Roman" w:hAnsi="Times New Roman" w:hint="eastAsia"/>
          </w:rPr>
          <w:t>如</w:t>
        </w:r>
      </w:ins>
      <w:del w:id="2970" w:author="admin" w:date="2016-10-28T15:51:00Z">
        <w:r w:rsidDel="00406CF4">
          <w:rPr>
            <w:rFonts w:ascii="Times New Roman" w:hAnsi="Times New Roman"/>
          </w:rPr>
          <w:delText>见下</w:delText>
        </w:r>
      </w:del>
      <w:ins w:id="2971" w:author="admin" w:date="2016-10-31T15:50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_Ref465692370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972" w:author="admin" w:date="2016-10-31T15:50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186</w:t>
        </w:r>
        <w:r w:rsidR="007111D4">
          <w:rPr>
            <w:rFonts w:ascii="Times New Roman" w:hAnsi="Times New Roman"/>
          </w:rPr>
          <w:fldChar w:fldCharType="end"/>
        </w:r>
      </w:ins>
      <w:del w:id="2973" w:author="admin" w:date="2016-10-31T15:50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21254E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974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3971059" cy="2306781"/>
            <wp:effectExtent l="19050" t="0" r="0" b="0"/>
            <wp:docPr id="316" name="图片 52" descr="C:\Users\admin\Desktop\160705Translation\二代电台UI文件\fig_emf_zhCN\fig186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admin\Desktop\160705Translation\二代电台UI文件\fig_emf_zhCN\fig186.emf"/>
                    <pic:cNvPicPr>
                      <a:picLocks noChangeAspect="1" noChangeArrowheads="1"/>
                    </pic:cNvPicPr>
                  </pic:nvPicPr>
                  <pic:blipFill>
                    <a:blip r:embed="rId228"/>
                    <a:srcRect b="-3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059" cy="2306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975" w:author="admin" w:date="2016-10-31T15:42:00Z">
          <w:pPr>
            <w:pStyle w:val="af5"/>
          </w:pPr>
        </w:pPrChange>
      </w:pPr>
      <w:bookmarkStart w:id="2976" w:name="_Ref465692370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186</w:t>
      </w:r>
      <w:r w:rsidR="00D634F8">
        <w:fldChar w:fldCharType="end"/>
      </w:r>
      <w:bookmarkEnd w:id="2976"/>
    </w:p>
    <w:p w:rsidR="00D96A3A" w:rsidRDefault="00D044CA">
      <w:pPr>
        <w:pStyle w:val="41"/>
        <w:numPr>
          <w:ilvl w:val="3"/>
          <w:numId w:val="4"/>
        </w:numPr>
        <w:spacing w:before="0" w:after="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例行值守设置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系统对例行值守采用轮流值守的方式，</w:t>
      </w:r>
      <w:ins w:id="2977" w:author="admin" w:date="2016-10-28T15:51:00Z">
        <w:r w:rsidR="00406CF4">
          <w:rPr>
            <w:rFonts w:ascii="Times New Roman" w:hAnsi="Times New Roman" w:hint="eastAsia"/>
          </w:rPr>
          <w:t>如</w:t>
        </w:r>
      </w:ins>
      <w:del w:id="2978" w:author="admin" w:date="2016-10-28T15:51:00Z">
        <w:r w:rsidDel="00406CF4">
          <w:rPr>
            <w:rFonts w:ascii="Times New Roman" w:hAnsi="Times New Roman"/>
          </w:rPr>
          <w:delText>见下</w:delText>
        </w:r>
      </w:del>
      <w:ins w:id="2979" w:author="admin" w:date="2016-10-31T15:50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_Ref465692364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980" w:author="admin" w:date="2016-10-31T15:50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187</w:t>
        </w:r>
        <w:r w:rsidR="007111D4">
          <w:rPr>
            <w:rFonts w:ascii="Times New Roman" w:hAnsi="Times New Roman"/>
          </w:rPr>
          <w:fldChar w:fldCharType="end"/>
        </w:r>
      </w:ins>
      <w:del w:id="2981" w:author="admin" w:date="2016-10-31T15:50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。值守频率包括遇险频率、国际频率、本地</w:t>
      </w:r>
      <w:r>
        <w:rPr>
          <w:rFonts w:ascii="Times New Roman" w:hAnsi="Times New Roman"/>
        </w:rPr>
        <w:t>-1</w:t>
      </w:r>
      <w:r>
        <w:rPr>
          <w:rFonts w:ascii="Times New Roman" w:hAnsi="Times New Roman"/>
        </w:rPr>
        <w:t>频率、本地</w:t>
      </w:r>
      <w:r>
        <w:rPr>
          <w:rFonts w:ascii="Times New Roman" w:hAnsi="Times New Roman"/>
        </w:rPr>
        <w:t>-2</w:t>
      </w:r>
      <w:r>
        <w:rPr>
          <w:rFonts w:ascii="Times New Roman" w:hAnsi="Times New Roman"/>
        </w:rPr>
        <w:t>频率及用户自定义频率等。</w:t>
      </w:r>
    </w:p>
    <w:p w:rsidR="00EC62FF" w:rsidRDefault="0021254E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982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lastRenderedPageBreak/>
        <w:drawing>
          <wp:inline distT="0" distB="0" distL="0" distR="0">
            <wp:extent cx="3971059" cy="2292927"/>
            <wp:effectExtent l="19050" t="0" r="0" b="0"/>
            <wp:docPr id="317" name="图片 53" descr="C:\Users\admin\Desktop\160705Translation\二代电台UI文件\fig_emf_zhCN\fig187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admin\Desktop\160705Translation\二代电台UI文件\fig_emf_zhCN\fig187.emf"/>
                    <pic:cNvPicPr>
                      <a:picLocks noChangeAspect="1" noChangeArrowheads="1"/>
                    </pic:cNvPicPr>
                  </pic:nvPicPr>
                  <pic:blipFill>
                    <a:blip r:embed="rId229"/>
                    <a:srcRect b="-3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059" cy="2292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983" w:author="admin" w:date="2016-10-31T15:42:00Z">
          <w:pPr>
            <w:pStyle w:val="af5"/>
          </w:pPr>
        </w:pPrChange>
      </w:pPr>
      <w:bookmarkStart w:id="2984" w:name="_Ref465692364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187</w:t>
      </w:r>
      <w:r w:rsidR="00D634F8">
        <w:fldChar w:fldCharType="end"/>
      </w:r>
      <w:bookmarkEnd w:id="2984"/>
    </w:p>
    <w:p w:rsidR="00D96A3A" w:rsidRDefault="00D044CA">
      <w:pPr>
        <w:pStyle w:val="41"/>
        <w:numPr>
          <w:ilvl w:val="3"/>
          <w:numId w:val="4"/>
        </w:numPr>
        <w:spacing w:before="0" w:after="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AUTO ACK</w:t>
      </w:r>
      <w:r>
        <w:rPr>
          <w:rFonts w:ascii="Times New Roman" w:hAnsi="Times New Roman"/>
        </w:rPr>
        <w:t>设置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AUTO ACK</w:t>
      </w:r>
      <w:r>
        <w:rPr>
          <w:rFonts w:ascii="Times New Roman" w:hAnsi="Times New Roman"/>
        </w:rPr>
        <w:t>功能用于特定情况下对收到的</w:t>
      </w:r>
      <w:r>
        <w:rPr>
          <w:rFonts w:ascii="Times New Roman" w:hAnsi="Times New Roman"/>
        </w:rPr>
        <w:t>DSC</w:t>
      </w:r>
      <w:r>
        <w:rPr>
          <w:rFonts w:ascii="Times New Roman" w:hAnsi="Times New Roman"/>
        </w:rPr>
        <w:t>呼叫自动进行确认。主要设置包括个人呼叫、</w:t>
      </w:r>
      <w:r>
        <w:rPr>
          <w:rFonts w:ascii="Times New Roman" w:hAnsi="Times New Roman"/>
        </w:rPr>
        <w:t>PSTN</w:t>
      </w:r>
      <w:r>
        <w:rPr>
          <w:rFonts w:ascii="Times New Roman" w:hAnsi="Times New Roman"/>
        </w:rPr>
        <w:t>与不遵守原因、位置呼叫、查询呼叫、测试呼叫等，</w:t>
      </w:r>
      <w:ins w:id="2985" w:author="admin" w:date="2016-10-28T15:51:00Z">
        <w:r w:rsidR="00406CF4">
          <w:rPr>
            <w:rFonts w:ascii="Times New Roman" w:hAnsi="Times New Roman" w:hint="eastAsia"/>
          </w:rPr>
          <w:t>如</w:t>
        </w:r>
      </w:ins>
      <w:del w:id="2986" w:author="admin" w:date="2016-10-28T15:51:00Z">
        <w:r w:rsidDel="00406CF4">
          <w:rPr>
            <w:rFonts w:ascii="Times New Roman" w:hAnsi="Times New Roman"/>
          </w:rPr>
          <w:delText>见下</w:delText>
        </w:r>
      </w:del>
      <w:ins w:id="2987" w:author="admin" w:date="2016-10-31T15:50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_Ref465692358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988" w:author="admin" w:date="2016-10-31T15:50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188</w:t>
        </w:r>
        <w:r w:rsidR="007111D4">
          <w:rPr>
            <w:rFonts w:ascii="Times New Roman" w:hAnsi="Times New Roman"/>
          </w:rPr>
          <w:fldChar w:fldCharType="end"/>
        </w:r>
      </w:ins>
      <w:del w:id="2989" w:author="admin" w:date="2016-10-31T15:50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D41E58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990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3964131" cy="2280922"/>
            <wp:effectExtent l="19050" t="0" r="0" b="0"/>
            <wp:docPr id="318" name="图片 54" descr="C:\Users\admin\Desktop\160705Translation\二代电台UI文件\fig_emf_zhCN\fig188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admin\Desktop\160705Translation\二代电台UI文件\fig_emf_zhCN\fig188.emf"/>
                    <pic:cNvPicPr>
                      <a:picLocks noChangeAspect="1" noChangeArrowheads="1"/>
                    </pic:cNvPicPr>
                  </pic:nvPicPr>
                  <pic:blipFill>
                    <a:blip r:embed="rId230"/>
                    <a:srcRect b="-2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131" cy="2280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2991" w:author="admin" w:date="2016-10-31T15:42:00Z">
          <w:pPr>
            <w:pStyle w:val="af5"/>
          </w:pPr>
        </w:pPrChange>
      </w:pPr>
      <w:bookmarkStart w:id="2992" w:name="_Ref465692358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188</w:t>
      </w:r>
      <w:r w:rsidR="00D634F8">
        <w:fldChar w:fldCharType="end"/>
      </w:r>
      <w:bookmarkEnd w:id="2992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AUTO ACK</w:t>
      </w:r>
      <w:r>
        <w:rPr>
          <w:rFonts w:ascii="Times New Roman" w:hAnsi="Times New Roman"/>
        </w:rPr>
        <w:t>设置如下：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1</w:t>
      </w:r>
      <w:r>
        <w:rPr>
          <w:rFonts w:ascii="Times New Roman" w:hAnsi="Times New Roman"/>
        </w:rPr>
        <w:t>）个人呼叫：包括自动（不遵守）和手动，</w:t>
      </w:r>
      <w:ins w:id="2993" w:author="admin" w:date="2016-10-28T15:52:00Z">
        <w:r w:rsidR="00406CF4">
          <w:rPr>
            <w:rFonts w:ascii="Times New Roman" w:hAnsi="Times New Roman" w:hint="eastAsia"/>
          </w:rPr>
          <w:t>如</w:t>
        </w:r>
      </w:ins>
      <w:del w:id="2994" w:author="admin" w:date="2016-10-28T15:52:00Z">
        <w:r w:rsidDel="00406CF4">
          <w:rPr>
            <w:rFonts w:ascii="Times New Roman" w:hAnsi="Times New Roman"/>
          </w:rPr>
          <w:delText>见下</w:delText>
        </w:r>
      </w:del>
      <w:ins w:id="2995" w:author="admin" w:date="2016-10-31T15:50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_Ref465692352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2996" w:author="admin" w:date="2016-10-31T15:50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rPr>
            <w:noProof/>
          </w:rPr>
          <w:t>189</w:t>
        </w:r>
        <w:r w:rsidR="007111D4">
          <w:rPr>
            <w:rFonts w:ascii="Times New Roman" w:hAnsi="Times New Roman"/>
          </w:rPr>
          <w:fldChar w:fldCharType="end"/>
        </w:r>
      </w:ins>
      <w:del w:id="2997" w:author="admin" w:date="2016-10-31T15:50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2998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lastRenderedPageBreak/>
        <w:drawing>
          <wp:inline distT="0" distB="0" distL="0" distR="0">
            <wp:extent cx="916131" cy="658091"/>
            <wp:effectExtent l="19050" t="0" r="0" b="0"/>
            <wp:docPr id="233" name="图片 463" descr="fig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3" descr="fig189"/>
                    <pic:cNvPicPr>
                      <a:picLocks noChangeAspect="1" noChangeArrowheads="1"/>
                    </pic:cNvPicPr>
                  </pic:nvPicPr>
                  <pic:blipFill>
                    <a:blip r:embed="rId231" cstate="print"/>
                    <a:srcRect b="-14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6131" cy="658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A3A" w:rsidRDefault="00D044CA">
      <w:pPr>
        <w:pStyle w:val="af5"/>
      </w:pPr>
      <w:bookmarkStart w:id="2999" w:name="_Ref465692352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rPr>
          <w:noProof/>
        </w:rPr>
        <w:t>189</w:t>
      </w:r>
      <w:r w:rsidR="00D634F8">
        <w:fldChar w:fldCharType="end"/>
      </w:r>
      <w:bookmarkEnd w:id="2999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自动（不遵守）：收到个人呼叫时，系统自动发送</w:t>
      </w:r>
      <w:r>
        <w:rPr>
          <w:rFonts w:ascii="Times New Roman" w:hAnsi="Times New Roman"/>
        </w:rPr>
        <w:t>“</w:t>
      </w:r>
      <w:r>
        <w:rPr>
          <w:rFonts w:ascii="Times New Roman" w:hAnsi="Times New Roman"/>
        </w:rPr>
        <w:t>个人呼叫确认</w:t>
      </w:r>
      <w:r>
        <w:rPr>
          <w:rFonts w:ascii="Times New Roman" w:hAnsi="Times New Roman"/>
        </w:rPr>
        <w:t>-</w:t>
      </w:r>
      <w:r>
        <w:rPr>
          <w:rFonts w:ascii="Times New Roman" w:hAnsi="Times New Roman"/>
        </w:rPr>
        <w:t>不遵守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手动：需手动回复收到的个人呼叫。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2</w:t>
      </w:r>
      <w:r>
        <w:rPr>
          <w:rFonts w:ascii="Times New Roman" w:hAnsi="Times New Roman"/>
        </w:rPr>
        <w:t>）</w:t>
      </w:r>
      <w:r>
        <w:rPr>
          <w:rFonts w:ascii="Times New Roman" w:hAnsi="Times New Roman"/>
        </w:rPr>
        <w:t>PSTN</w:t>
      </w:r>
      <w:r>
        <w:rPr>
          <w:rFonts w:ascii="Times New Roman" w:hAnsi="Times New Roman"/>
        </w:rPr>
        <w:t>呼叫：包括自动（不遵守）和自动（遵守），</w:t>
      </w:r>
      <w:ins w:id="3000" w:author="admin" w:date="2016-10-28T15:52:00Z">
        <w:r w:rsidR="00406CF4">
          <w:rPr>
            <w:rFonts w:ascii="Times New Roman" w:hAnsi="Times New Roman" w:hint="eastAsia"/>
          </w:rPr>
          <w:t>如</w:t>
        </w:r>
      </w:ins>
      <w:del w:id="3001" w:author="admin" w:date="2016-10-28T15:52:00Z">
        <w:r w:rsidDel="00406CF4">
          <w:rPr>
            <w:rFonts w:ascii="Times New Roman" w:hAnsi="Times New Roman"/>
          </w:rPr>
          <w:delText>见下</w:delText>
        </w:r>
      </w:del>
      <w:ins w:id="3002" w:author="admin" w:date="2016-10-31T15:50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_Ref465692346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3003" w:author="admin" w:date="2016-10-31T15:50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190</w:t>
        </w:r>
        <w:r w:rsidR="007111D4">
          <w:rPr>
            <w:rFonts w:ascii="Times New Roman" w:hAnsi="Times New Roman"/>
          </w:rPr>
          <w:fldChar w:fldCharType="end"/>
        </w:r>
      </w:ins>
      <w:del w:id="3004" w:author="admin" w:date="2016-10-31T15:50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3005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918000" cy="573750"/>
            <wp:effectExtent l="19050" t="0" r="0" b="0"/>
            <wp:docPr id="234" name="图片 464" descr="fig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4" descr="fig190"/>
                    <pic:cNvPicPr>
                      <a:picLocks noChangeAspect="1" noChangeArrowheads="1"/>
                    </pic:cNvPicPr>
                  </pic:nvPicPr>
                  <pic:blipFill>
                    <a:blip r:embed="rId2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8000" cy="57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3006" w:author="admin" w:date="2016-10-31T15:42:00Z">
          <w:pPr>
            <w:pStyle w:val="af5"/>
          </w:pPr>
        </w:pPrChange>
      </w:pPr>
      <w:bookmarkStart w:id="3007" w:name="_Ref465692346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190</w:t>
      </w:r>
      <w:r w:rsidR="00D634F8">
        <w:fldChar w:fldCharType="end"/>
      </w:r>
      <w:bookmarkEnd w:id="3007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自动（不遵守）：收到</w:t>
      </w:r>
      <w:r>
        <w:rPr>
          <w:rFonts w:ascii="Times New Roman" w:hAnsi="Times New Roman"/>
        </w:rPr>
        <w:t>PSTN</w:t>
      </w:r>
      <w:r>
        <w:rPr>
          <w:rFonts w:ascii="Times New Roman" w:hAnsi="Times New Roman"/>
        </w:rPr>
        <w:t>呼叫时，系统自动发送</w:t>
      </w:r>
      <w:r>
        <w:rPr>
          <w:rFonts w:ascii="Times New Roman" w:hAnsi="Times New Roman"/>
        </w:rPr>
        <w:t>“PSTN</w:t>
      </w:r>
      <w:r>
        <w:rPr>
          <w:rFonts w:ascii="Times New Roman" w:hAnsi="Times New Roman"/>
        </w:rPr>
        <w:t>确认</w:t>
      </w:r>
      <w:r>
        <w:rPr>
          <w:rFonts w:ascii="Times New Roman" w:hAnsi="Times New Roman"/>
        </w:rPr>
        <w:t>-</w:t>
      </w:r>
      <w:r>
        <w:rPr>
          <w:rFonts w:ascii="Times New Roman" w:hAnsi="Times New Roman"/>
        </w:rPr>
        <w:t>不遵守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自动（遵守）：收到</w:t>
      </w:r>
      <w:r>
        <w:rPr>
          <w:rFonts w:ascii="Times New Roman" w:hAnsi="Times New Roman"/>
        </w:rPr>
        <w:t>PSTN</w:t>
      </w:r>
      <w:r>
        <w:rPr>
          <w:rFonts w:ascii="Times New Roman" w:hAnsi="Times New Roman"/>
        </w:rPr>
        <w:t>呼叫时，系统自动发送</w:t>
      </w:r>
      <w:r>
        <w:rPr>
          <w:rFonts w:ascii="Times New Roman" w:hAnsi="Times New Roman"/>
        </w:rPr>
        <w:t>“PSTN</w:t>
      </w:r>
      <w:r>
        <w:rPr>
          <w:rFonts w:ascii="Times New Roman" w:hAnsi="Times New Roman"/>
        </w:rPr>
        <w:t>确认</w:t>
      </w:r>
      <w:r>
        <w:rPr>
          <w:rFonts w:ascii="Times New Roman" w:hAnsi="Times New Roman"/>
        </w:rPr>
        <w:t>-</w:t>
      </w:r>
      <w:r>
        <w:rPr>
          <w:rFonts w:ascii="Times New Roman" w:hAnsi="Times New Roman"/>
        </w:rPr>
        <w:t>遵守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3</w:t>
      </w:r>
      <w:r>
        <w:rPr>
          <w:rFonts w:ascii="Times New Roman" w:hAnsi="Times New Roman"/>
        </w:rPr>
        <w:t>）不遵守原因：包括系统忙、设备禁用、信道禁用、模式禁用及原因不详等，</w:t>
      </w:r>
      <w:ins w:id="3008" w:author="admin" w:date="2016-10-28T15:52:00Z">
        <w:r w:rsidR="00406CF4">
          <w:rPr>
            <w:rFonts w:ascii="Times New Roman" w:hAnsi="Times New Roman" w:hint="eastAsia"/>
          </w:rPr>
          <w:t>如</w:t>
        </w:r>
      </w:ins>
      <w:del w:id="3009" w:author="admin" w:date="2016-10-28T15:52:00Z">
        <w:r w:rsidDel="00406CF4">
          <w:rPr>
            <w:rFonts w:ascii="Times New Roman" w:hAnsi="Times New Roman"/>
          </w:rPr>
          <w:delText>见下</w:delText>
        </w:r>
      </w:del>
      <w:ins w:id="3010" w:author="admin" w:date="2016-10-31T15:50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_Ref465692341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3011" w:author="admin" w:date="2016-10-31T15:50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191</w:t>
        </w:r>
        <w:r w:rsidR="007111D4">
          <w:rPr>
            <w:rFonts w:ascii="Times New Roman" w:hAnsi="Times New Roman"/>
          </w:rPr>
          <w:fldChar w:fldCharType="end"/>
        </w:r>
      </w:ins>
      <w:del w:id="3012" w:author="admin" w:date="2016-10-31T15:50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。用于</w:t>
      </w:r>
      <w:r>
        <w:rPr>
          <w:rFonts w:ascii="Times New Roman" w:hAnsi="Times New Roman"/>
        </w:rPr>
        <w:t>“PSTN</w:t>
      </w:r>
      <w:r>
        <w:rPr>
          <w:rFonts w:ascii="Times New Roman" w:hAnsi="Times New Roman"/>
        </w:rPr>
        <w:t>确认</w:t>
      </w:r>
      <w:r>
        <w:rPr>
          <w:rFonts w:ascii="Times New Roman" w:hAnsi="Times New Roman"/>
        </w:rPr>
        <w:t>-</w:t>
      </w:r>
      <w:r>
        <w:rPr>
          <w:rFonts w:ascii="Times New Roman" w:hAnsi="Times New Roman"/>
        </w:rPr>
        <w:t>不遵守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消息自动发送时参数设置。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3013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685627" cy="1420091"/>
            <wp:effectExtent l="19050" t="0" r="173" b="0"/>
            <wp:docPr id="235" name="图片 465" descr="fig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5" descr="fig191"/>
                    <pic:cNvPicPr>
                      <a:picLocks noChangeAspect="1" noChangeArrowheads="1"/>
                    </pic:cNvPicPr>
                  </pic:nvPicPr>
                  <pic:blipFill>
                    <a:blip r:embed="rId233" cstate="print"/>
                    <a:srcRect b="-7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627" cy="1420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3014" w:author="admin" w:date="2016-10-31T15:42:00Z">
          <w:pPr>
            <w:pStyle w:val="af5"/>
          </w:pPr>
        </w:pPrChange>
      </w:pPr>
      <w:bookmarkStart w:id="3015" w:name="_Ref465692341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191</w:t>
      </w:r>
      <w:r w:rsidR="00D634F8">
        <w:fldChar w:fldCharType="end"/>
      </w:r>
      <w:bookmarkEnd w:id="3015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4</w:t>
      </w:r>
      <w:r>
        <w:rPr>
          <w:rFonts w:ascii="Times New Roman" w:hAnsi="Times New Roman"/>
        </w:rPr>
        <w:t>）位置呼叫：包括自动（遵守）、自动（不遵守）和手动，</w:t>
      </w:r>
      <w:ins w:id="3016" w:author="admin" w:date="2016-10-28T15:52:00Z">
        <w:r w:rsidR="00406CF4">
          <w:rPr>
            <w:rFonts w:ascii="Times New Roman" w:hAnsi="Times New Roman" w:hint="eastAsia"/>
          </w:rPr>
          <w:t>如</w:t>
        </w:r>
      </w:ins>
      <w:del w:id="3017" w:author="admin" w:date="2016-10-28T15:52:00Z">
        <w:r w:rsidDel="00406CF4">
          <w:rPr>
            <w:rFonts w:ascii="Times New Roman" w:hAnsi="Times New Roman"/>
          </w:rPr>
          <w:delText>见下</w:delText>
        </w:r>
      </w:del>
      <w:ins w:id="3018" w:author="admin" w:date="2016-10-31T15:50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_Ref465692333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3019" w:author="admin" w:date="2016-10-31T15:50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192</w:t>
        </w:r>
        <w:r w:rsidR="007111D4">
          <w:rPr>
            <w:rFonts w:ascii="Times New Roman" w:hAnsi="Times New Roman"/>
          </w:rPr>
          <w:fldChar w:fldCharType="end"/>
        </w:r>
      </w:ins>
      <w:del w:id="3020" w:author="admin" w:date="2016-10-31T15:50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3021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918000" cy="816750"/>
            <wp:effectExtent l="19050" t="0" r="0" b="0"/>
            <wp:docPr id="236" name="图片 467" descr="fig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7" descr="fig192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8000" cy="81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3022" w:author="admin" w:date="2016-10-31T15:42:00Z">
          <w:pPr>
            <w:pStyle w:val="af5"/>
          </w:pPr>
        </w:pPrChange>
      </w:pPr>
      <w:bookmarkStart w:id="3023" w:name="_Ref465692333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192</w:t>
      </w:r>
      <w:r w:rsidR="00D634F8">
        <w:fldChar w:fldCharType="end"/>
      </w:r>
      <w:bookmarkEnd w:id="3023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自动（不遵守）：收到位置呼叫时，系统自动发送带有位置信息的确认消息。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自动（遵守）：收到位置呼叫时，系统自动发送不带位置信息的确认消息。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手动：收到位置呼叫时，需手动回复确认消息。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5</w:t>
      </w:r>
      <w:r>
        <w:rPr>
          <w:rFonts w:ascii="Times New Roman" w:hAnsi="Times New Roman"/>
        </w:rPr>
        <w:t>）查询呼叫：包括自动和手动，</w:t>
      </w:r>
      <w:ins w:id="3024" w:author="admin" w:date="2016-10-28T15:52:00Z">
        <w:r w:rsidR="00406CF4">
          <w:rPr>
            <w:rFonts w:ascii="Times New Roman" w:hAnsi="Times New Roman" w:hint="eastAsia"/>
          </w:rPr>
          <w:t>如</w:t>
        </w:r>
      </w:ins>
      <w:del w:id="3025" w:author="admin" w:date="2016-10-28T15:52:00Z">
        <w:r w:rsidDel="00406CF4">
          <w:rPr>
            <w:rFonts w:ascii="Times New Roman" w:hAnsi="Times New Roman"/>
          </w:rPr>
          <w:delText>见下</w:delText>
        </w:r>
      </w:del>
      <w:ins w:id="3026" w:author="admin" w:date="2016-10-31T15:49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_Ref465692327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3027" w:author="admin" w:date="2016-10-31T15:49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193</w:t>
        </w:r>
        <w:r w:rsidR="007111D4">
          <w:rPr>
            <w:rFonts w:ascii="Times New Roman" w:hAnsi="Times New Roman"/>
          </w:rPr>
          <w:fldChar w:fldCharType="end"/>
        </w:r>
      </w:ins>
      <w:del w:id="3028" w:author="admin" w:date="2016-10-31T15:49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982490" w:rsidP="007111D4">
      <w:pPr>
        <w:widowControl/>
        <w:spacing w:beforeLines="50" w:after="0" w:line="360" w:lineRule="auto"/>
        <w:jc w:val="center"/>
        <w:rPr>
          <w:rFonts w:ascii="Times New Roman" w:hAnsi="Times New Roman"/>
          <w:noProof/>
          <w:kern w:val="0"/>
          <w:sz w:val="24"/>
          <w:szCs w:val="24"/>
        </w:rPr>
        <w:pPrChange w:id="3029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noProof/>
          <w:kern w:val="0"/>
          <w:sz w:val="24"/>
          <w:szCs w:val="24"/>
        </w:rPr>
        <w:drawing>
          <wp:inline distT="0" distB="0" distL="0" distR="0">
            <wp:extent cx="445500" cy="573750"/>
            <wp:effectExtent l="19050" t="0" r="0" b="0"/>
            <wp:docPr id="237" name="图片 468" descr="fig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8" descr="fig193"/>
                    <pic:cNvPicPr>
                      <a:picLocks noChangeAspect="1" noChangeArrowheads="1"/>
                    </pic:cNvPicPr>
                  </pic:nvPicPr>
                  <pic:blipFill>
                    <a:blip r:embed="rId2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00" cy="57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3030" w:author="admin" w:date="2016-10-31T15:42:00Z">
          <w:pPr>
            <w:pStyle w:val="af5"/>
          </w:pPr>
        </w:pPrChange>
      </w:pPr>
      <w:bookmarkStart w:id="3031" w:name="_Ref465692327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193</w:t>
      </w:r>
      <w:r w:rsidR="00D634F8">
        <w:fldChar w:fldCharType="end"/>
      </w:r>
      <w:bookmarkEnd w:id="3031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自动：收到查询呼叫时，系统自动发送确认消息。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手动：收到查询呼叫时，需手动回复确认消息。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6</w:t>
      </w:r>
      <w:r>
        <w:rPr>
          <w:rFonts w:ascii="Times New Roman" w:hAnsi="Times New Roman"/>
        </w:rPr>
        <w:t>）测试呼叫：包括自动和手动，</w:t>
      </w:r>
      <w:ins w:id="3032" w:author="admin" w:date="2016-10-28T15:52:00Z">
        <w:r w:rsidR="00406CF4">
          <w:rPr>
            <w:rFonts w:ascii="Times New Roman" w:hAnsi="Times New Roman" w:hint="eastAsia"/>
          </w:rPr>
          <w:t>如</w:t>
        </w:r>
      </w:ins>
      <w:del w:id="3033" w:author="admin" w:date="2016-10-28T15:52:00Z">
        <w:r w:rsidDel="00406CF4">
          <w:rPr>
            <w:rFonts w:ascii="Times New Roman" w:hAnsi="Times New Roman"/>
          </w:rPr>
          <w:delText>见下</w:delText>
        </w:r>
      </w:del>
      <w:ins w:id="3034" w:author="admin" w:date="2016-10-31T15:49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_Ref465692321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3035" w:author="admin" w:date="2016-10-31T15:49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194</w:t>
        </w:r>
        <w:r w:rsidR="007111D4">
          <w:rPr>
            <w:rFonts w:ascii="Times New Roman" w:hAnsi="Times New Roman"/>
          </w:rPr>
          <w:fldChar w:fldCharType="end"/>
        </w:r>
      </w:ins>
      <w:del w:id="3036" w:author="admin" w:date="2016-10-31T15:49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EC62FF" w:rsidP="007111D4">
      <w:pPr>
        <w:widowControl/>
        <w:spacing w:beforeLines="50" w:after="0" w:line="360" w:lineRule="auto"/>
        <w:jc w:val="center"/>
        <w:rPr>
          <w:noProof/>
          <w:kern w:val="0"/>
          <w:sz w:val="24"/>
          <w:szCs w:val="24"/>
          <w:rPrChange w:id="3037" w:author="admin" w:date="2016-10-27T15:55:00Z">
            <w:rPr>
              <w:rStyle w:val="af3"/>
              <w:rFonts w:ascii="Times New Roman" w:eastAsia="黑体" w:hAnsi="Times New Roman"/>
              <w:i w:val="0"/>
              <w:szCs w:val="20"/>
            </w:rPr>
          </w:rPrChange>
        </w:rPr>
        <w:pPrChange w:id="3038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kern w:val="0"/>
          <w:sz w:val="24"/>
          <w:szCs w:val="24"/>
          <w:rPrChange w:id="3039" w:author="Unknown">
            <w:rPr>
              <w:rStyle w:val="af3"/>
              <w:rFonts w:ascii="Times New Roman" w:hAnsi="Times New Roman"/>
              <w:i w:val="0"/>
              <w:noProof/>
            </w:rPr>
          </w:rPrChange>
        </w:rPr>
        <w:drawing>
          <wp:inline distT="0" distB="0" distL="0" distR="0">
            <wp:extent cx="445500" cy="573750"/>
            <wp:effectExtent l="19050" t="0" r="0" b="0"/>
            <wp:docPr id="281" name="图片 468" descr="fig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8" descr="fig193"/>
                    <pic:cNvPicPr>
                      <a:picLocks noChangeAspect="1" noChangeArrowheads="1"/>
                    </pic:cNvPicPr>
                  </pic:nvPicPr>
                  <pic:blipFill>
                    <a:blip r:embed="rId2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00" cy="57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3040" w:author="admin" w:date="2016-10-31T15:42:00Z">
          <w:pPr>
            <w:pStyle w:val="af5"/>
          </w:pPr>
        </w:pPrChange>
      </w:pPr>
      <w:bookmarkStart w:id="3041" w:name="_Ref465692321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194</w:t>
      </w:r>
      <w:r w:rsidR="00D634F8">
        <w:fldChar w:fldCharType="end"/>
      </w:r>
      <w:bookmarkEnd w:id="3041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自动：收到测试呼叫时，系统自动发送确认消息。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手动：收到测试呼叫时，需手动回复确认消息。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提示：当存在其他呼叫场景时，自动回复功能将被关闭，用户只能采用手动回复的方式。</w:t>
      </w:r>
    </w:p>
    <w:p w:rsidR="00D96A3A" w:rsidRDefault="00D044CA">
      <w:pPr>
        <w:pStyle w:val="41"/>
        <w:numPr>
          <w:ilvl w:val="3"/>
          <w:numId w:val="4"/>
        </w:numPr>
        <w:spacing w:before="0" w:after="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报警距离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报警距离设置，主要针对带有位置信息的呼叫，包括关闭和</w:t>
      </w:r>
      <w:r>
        <w:rPr>
          <w:rFonts w:ascii="Times New Roman" w:hAnsi="Times New Roman"/>
        </w:rPr>
        <w:t>500</w:t>
      </w:r>
      <w:r>
        <w:rPr>
          <w:rFonts w:ascii="Times New Roman" w:hAnsi="Times New Roman"/>
        </w:rPr>
        <w:t>海里两种选择，</w:t>
      </w:r>
      <w:ins w:id="3042" w:author="admin" w:date="2016-10-28T15:52:00Z">
        <w:r w:rsidR="00406CF4">
          <w:rPr>
            <w:rFonts w:ascii="Times New Roman" w:hAnsi="Times New Roman" w:hint="eastAsia"/>
          </w:rPr>
          <w:t>如</w:t>
        </w:r>
      </w:ins>
      <w:del w:id="3043" w:author="admin" w:date="2016-10-28T15:52:00Z">
        <w:r w:rsidDel="00406CF4">
          <w:rPr>
            <w:rFonts w:ascii="Times New Roman" w:hAnsi="Times New Roman"/>
          </w:rPr>
          <w:delText>见下</w:delText>
        </w:r>
      </w:del>
      <w:ins w:id="3044" w:author="admin" w:date="2016-10-31T15:49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_Ref465692314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3045" w:author="admin" w:date="2016-10-31T15:49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195</w:t>
        </w:r>
        <w:r w:rsidR="007111D4">
          <w:rPr>
            <w:rFonts w:ascii="Times New Roman" w:hAnsi="Times New Roman"/>
          </w:rPr>
          <w:fldChar w:fldCharType="end"/>
        </w:r>
      </w:ins>
      <w:del w:id="3046" w:author="admin" w:date="2016-10-31T15:49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EC62FF" w:rsidP="007111D4">
      <w:pPr>
        <w:widowControl/>
        <w:spacing w:beforeLines="50" w:after="0" w:line="360" w:lineRule="auto"/>
        <w:jc w:val="center"/>
        <w:rPr>
          <w:kern w:val="0"/>
          <w:sz w:val="24"/>
          <w:szCs w:val="24"/>
          <w:rPrChange w:id="3047" w:author="admin" w:date="2016-10-27T15:55:00Z">
            <w:rPr>
              <w:rFonts w:ascii="Times New Roman" w:hAnsi="Times New Roman"/>
              <w:kern w:val="0"/>
              <w:sz w:val="24"/>
              <w:szCs w:val="24"/>
            </w:rPr>
          </w:rPrChange>
        </w:rPr>
        <w:pPrChange w:id="3048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noProof/>
          <w:kern w:val="0"/>
          <w:sz w:val="24"/>
          <w:szCs w:val="24"/>
          <w:rPrChange w:id="3049" w:author="Unknown">
            <w:rPr>
              <w:rFonts w:ascii="Times New Roman" w:hAnsi="Times New Roman"/>
              <w:b/>
              <w:bCs/>
              <w:i/>
              <w:iCs/>
              <w:noProof/>
              <w:color w:val="4F81BD"/>
              <w:kern w:val="0"/>
              <w:sz w:val="24"/>
              <w:szCs w:val="24"/>
            </w:rPr>
          </w:rPrChange>
        </w:rPr>
        <w:drawing>
          <wp:inline distT="0" distB="0" distL="0" distR="0">
            <wp:extent cx="567000" cy="594000"/>
            <wp:effectExtent l="19050" t="0" r="4500" b="0"/>
            <wp:docPr id="239" name="图片 469" descr="fig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9" descr="fig195"/>
                    <pic:cNvPicPr>
                      <a:picLocks noChangeAspect="1" noChangeArrowheads="1"/>
                    </pic:cNvPicPr>
                  </pic:nvPicPr>
                  <pic:blipFill>
                    <a:blip r:embed="rId2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00" cy="59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3050" w:author="admin" w:date="2016-10-31T15:42:00Z">
          <w:pPr>
            <w:pStyle w:val="af5"/>
          </w:pPr>
        </w:pPrChange>
      </w:pPr>
      <w:bookmarkStart w:id="3051" w:name="_Ref465692314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195</w:t>
      </w:r>
      <w:r w:rsidR="00D634F8">
        <w:fldChar w:fldCharType="end"/>
      </w:r>
      <w:bookmarkEnd w:id="3051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选择</w:t>
      </w:r>
      <w:r>
        <w:rPr>
          <w:rFonts w:ascii="Times New Roman" w:hAnsi="Times New Roman"/>
        </w:rPr>
        <w:t>“</w:t>
      </w:r>
      <w:r>
        <w:rPr>
          <w:rFonts w:ascii="Times New Roman" w:hAnsi="Times New Roman"/>
        </w:rPr>
        <w:t>关闭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，对收到的任意海域的呼叫均接收；选择</w:t>
      </w:r>
      <w:r>
        <w:rPr>
          <w:rFonts w:ascii="Times New Roman" w:hAnsi="Times New Roman"/>
        </w:rPr>
        <w:t>“500</w:t>
      </w:r>
      <w:r>
        <w:rPr>
          <w:rFonts w:ascii="Times New Roman" w:hAnsi="Times New Roman"/>
        </w:rPr>
        <w:t>海里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，只接收</w:t>
      </w:r>
      <w:r>
        <w:rPr>
          <w:rFonts w:ascii="Times New Roman" w:hAnsi="Times New Roman"/>
        </w:rPr>
        <w:t>500</w:t>
      </w:r>
      <w:r>
        <w:rPr>
          <w:rFonts w:ascii="Times New Roman" w:hAnsi="Times New Roman"/>
        </w:rPr>
        <w:t>海里范围内的呼叫。</w:t>
      </w:r>
    </w:p>
    <w:p w:rsidR="00D96A3A" w:rsidRDefault="00D044CA">
      <w:pPr>
        <w:pStyle w:val="30"/>
        <w:numPr>
          <w:ilvl w:val="2"/>
          <w:numId w:val="4"/>
        </w:numPr>
        <w:spacing w:before="0" w:after="0" w:line="360" w:lineRule="auto"/>
        <w:rPr>
          <w:rFonts w:ascii="Times New Roman" w:hAnsi="Times New Roman"/>
        </w:rPr>
      </w:pPr>
      <w:bookmarkStart w:id="3052" w:name="_Toc465435325"/>
      <w:r>
        <w:rPr>
          <w:rFonts w:ascii="Times New Roman" w:hAnsi="Times New Roman"/>
        </w:rPr>
        <w:lastRenderedPageBreak/>
        <w:t>系统设置</w:t>
      </w:r>
      <w:bookmarkEnd w:id="3052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del w:id="3053" w:author="admin" w:date="2016-10-28T15:53:00Z">
        <w:r w:rsidDel="00406CF4">
          <w:rPr>
            <w:rFonts w:ascii="Times New Roman" w:hAnsi="Times New Roman"/>
          </w:rPr>
          <w:delText>下图中</w:delText>
        </w:r>
      </w:del>
      <w:r>
        <w:rPr>
          <w:rFonts w:ascii="Times New Roman" w:hAnsi="Times New Roman"/>
        </w:rPr>
        <w:t>设置列表</w:t>
      </w:r>
      <w:ins w:id="3054" w:author="admin" w:date="2016-10-28T15:53:00Z">
        <w:r w:rsidR="00406CF4">
          <w:rPr>
            <w:rFonts w:ascii="Times New Roman" w:hAnsi="Times New Roman" w:hint="eastAsia"/>
          </w:rPr>
          <w:t>（</w:t>
        </w:r>
      </w:ins>
      <w:ins w:id="3055" w:author="admin" w:date="2016-10-31T15:49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</w:instrText>
        </w:r>
        <w:r w:rsidR="007111D4">
          <w:rPr>
            <w:rFonts w:ascii="Times New Roman" w:hAnsi="Times New Roman" w:hint="eastAsia"/>
          </w:rPr>
          <w:instrText>REF _Ref465692303 \h</w:instrText>
        </w:r>
        <w:r w:rsidR="007111D4">
          <w:rPr>
            <w:rFonts w:ascii="Times New Roman" w:hAnsi="Times New Roman"/>
          </w:rPr>
          <w:instrText xml:space="preserve">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3056" w:author="admin" w:date="2016-10-31T15:49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175</w:t>
        </w:r>
        <w:r w:rsidR="007111D4">
          <w:rPr>
            <w:rFonts w:ascii="Times New Roman" w:hAnsi="Times New Roman"/>
          </w:rPr>
          <w:fldChar w:fldCharType="end"/>
        </w:r>
      </w:ins>
      <w:ins w:id="3057" w:author="admin" w:date="2016-10-28T15:53:00Z">
        <w:r w:rsidR="00406CF4">
          <w:rPr>
            <w:rFonts w:ascii="Times New Roman" w:hAnsi="Times New Roman" w:hint="eastAsia"/>
          </w:rPr>
          <w:t>）</w:t>
        </w:r>
      </w:ins>
      <w:r>
        <w:rPr>
          <w:rFonts w:ascii="Times New Roman" w:hAnsi="Times New Roman"/>
        </w:rPr>
        <w:t>中选择</w:t>
      </w:r>
      <w:r>
        <w:rPr>
          <w:rFonts w:ascii="Times New Roman" w:hAnsi="Times New Roman"/>
        </w:rPr>
        <w:t>“DSC</w:t>
      </w:r>
      <w:r>
        <w:rPr>
          <w:rFonts w:ascii="Times New Roman" w:hAnsi="Times New Roman"/>
        </w:rPr>
        <w:t>设置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，进入</w:t>
      </w:r>
      <w:r>
        <w:rPr>
          <w:rFonts w:ascii="Times New Roman" w:hAnsi="Times New Roman"/>
        </w:rPr>
        <w:t>DSC</w:t>
      </w:r>
      <w:r>
        <w:rPr>
          <w:rFonts w:ascii="Times New Roman" w:hAnsi="Times New Roman"/>
        </w:rPr>
        <w:t>设置界面，</w:t>
      </w:r>
      <w:ins w:id="3058" w:author="admin" w:date="2016-10-28T15:53:00Z">
        <w:r w:rsidR="00406CF4">
          <w:rPr>
            <w:rFonts w:ascii="Times New Roman" w:hAnsi="Times New Roman" w:hint="eastAsia"/>
          </w:rPr>
          <w:t>如</w:t>
        </w:r>
      </w:ins>
      <w:del w:id="3059" w:author="admin" w:date="2016-10-28T15:53:00Z">
        <w:r w:rsidDel="00406CF4">
          <w:rPr>
            <w:rFonts w:ascii="Times New Roman" w:hAnsi="Times New Roman"/>
          </w:rPr>
          <w:delText>见下</w:delText>
        </w:r>
      </w:del>
      <w:ins w:id="3060" w:author="admin" w:date="2016-10-31T15:49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_Ref465692295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3061" w:author="admin" w:date="2016-10-31T15:49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196</w:t>
        </w:r>
        <w:r w:rsidR="007111D4">
          <w:rPr>
            <w:rFonts w:ascii="Times New Roman" w:hAnsi="Times New Roman"/>
          </w:rPr>
          <w:fldChar w:fldCharType="end"/>
        </w:r>
      </w:ins>
      <w:del w:id="3062" w:author="admin" w:date="2016-10-31T15:49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EC62FF" w:rsidP="007111D4">
      <w:pPr>
        <w:widowControl/>
        <w:spacing w:beforeLines="50" w:after="0" w:line="360" w:lineRule="auto"/>
        <w:jc w:val="center"/>
        <w:rPr>
          <w:kern w:val="0"/>
          <w:sz w:val="24"/>
          <w:szCs w:val="24"/>
          <w:rPrChange w:id="3063" w:author="admin" w:date="2016-10-27T15:55:00Z">
            <w:rPr>
              <w:rFonts w:ascii="Times New Roman" w:hAnsi="Times New Roman"/>
              <w:kern w:val="0"/>
              <w:sz w:val="24"/>
              <w:szCs w:val="24"/>
            </w:rPr>
          </w:rPrChange>
        </w:rPr>
        <w:pPrChange w:id="3064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noProof/>
          <w:kern w:val="0"/>
          <w:sz w:val="24"/>
          <w:szCs w:val="24"/>
          <w:rPrChange w:id="3065" w:author="Unknown">
            <w:rPr>
              <w:rFonts w:ascii="Times New Roman" w:hAnsi="Times New Roman"/>
              <w:b/>
              <w:bCs/>
              <w:i/>
              <w:iCs/>
              <w:noProof/>
              <w:color w:val="4F81BD"/>
              <w:kern w:val="0"/>
              <w:sz w:val="24"/>
              <w:szCs w:val="24"/>
            </w:rPr>
          </w:rPrChange>
        </w:rPr>
        <w:drawing>
          <wp:inline distT="0" distB="0" distL="0" distR="0">
            <wp:extent cx="3632712" cy="2032588"/>
            <wp:effectExtent l="19050" t="0" r="5838" b="0"/>
            <wp:docPr id="319" name="图片 55" descr="C:\Users\admin\Desktop\160705Translation\二代电台UI文件\fig_emf_zhCN\fig196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admin\Desktop\160705Translation\二代电台UI文件\fig_emf_zhCN\fig196.emf"/>
                    <pic:cNvPicPr>
                      <a:picLocks noChangeAspect="1" noChangeArrowheads="1"/>
                    </pic:cNvPicPr>
                  </pic:nvPicPr>
                  <pic:blipFill>
                    <a:blip r:embed="rId2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052" cy="2032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3066" w:author="admin" w:date="2016-10-31T15:42:00Z">
          <w:pPr>
            <w:pStyle w:val="af5"/>
          </w:pPr>
        </w:pPrChange>
      </w:pPr>
      <w:bookmarkStart w:id="3067" w:name="_Ref465692295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196</w:t>
      </w:r>
      <w:r w:rsidR="00D634F8">
        <w:fldChar w:fldCharType="end"/>
      </w:r>
      <w:bookmarkEnd w:id="3067"/>
    </w:p>
    <w:p w:rsidR="00EC62FF" w:rsidRDefault="00D044CA">
      <w:pPr>
        <w:pStyle w:val="41"/>
        <w:numPr>
          <w:ilvl w:val="3"/>
          <w:numId w:val="4"/>
        </w:numPr>
        <w:spacing w:before="0" w:after="0" w:line="360" w:lineRule="auto"/>
        <w:rPr>
          <w:rFonts w:ascii="Times New Roman" w:hAnsi="Times New Roman"/>
        </w:rPr>
      </w:pPr>
      <w:bookmarkStart w:id="3068" w:name="_Ref445881337"/>
      <w:r>
        <w:rPr>
          <w:rFonts w:ascii="Times New Roman" w:hAnsi="Times New Roman"/>
        </w:rPr>
        <w:t>位置</w:t>
      </w:r>
      <w:bookmarkEnd w:id="3068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即船只的位置，包括来源、经纬度、</w:t>
      </w:r>
      <w:r>
        <w:rPr>
          <w:rFonts w:ascii="Times New Roman" w:hAnsi="Times New Roman"/>
        </w:rPr>
        <w:t>UTC</w:t>
      </w:r>
      <w:r>
        <w:rPr>
          <w:rFonts w:ascii="Times New Roman" w:hAnsi="Times New Roman"/>
        </w:rPr>
        <w:t>时间。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位置来源包括</w:t>
      </w:r>
      <w:r>
        <w:rPr>
          <w:rFonts w:ascii="Times New Roman" w:hAnsi="Times New Roman"/>
        </w:rPr>
        <w:t>GPS</w:t>
      </w:r>
      <w:r>
        <w:rPr>
          <w:rFonts w:ascii="Times New Roman" w:hAnsi="Times New Roman"/>
        </w:rPr>
        <w:t>、手动设置和无信息，</w:t>
      </w:r>
      <w:ins w:id="3069" w:author="admin" w:date="2016-10-28T15:53:00Z">
        <w:r w:rsidR="00406CF4">
          <w:rPr>
            <w:rFonts w:ascii="Times New Roman" w:hAnsi="Times New Roman" w:hint="eastAsia"/>
          </w:rPr>
          <w:t>如</w:t>
        </w:r>
      </w:ins>
      <w:del w:id="3070" w:author="admin" w:date="2016-10-28T15:53:00Z">
        <w:r w:rsidDel="00406CF4">
          <w:rPr>
            <w:rFonts w:ascii="Times New Roman" w:hAnsi="Times New Roman"/>
          </w:rPr>
          <w:delText>见下</w:delText>
        </w:r>
      </w:del>
      <w:ins w:id="3071" w:author="admin" w:date="2016-10-31T15:49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_Ref465692287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3072" w:author="admin" w:date="2016-10-31T15:49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197</w:t>
        </w:r>
        <w:r w:rsidR="007111D4">
          <w:rPr>
            <w:rFonts w:ascii="Times New Roman" w:hAnsi="Times New Roman"/>
          </w:rPr>
          <w:fldChar w:fldCharType="end"/>
        </w:r>
      </w:ins>
      <w:del w:id="3073" w:author="admin" w:date="2016-10-31T15:49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EC62FF" w:rsidP="007111D4">
      <w:pPr>
        <w:widowControl/>
        <w:spacing w:beforeLines="50" w:after="0" w:line="360" w:lineRule="auto"/>
        <w:jc w:val="center"/>
        <w:rPr>
          <w:kern w:val="0"/>
          <w:sz w:val="24"/>
          <w:szCs w:val="24"/>
          <w:rPrChange w:id="3074" w:author="admin" w:date="2016-10-27T15:56:00Z">
            <w:rPr>
              <w:rStyle w:val="af3"/>
              <w:rFonts w:ascii="Times New Roman" w:eastAsia="黑体" w:hAnsi="Times New Roman"/>
              <w:szCs w:val="20"/>
            </w:rPr>
          </w:rPrChange>
        </w:rPr>
        <w:pPrChange w:id="3075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noProof/>
          <w:kern w:val="0"/>
          <w:sz w:val="24"/>
          <w:szCs w:val="24"/>
          <w:rPrChange w:id="3076" w:author="Unknown">
            <w:rPr>
              <w:rFonts w:ascii="Times New Roman" w:hAnsi="Times New Roman"/>
              <w:b/>
              <w:bCs/>
              <w:i/>
              <w:iCs/>
              <w:noProof/>
              <w:color w:val="4F81BD"/>
            </w:rPr>
          </w:rPrChange>
        </w:rPr>
        <w:drawing>
          <wp:inline distT="0" distB="0" distL="0" distR="0">
            <wp:extent cx="506730" cy="852054"/>
            <wp:effectExtent l="19050" t="0" r="7620" b="0"/>
            <wp:docPr id="241" name="图片 471" descr="fig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1" descr="fig197"/>
                    <pic:cNvPicPr>
                      <a:picLocks noChangeAspect="1" noChangeArrowheads="1"/>
                    </pic:cNvPicPr>
                  </pic:nvPicPr>
                  <pic:blipFill>
                    <a:blip r:embed="rId238" cstate="print"/>
                    <a:srcRect b="-98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" cy="852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3077" w:author="admin" w:date="2016-10-31T15:42:00Z">
          <w:pPr>
            <w:pStyle w:val="af5"/>
          </w:pPr>
        </w:pPrChange>
      </w:pPr>
      <w:bookmarkStart w:id="3078" w:name="_Ref465692287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197</w:t>
      </w:r>
      <w:r w:rsidR="00D634F8">
        <w:fldChar w:fldCharType="end"/>
      </w:r>
      <w:bookmarkEnd w:id="3078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当存在有效的</w:t>
      </w:r>
      <w:r>
        <w:rPr>
          <w:rFonts w:ascii="Times New Roman" w:hAnsi="Times New Roman"/>
        </w:rPr>
        <w:t>GPS</w:t>
      </w:r>
      <w:r>
        <w:rPr>
          <w:rFonts w:ascii="Times New Roman" w:hAnsi="Times New Roman"/>
        </w:rPr>
        <w:t>数据时，系统自动更新为当前</w:t>
      </w:r>
      <w:r>
        <w:rPr>
          <w:rFonts w:ascii="Times New Roman" w:hAnsi="Times New Roman"/>
        </w:rPr>
        <w:t>GPS</w:t>
      </w:r>
      <w:r>
        <w:rPr>
          <w:rFonts w:ascii="Times New Roman" w:hAnsi="Times New Roman"/>
        </w:rPr>
        <w:t>位置信息。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当位置来源为手动或无信息且位置超过</w:t>
      </w:r>
      <w:r>
        <w:rPr>
          <w:rFonts w:ascii="Times New Roman" w:hAnsi="Times New Roman"/>
        </w:rPr>
        <w:t>0.5</w:t>
      </w:r>
      <w:r>
        <w:rPr>
          <w:rFonts w:ascii="Times New Roman" w:hAnsi="Times New Roman"/>
        </w:rPr>
        <w:t>小时未更新，则弹出提示框，提醒用户修改位置信息，</w:t>
      </w:r>
      <w:ins w:id="3079" w:author="admin" w:date="2016-10-28T15:53:00Z">
        <w:r w:rsidR="00406CF4">
          <w:rPr>
            <w:rFonts w:ascii="Times New Roman" w:hAnsi="Times New Roman" w:hint="eastAsia"/>
          </w:rPr>
          <w:t>如</w:t>
        </w:r>
      </w:ins>
      <w:del w:id="3080" w:author="admin" w:date="2016-10-28T15:53:00Z">
        <w:r w:rsidDel="00406CF4">
          <w:rPr>
            <w:rFonts w:ascii="Times New Roman" w:hAnsi="Times New Roman"/>
          </w:rPr>
          <w:delText>见下</w:delText>
        </w:r>
      </w:del>
      <w:ins w:id="3081" w:author="admin" w:date="2016-10-31T15:49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_Ref465692279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3082" w:author="admin" w:date="2016-10-31T15:49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198</w:t>
        </w:r>
        <w:r w:rsidR="007111D4">
          <w:rPr>
            <w:rFonts w:ascii="Times New Roman" w:hAnsi="Times New Roman"/>
          </w:rPr>
          <w:fldChar w:fldCharType="end"/>
        </w:r>
      </w:ins>
      <w:del w:id="3083" w:author="admin" w:date="2016-10-31T15:49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EC62FF" w:rsidP="007111D4">
      <w:pPr>
        <w:widowControl/>
        <w:spacing w:beforeLines="50" w:after="0" w:line="360" w:lineRule="auto"/>
        <w:jc w:val="center"/>
        <w:rPr>
          <w:kern w:val="0"/>
          <w:sz w:val="24"/>
          <w:szCs w:val="24"/>
          <w:rPrChange w:id="3084" w:author="admin" w:date="2016-10-27T15:56:00Z">
            <w:rPr>
              <w:rFonts w:ascii="Times New Roman" w:hAnsi="Times New Roman"/>
              <w:kern w:val="0"/>
              <w:sz w:val="24"/>
              <w:szCs w:val="24"/>
            </w:rPr>
          </w:rPrChange>
        </w:rPr>
        <w:pPrChange w:id="3085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noProof/>
          <w:kern w:val="0"/>
          <w:sz w:val="24"/>
          <w:szCs w:val="24"/>
          <w:rPrChange w:id="3086" w:author="Unknown">
            <w:rPr>
              <w:rFonts w:ascii="Times New Roman" w:hAnsi="Times New Roman"/>
              <w:b/>
              <w:bCs/>
              <w:i/>
              <w:iCs/>
              <w:noProof/>
              <w:color w:val="4F81BD"/>
              <w:kern w:val="0"/>
              <w:sz w:val="24"/>
              <w:szCs w:val="24"/>
            </w:rPr>
          </w:rPrChange>
        </w:rPr>
        <w:drawing>
          <wp:inline distT="0" distB="0" distL="0" distR="0">
            <wp:extent cx="2436750" cy="627750"/>
            <wp:effectExtent l="19050" t="0" r="1650" b="0"/>
            <wp:docPr id="242" name="图片 472" descr="fig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2" descr="fig198"/>
                    <pic:cNvPicPr>
                      <a:picLocks noChangeAspect="1" noChangeArrowheads="1"/>
                    </pic:cNvPicPr>
                  </pic:nvPicPr>
                  <pic:blipFill>
                    <a:blip r:embed="rId2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6750" cy="62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3087" w:author="admin" w:date="2016-10-31T15:42:00Z">
          <w:pPr>
            <w:pStyle w:val="af5"/>
          </w:pPr>
        </w:pPrChange>
      </w:pPr>
      <w:bookmarkStart w:id="3088" w:name="_Ref465692279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198</w:t>
      </w:r>
      <w:r w:rsidR="00D634F8">
        <w:fldChar w:fldCharType="end"/>
      </w:r>
      <w:bookmarkEnd w:id="3088"/>
    </w:p>
    <w:p w:rsidR="00D96A3A" w:rsidRDefault="00D044CA">
      <w:pPr>
        <w:pStyle w:val="41"/>
        <w:numPr>
          <w:ilvl w:val="3"/>
          <w:numId w:val="4"/>
        </w:numPr>
        <w:spacing w:before="0" w:after="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语言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界面语言可选择中文和英文两种，</w:t>
      </w:r>
      <w:ins w:id="3089" w:author="admin" w:date="2016-10-28T15:53:00Z">
        <w:r w:rsidR="00406CF4">
          <w:rPr>
            <w:rFonts w:ascii="Times New Roman" w:hAnsi="Times New Roman" w:hint="eastAsia"/>
          </w:rPr>
          <w:t>如</w:t>
        </w:r>
      </w:ins>
      <w:del w:id="3090" w:author="admin" w:date="2016-10-28T15:53:00Z">
        <w:r w:rsidDel="00406CF4">
          <w:rPr>
            <w:rFonts w:ascii="Times New Roman" w:hAnsi="Times New Roman"/>
          </w:rPr>
          <w:delText>见下</w:delText>
        </w:r>
      </w:del>
      <w:ins w:id="3091" w:author="admin" w:date="2016-10-31T15:49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_Ref465692268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3092" w:author="admin" w:date="2016-10-31T15:49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199</w:t>
        </w:r>
        <w:r w:rsidR="007111D4">
          <w:rPr>
            <w:rFonts w:ascii="Times New Roman" w:hAnsi="Times New Roman"/>
          </w:rPr>
          <w:fldChar w:fldCharType="end"/>
        </w:r>
      </w:ins>
      <w:del w:id="3093" w:author="admin" w:date="2016-10-31T15:49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EC62FF" w:rsidP="007111D4">
      <w:pPr>
        <w:widowControl/>
        <w:spacing w:beforeLines="50" w:after="0" w:line="360" w:lineRule="auto"/>
        <w:jc w:val="center"/>
        <w:rPr>
          <w:kern w:val="0"/>
          <w:sz w:val="24"/>
          <w:szCs w:val="24"/>
          <w:rPrChange w:id="3094" w:author="admin" w:date="2016-10-27T15:56:00Z">
            <w:rPr>
              <w:rFonts w:ascii="Times New Roman" w:hAnsi="Times New Roman"/>
              <w:kern w:val="0"/>
              <w:sz w:val="24"/>
              <w:szCs w:val="24"/>
            </w:rPr>
          </w:rPrChange>
        </w:rPr>
        <w:pPrChange w:id="3095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noProof/>
          <w:kern w:val="0"/>
          <w:sz w:val="24"/>
          <w:szCs w:val="24"/>
          <w:rPrChange w:id="3096" w:author="Unknown">
            <w:rPr>
              <w:rFonts w:ascii="Times New Roman" w:hAnsi="Times New Roman"/>
              <w:b/>
              <w:bCs/>
              <w:i/>
              <w:iCs/>
              <w:noProof/>
              <w:color w:val="4F81BD"/>
              <w:kern w:val="0"/>
              <w:sz w:val="24"/>
              <w:szCs w:val="24"/>
            </w:rPr>
          </w:rPrChange>
        </w:rPr>
        <w:drawing>
          <wp:inline distT="0" distB="0" distL="0" distR="0">
            <wp:extent cx="486000" cy="438750"/>
            <wp:effectExtent l="19050" t="0" r="9300" b="0"/>
            <wp:docPr id="243" name="图片 473" descr="fig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3" descr="fig199"/>
                    <pic:cNvPicPr>
                      <a:picLocks noChangeAspect="1" noChangeArrowheads="1"/>
                    </pic:cNvPicPr>
                  </pic:nvPicPr>
                  <pic:blipFill>
                    <a:blip r:embed="rId2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00" cy="43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3097" w:author="admin" w:date="2016-10-31T15:42:00Z">
          <w:pPr>
            <w:pStyle w:val="af5"/>
          </w:pPr>
        </w:pPrChange>
      </w:pPr>
      <w:bookmarkStart w:id="3098" w:name="_Ref465692268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199</w:t>
      </w:r>
      <w:r w:rsidR="00D634F8">
        <w:fldChar w:fldCharType="end"/>
      </w:r>
      <w:bookmarkEnd w:id="3098"/>
    </w:p>
    <w:p w:rsidR="00D96A3A" w:rsidRDefault="00D044CA">
      <w:pPr>
        <w:pStyle w:val="41"/>
        <w:numPr>
          <w:ilvl w:val="3"/>
          <w:numId w:val="4"/>
        </w:numPr>
        <w:spacing w:before="0" w:after="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日期</w:t>
      </w:r>
      <w:r>
        <w:rPr>
          <w:rFonts w:ascii="Times New Roman" w:hAnsi="Times New Roman"/>
        </w:rPr>
        <w:t>/</w:t>
      </w:r>
      <w:r>
        <w:rPr>
          <w:rFonts w:ascii="Times New Roman" w:hAnsi="Times New Roman"/>
        </w:rPr>
        <w:t>时间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包括月</w:t>
      </w:r>
      <w:r>
        <w:rPr>
          <w:rFonts w:ascii="Times New Roman" w:hAnsi="Times New Roman"/>
        </w:rPr>
        <w:t>\</w:t>
      </w:r>
      <w:r>
        <w:rPr>
          <w:rFonts w:ascii="Times New Roman" w:hAnsi="Times New Roman"/>
        </w:rPr>
        <w:t>日</w:t>
      </w:r>
      <w:r>
        <w:rPr>
          <w:rFonts w:ascii="Times New Roman" w:hAnsi="Times New Roman"/>
        </w:rPr>
        <w:t>\</w:t>
      </w:r>
      <w:r>
        <w:rPr>
          <w:rFonts w:ascii="Times New Roman" w:hAnsi="Times New Roman"/>
        </w:rPr>
        <w:t>年、时</w:t>
      </w:r>
      <w:r>
        <w:rPr>
          <w:rFonts w:ascii="Times New Roman" w:hAnsi="Times New Roman"/>
        </w:rPr>
        <w:t>\</w:t>
      </w:r>
      <w:r>
        <w:rPr>
          <w:rFonts w:ascii="Times New Roman" w:hAnsi="Times New Roman"/>
        </w:rPr>
        <w:t>分</w:t>
      </w:r>
      <w:r>
        <w:rPr>
          <w:rFonts w:ascii="Times New Roman" w:hAnsi="Times New Roman"/>
        </w:rPr>
        <w:t>\</w:t>
      </w:r>
      <w:r>
        <w:rPr>
          <w:rFonts w:ascii="Times New Roman" w:hAnsi="Times New Roman"/>
        </w:rPr>
        <w:t>秒、时区等，</w:t>
      </w:r>
      <w:ins w:id="3099" w:author="admin" w:date="2016-10-28T15:54:00Z">
        <w:r w:rsidR="00406CF4">
          <w:rPr>
            <w:rFonts w:ascii="Times New Roman" w:hAnsi="Times New Roman" w:hint="eastAsia"/>
          </w:rPr>
          <w:t>如</w:t>
        </w:r>
      </w:ins>
      <w:del w:id="3100" w:author="admin" w:date="2016-10-28T15:54:00Z">
        <w:r w:rsidDel="00406CF4">
          <w:rPr>
            <w:rFonts w:ascii="Times New Roman" w:hAnsi="Times New Roman"/>
          </w:rPr>
          <w:delText>见下</w:delText>
        </w:r>
      </w:del>
      <w:ins w:id="3101" w:author="admin" w:date="2016-10-31T15:48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_Ref465692263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3102" w:author="admin" w:date="2016-10-31T15:48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200</w:t>
        </w:r>
        <w:r w:rsidR="007111D4">
          <w:rPr>
            <w:rFonts w:ascii="Times New Roman" w:hAnsi="Times New Roman"/>
          </w:rPr>
          <w:fldChar w:fldCharType="end"/>
        </w:r>
      </w:ins>
      <w:del w:id="3103" w:author="admin" w:date="2016-10-31T15:48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EC62FF" w:rsidP="007111D4">
      <w:pPr>
        <w:widowControl/>
        <w:spacing w:beforeLines="50" w:after="0" w:line="360" w:lineRule="auto"/>
        <w:jc w:val="center"/>
        <w:rPr>
          <w:kern w:val="0"/>
          <w:sz w:val="24"/>
          <w:szCs w:val="24"/>
          <w:rPrChange w:id="3104" w:author="admin" w:date="2016-10-27T15:56:00Z">
            <w:rPr>
              <w:rStyle w:val="af3"/>
              <w:rFonts w:ascii="Times New Roman" w:eastAsia="黑体" w:hAnsi="Times New Roman"/>
              <w:szCs w:val="20"/>
            </w:rPr>
          </w:rPrChange>
        </w:rPr>
        <w:pPrChange w:id="3105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noProof/>
          <w:kern w:val="0"/>
          <w:sz w:val="24"/>
          <w:szCs w:val="24"/>
          <w:rPrChange w:id="3106" w:author="Unknown">
            <w:rPr>
              <w:rFonts w:ascii="Times New Roman" w:hAnsi="Times New Roman"/>
              <w:b/>
              <w:bCs/>
              <w:i/>
              <w:iCs/>
              <w:noProof/>
              <w:color w:val="4F81BD"/>
            </w:rPr>
          </w:rPrChange>
        </w:rPr>
        <w:drawing>
          <wp:inline distT="0" distB="0" distL="0" distR="0">
            <wp:extent cx="1066500" cy="634500"/>
            <wp:effectExtent l="19050" t="0" r="300" b="0"/>
            <wp:docPr id="244" name="图片 474" descr="fig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4" descr="fig200"/>
                    <pic:cNvPicPr>
                      <a:picLocks noChangeAspect="1" noChangeArrowheads="1"/>
                    </pic:cNvPicPr>
                  </pic:nvPicPr>
                  <pic:blipFill>
                    <a:blip r:embed="rId2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500" cy="63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3107" w:author="admin" w:date="2016-10-31T15:42:00Z">
          <w:pPr>
            <w:pStyle w:val="af5"/>
          </w:pPr>
        </w:pPrChange>
      </w:pPr>
      <w:bookmarkStart w:id="3108" w:name="_Ref465692263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200</w:t>
      </w:r>
      <w:r w:rsidR="00D634F8">
        <w:fldChar w:fldCharType="end"/>
      </w:r>
      <w:bookmarkEnd w:id="3108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设置月</w:t>
      </w:r>
      <w:r>
        <w:rPr>
          <w:rFonts w:ascii="Times New Roman" w:hAnsi="Times New Roman"/>
        </w:rPr>
        <w:t>\</w:t>
      </w:r>
      <w:r>
        <w:rPr>
          <w:rFonts w:ascii="Times New Roman" w:hAnsi="Times New Roman"/>
        </w:rPr>
        <w:t>日</w:t>
      </w:r>
      <w:r>
        <w:rPr>
          <w:rFonts w:ascii="Times New Roman" w:hAnsi="Times New Roman"/>
        </w:rPr>
        <w:t>\</w:t>
      </w:r>
      <w:r>
        <w:rPr>
          <w:rFonts w:ascii="Times New Roman" w:hAnsi="Times New Roman"/>
        </w:rPr>
        <w:t>年和时</w:t>
      </w:r>
      <w:r>
        <w:rPr>
          <w:rFonts w:ascii="Times New Roman" w:hAnsi="Times New Roman"/>
        </w:rPr>
        <w:t>\</w:t>
      </w:r>
      <w:r>
        <w:rPr>
          <w:rFonts w:ascii="Times New Roman" w:hAnsi="Times New Roman"/>
        </w:rPr>
        <w:t>分</w:t>
      </w:r>
      <w:r>
        <w:rPr>
          <w:rFonts w:ascii="Times New Roman" w:hAnsi="Times New Roman"/>
        </w:rPr>
        <w:t>\</w:t>
      </w:r>
      <w:r>
        <w:rPr>
          <w:rFonts w:ascii="Times New Roman" w:hAnsi="Times New Roman"/>
        </w:rPr>
        <w:t>秒时请注意范围。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时区设置</w:t>
      </w:r>
      <w:ins w:id="3109" w:author="admin" w:date="2016-10-28T15:54:00Z">
        <w:r w:rsidR="00406CF4">
          <w:rPr>
            <w:rFonts w:ascii="Times New Roman" w:hAnsi="Times New Roman" w:hint="eastAsia"/>
          </w:rPr>
          <w:t>如</w:t>
        </w:r>
      </w:ins>
      <w:del w:id="3110" w:author="admin" w:date="2016-10-28T15:54:00Z">
        <w:r w:rsidDel="00406CF4">
          <w:rPr>
            <w:rFonts w:ascii="Times New Roman" w:hAnsi="Times New Roman"/>
          </w:rPr>
          <w:delText>见下</w:delText>
        </w:r>
      </w:del>
      <w:ins w:id="3111" w:author="admin" w:date="2016-10-31T15:48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_Ref465692258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3112" w:author="admin" w:date="2016-10-31T15:48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201</w:t>
        </w:r>
        <w:r w:rsidR="007111D4">
          <w:rPr>
            <w:rFonts w:ascii="Times New Roman" w:hAnsi="Times New Roman"/>
          </w:rPr>
          <w:fldChar w:fldCharType="end"/>
        </w:r>
      </w:ins>
      <w:del w:id="3113" w:author="admin" w:date="2016-10-31T15:48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EC62FF" w:rsidP="007111D4">
      <w:pPr>
        <w:widowControl/>
        <w:spacing w:beforeLines="50" w:after="0" w:line="360" w:lineRule="auto"/>
        <w:jc w:val="center"/>
        <w:rPr>
          <w:kern w:val="0"/>
          <w:sz w:val="24"/>
          <w:szCs w:val="24"/>
          <w:rPrChange w:id="3114" w:author="admin" w:date="2016-10-27T15:56:00Z">
            <w:rPr>
              <w:rFonts w:ascii="Times New Roman" w:hAnsi="Times New Roman"/>
              <w:kern w:val="0"/>
              <w:sz w:val="24"/>
              <w:szCs w:val="24"/>
            </w:rPr>
          </w:rPrChange>
        </w:rPr>
        <w:pPrChange w:id="3115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noProof/>
          <w:kern w:val="0"/>
          <w:sz w:val="24"/>
          <w:szCs w:val="24"/>
          <w:rPrChange w:id="3116" w:author="Unknown">
            <w:rPr>
              <w:rFonts w:ascii="Times New Roman" w:hAnsi="Times New Roman"/>
              <w:b/>
              <w:bCs/>
              <w:i/>
              <w:iCs/>
              <w:noProof/>
              <w:color w:val="4F81BD"/>
              <w:kern w:val="0"/>
              <w:sz w:val="24"/>
              <w:szCs w:val="24"/>
            </w:rPr>
          </w:rPrChange>
        </w:rPr>
        <w:drawing>
          <wp:inline distT="0" distB="0" distL="0" distR="0">
            <wp:extent cx="1005750" cy="1215000"/>
            <wp:effectExtent l="19050" t="0" r="3900" b="0"/>
            <wp:docPr id="245" name="图片 475" descr="fig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5" descr="fig201"/>
                    <pic:cNvPicPr>
                      <a:picLocks noChangeAspect="1" noChangeArrowheads="1"/>
                    </pic:cNvPicPr>
                  </pic:nvPicPr>
                  <pic:blipFill>
                    <a:blip r:embed="rId2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750" cy="121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3117" w:author="admin" w:date="2016-10-31T15:42:00Z">
          <w:pPr>
            <w:pStyle w:val="af5"/>
          </w:pPr>
        </w:pPrChange>
      </w:pPr>
      <w:bookmarkStart w:id="3118" w:name="_Ref465692258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201</w:t>
      </w:r>
      <w:r w:rsidR="00D634F8">
        <w:fldChar w:fldCharType="end"/>
      </w:r>
      <w:bookmarkEnd w:id="3118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时区更改后，系统时间也随之改变。</w:t>
      </w:r>
    </w:p>
    <w:p w:rsidR="00D96A3A" w:rsidRDefault="00D044CA">
      <w:pPr>
        <w:pStyle w:val="41"/>
        <w:numPr>
          <w:ilvl w:val="3"/>
          <w:numId w:val="4"/>
        </w:numPr>
        <w:spacing w:before="0" w:after="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本机信息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本机信息包括恢复默认设置、型号</w:t>
      </w:r>
      <w:r>
        <w:rPr>
          <w:rFonts w:ascii="Times New Roman" w:hAnsi="Times New Roman"/>
        </w:rPr>
        <w:t>/</w:t>
      </w:r>
      <w:r>
        <w:rPr>
          <w:rFonts w:ascii="Times New Roman" w:hAnsi="Times New Roman"/>
        </w:rPr>
        <w:t>版本及状态报告等，</w:t>
      </w:r>
      <w:ins w:id="3119" w:author="admin" w:date="2016-10-28T15:54:00Z">
        <w:r w:rsidR="00406CF4">
          <w:rPr>
            <w:rFonts w:ascii="Times New Roman" w:hAnsi="Times New Roman" w:hint="eastAsia"/>
          </w:rPr>
          <w:t>如</w:t>
        </w:r>
      </w:ins>
      <w:del w:id="3120" w:author="admin" w:date="2016-10-28T15:54:00Z">
        <w:r w:rsidDel="00406CF4">
          <w:rPr>
            <w:rFonts w:ascii="Times New Roman" w:hAnsi="Times New Roman"/>
          </w:rPr>
          <w:delText>见下</w:delText>
        </w:r>
      </w:del>
      <w:ins w:id="3121" w:author="admin" w:date="2016-10-31T15:48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_Ref465692251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3122" w:author="admin" w:date="2016-10-31T15:48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202</w:t>
        </w:r>
        <w:r w:rsidR="007111D4">
          <w:rPr>
            <w:rFonts w:ascii="Times New Roman" w:hAnsi="Times New Roman"/>
          </w:rPr>
          <w:fldChar w:fldCharType="end"/>
        </w:r>
      </w:ins>
      <w:del w:id="3123" w:author="admin" w:date="2016-10-31T15:48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EC62FF" w:rsidP="007111D4">
      <w:pPr>
        <w:widowControl/>
        <w:spacing w:beforeLines="50" w:after="0" w:line="360" w:lineRule="auto"/>
        <w:jc w:val="center"/>
        <w:rPr>
          <w:kern w:val="0"/>
          <w:sz w:val="24"/>
          <w:szCs w:val="24"/>
          <w:rPrChange w:id="3124" w:author="admin" w:date="2016-10-27T15:56:00Z">
            <w:rPr>
              <w:rFonts w:ascii="Times New Roman" w:hAnsi="Times New Roman"/>
              <w:kern w:val="0"/>
              <w:sz w:val="24"/>
              <w:szCs w:val="24"/>
            </w:rPr>
          </w:rPrChange>
        </w:rPr>
        <w:pPrChange w:id="3125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noProof/>
          <w:kern w:val="0"/>
          <w:sz w:val="24"/>
          <w:szCs w:val="24"/>
          <w:rPrChange w:id="3126" w:author="Unknown">
            <w:rPr>
              <w:rFonts w:ascii="Times New Roman" w:hAnsi="Times New Roman"/>
              <w:b/>
              <w:bCs/>
              <w:i/>
              <w:iCs/>
              <w:noProof/>
              <w:color w:val="4F81BD"/>
              <w:kern w:val="0"/>
              <w:sz w:val="24"/>
              <w:szCs w:val="24"/>
            </w:rPr>
          </w:rPrChange>
        </w:rPr>
        <w:lastRenderedPageBreak/>
        <w:drawing>
          <wp:inline distT="0" distB="0" distL="0" distR="0">
            <wp:extent cx="1328594" cy="909401"/>
            <wp:effectExtent l="19050" t="0" r="4906" b="0"/>
            <wp:docPr id="38" name="图片 3" descr="C:\Users\admin\Desktop\160705Translation\二代电台UI文件\fig_emf_zhCN\fig202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Desktop\160705Translation\二代电台UI文件\fig_emf_zhCN\fig202.emf"/>
                    <pic:cNvPicPr>
                      <a:picLocks noChangeAspect="1" noChangeArrowheads="1"/>
                    </pic:cNvPicPr>
                  </pic:nvPicPr>
                  <pic:blipFill>
                    <a:blip r:embed="rId243"/>
                    <a:srcRect b="-8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8594" cy="909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3127" w:author="admin" w:date="2016-10-31T15:42:00Z">
          <w:pPr>
            <w:pStyle w:val="af5"/>
          </w:pPr>
        </w:pPrChange>
      </w:pPr>
      <w:bookmarkStart w:id="3128" w:name="_Ref465692251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202</w:t>
      </w:r>
      <w:r w:rsidR="00D634F8">
        <w:fldChar w:fldCharType="end"/>
      </w:r>
      <w:bookmarkEnd w:id="3128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1</w:t>
      </w:r>
      <w:r>
        <w:rPr>
          <w:rFonts w:ascii="Times New Roman" w:hAnsi="Times New Roman"/>
        </w:rPr>
        <w:t>）恢复默认设置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主要包括</w:t>
      </w:r>
      <w:r>
        <w:rPr>
          <w:rFonts w:ascii="Times New Roman" w:hAnsi="Times New Roman"/>
        </w:rPr>
        <w:t>SSB</w:t>
      </w:r>
      <w:r>
        <w:rPr>
          <w:rFonts w:ascii="Times New Roman" w:hAnsi="Times New Roman"/>
        </w:rPr>
        <w:t>参数、</w:t>
      </w:r>
      <w:r>
        <w:rPr>
          <w:rFonts w:ascii="Times New Roman" w:hAnsi="Times New Roman"/>
        </w:rPr>
        <w:t>DSC</w:t>
      </w:r>
      <w:r>
        <w:rPr>
          <w:rFonts w:ascii="Times New Roman" w:hAnsi="Times New Roman"/>
        </w:rPr>
        <w:t>参数、系统参数、日志等，恢复默认设置须输入密码。密码输入正确，系统会弹出提示，用户根据提示进行操作，</w:t>
      </w:r>
      <w:ins w:id="3129" w:author="admin" w:date="2016-10-28T15:54:00Z">
        <w:r w:rsidR="00A26437">
          <w:rPr>
            <w:rFonts w:ascii="Times New Roman" w:hAnsi="Times New Roman" w:hint="eastAsia"/>
          </w:rPr>
          <w:t>如</w:t>
        </w:r>
      </w:ins>
      <w:del w:id="3130" w:author="admin" w:date="2016-10-28T15:54:00Z">
        <w:r w:rsidDel="00A26437">
          <w:rPr>
            <w:rFonts w:ascii="Times New Roman" w:hAnsi="Times New Roman"/>
          </w:rPr>
          <w:delText>见下</w:delText>
        </w:r>
      </w:del>
      <w:ins w:id="3131" w:author="admin" w:date="2016-10-31T15:48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_Ref465692246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3132" w:author="admin" w:date="2016-10-31T15:48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203</w:t>
        </w:r>
        <w:r w:rsidR="007111D4">
          <w:rPr>
            <w:rFonts w:ascii="Times New Roman" w:hAnsi="Times New Roman"/>
          </w:rPr>
          <w:fldChar w:fldCharType="end"/>
        </w:r>
      </w:ins>
      <w:del w:id="3133" w:author="admin" w:date="2016-10-31T15:48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EC62FF" w:rsidP="007111D4">
      <w:pPr>
        <w:widowControl/>
        <w:spacing w:beforeLines="50" w:after="0" w:line="360" w:lineRule="auto"/>
        <w:jc w:val="center"/>
        <w:rPr>
          <w:kern w:val="0"/>
          <w:sz w:val="24"/>
          <w:szCs w:val="24"/>
          <w:rPrChange w:id="3134" w:author="admin" w:date="2016-10-27T15:56:00Z">
            <w:rPr>
              <w:rStyle w:val="af3"/>
              <w:rFonts w:ascii="Times New Roman" w:eastAsia="黑体" w:hAnsi="Times New Roman"/>
              <w:szCs w:val="20"/>
            </w:rPr>
          </w:rPrChange>
        </w:rPr>
        <w:pPrChange w:id="3135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noProof/>
          <w:kern w:val="0"/>
          <w:sz w:val="24"/>
          <w:szCs w:val="24"/>
          <w:rPrChange w:id="3136" w:author="Unknown">
            <w:rPr>
              <w:rFonts w:ascii="Times New Roman" w:hAnsi="Times New Roman"/>
              <w:b/>
              <w:bCs/>
              <w:i/>
              <w:iCs/>
              <w:noProof/>
              <w:color w:val="4F81BD"/>
            </w:rPr>
          </w:rPrChange>
        </w:rPr>
        <w:drawing>
          <wp:inline distT="0" distB="0" distL="0" distR="0">
            <wp:extent cx="1707750" cy="769500"/>
            <wp:effectExtent l="19050" t="0" r="6750" b="0"/>
            <wp:docPr id="247" name="图片 477" descr="fig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7" descr="fig203"/>
                    <pic:cNvPicPr>
                      <a:picLocks noChangeAspect="1" noChangeArrowheads="1"/>
                    </pic:cNvPicPr>
                  </pic:nvPicPr>
                  <pic:blipFill>
                    <a:blip r:embed="rId2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7750" cy="76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3137" w:author="admin" w:date="2016-10-31T15:42:00Z">
          <w:pPr>
            <w:pStyle w:val="af5"/>
          </w:pPr>
        </w:pPrChange>
      </w:pPr>
      <w:bookmarkStart w:id="3138" w:name="_Ref465692246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203</w:t>
      </w:r>
      <w:r w:rsidR="00D634F8">
        <w:fldChar w:fldCharType="end"/>
      </w:r>
      <w:bookmarkEnd w:id="3138"/>
    </w:p>
    <w:p w:rsidR="00077326" w:rsidRDefault="00077326" w:rsidP="00077326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2</w:t>
      </w:r>
      <w:r>
        <w:rPr>
          <w:rFonts w:ascii="Times New Roman" w:hAnsi="Times New Roman"/>
        </w:rPr>
        <w:t>）</w:t>
      </w:r>
      <w:r>
        <w:rPr>
          <w:rFonts w:ascii="Times New Roman" w:hAnsi="Times New Roman" w:hint="eastAsia"/>
        </w:rPr>
        <w:t>软件升级</w:t>
      </w:r>
    </w:p>
    <w:p w:rsidR="00077326" w:rsidRDefault="00A26437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ins w:id="3139" w:author="admin" w:date="2016-10-28T15:54:00Z">
        <w:r>
          <w:rPr>
            <w:rFonts w:ascii="Times New Roman" w:hAnsi="Times New Roman" w:hint="eastAsia"/>
          </w:rPr>
          <w:t>须在经销商或厂家</w:t>
        </w:r>
      </w:ins>
      <w:ins w:id="3140" w:author="admin" w:date="2016-10-28T15:55:00Z">
        <w:r>
          <w:rPr>
            <w:rFonts w:ascii="Times New Roman" w:hAnsi="Times New Roman" w:hint="eastAsia"/>
          </w:rPr>
          <w:t>指导下使用。</w:t>
        </w:r>
      </w:ins>
    </w:p>
    <w:p w:rsidR="00D96A3A" w:rsidRDefault="00077326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3</w:t>
      </w:r>
      <w:r w:rsidR="00D044CA">
        <w:rPr>
          <w:rFonts w:ascii="Times New Roman" w:hAnsi="Times New Roman"/>
        </w:rPr>
        <w:t>）型号</w:t>
      </w:r>
      <w:r w:rsidR="00D044CA">
        <w:rPr>
          <w:rFonts w:ascii="Times New Roman" w:hAnsi="Times New Roman"/>
        </w:rPr>
        <w:t>/</w:t>
      </w:r>
      <w:r w:rsidR="00D044CA">
        <w:rPr>
          <w:rFonts w:ascii="Times New Roman" w:hAnsi="Times New Roman"/>
        </w:rPr>
        <w:t>版本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显示设备的型号与</w:t>
      </w:r>
      <w:r>
        <w:rPr>
          <w:rFonts w:ascii="Times New Roman" w:hAnsi="Times New Roman"/>
        </w:rPr>
        <w:t>DSP\FPGA\MCU\</w:t>
      </w:r>
      <w:r w:rsidR="00A140E1">
        <w:rPr>
          <w:rFonts w:ascii="Times New Roman" w:hAnsi="Times New Roman" w:hint="eastAsia"/>
        </w:rPr>
        <w:t>ARM</w:t>
      </w:r>
      <w:r>
        <w:rPr>
          <w:rFonts w:ascii="Times New Roman" w:hAnsi="Times New Roman"/>
        </w:rPr>
        <w:t>的软件版本，</w:t>
      </w:r>
      <w:ins w:id="3141" w:author="admin" w:date="2016-10-28T15:55:00Z">
        <w:r w:rsidR="00A26437">
          <w:rPr>
            <w:rFonts w:ascii="Times New Roman" w:hAnsi="Times New Roman" w:hint="eastAsia"/>
          </w:rPr>
          <w:t>如</w:t>
        </w:r>
      </w:ins>
      <w:del w:id="3142" w:author="admin" w:date="2016-10-28T15:55:00Z">
        <w:r w:rsidDel="00A26437">
          <w:rPr>
            <w:rFonts w:ascii="Times New Roman" w:hAnsi="Times New Roman"/>
          </w:rPr>
          <w:delText>见下</w:delText>
        </w:r>
      </w:del>
      <w:ins w:id="3143" w:author="admin" w:date="2016-10-31T15:48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_Ref465692239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3144" w:author="admin" w:date="2016-10-31T15:48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204</w:t>
        </w:r>
        <w:r w:rsidR="007111D4">
          <w:rPr>
            <w:rFonts w:ascii="Times New Roman" w:hAnsi="Times New Roman"/>
          </w:rPr>
          <w:fldChar w:fldCharType="end"/>
        </w:r>
      </w:ins>
      <w:del w:id="3145" w:author="admin" w:date="2016-10-31T15:48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EC62FF" w:rsidP="007111D4">
      <w:pPr>
        <w:widowControl/>
        <w:spacing w:beforeLines="50" w:after="0" w:line="360" w:lineRule="auto"/>
        <w:jc w:val="center"/>
        <w:rPr>
          <w:kern w:val="0"/>
          <w:sz w:val="24"/>
          <w:szCs w:val="24"/>
          <w:rPrChange w:id="3146" w:author="admin" w:date="2016-10-27T15:56:00Z">
            <w:rPr>
              <w:rFonts w:ascii="Times New Roman" w:hAnsi="Times New Roman"/>
              <w:kern w:val="0"/>
              <w:sz w:val="24"/>
              <w:szCs w:val="24"/>
            </w:rPr>
          </w:rPrChange>
        </w:rPr>
        <w:pPrChange w:id="3147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noProof/>
          <w:kern w:val="0"/>
          <w:sz w:val="24"/>
          <w:szCs w:val="24"/>
          <w:rPrChange w:id="3148" w:author="Unknown">
            <w:rPr>
              <w:rFonts w:ascii="Times New Roman" w:hAnsi="Times New Roman"/>
              <w:b/>
              <w:bCs/>
              <w:i/>
              <w:iCs/>
              <w:noProof/>
              <w:color w:val="4F81BD"/>
              <w:kern w:val="0"/>
              <w:sz w:val="24"/>
              <w:szCs w:val="24"/>
            </w:rPr>
          </w:rPrChange>
        </w:rPr>
        <w:drawing>
          <wp:inline distT="0" distB="0" distL="0" distR="0">
            <wp:extent cx="1194750" cy="1140750"/>
            <wp:effectExtent l="19050" t="0" r="5400" b="0"/>
            <wp:docPr id="125" name="图片 57" descr="C:\Users\admin\Desktop\160705Translation\二代电台UI文件\fig_emf_zhCN\fig204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\Desktop\160705Translation\二代电台UI文件\fig_emf_zhCN\fig204.emf"/>
                    <pic:cNvPicPr>
                      <a:picLocks noChangeAspect="1" noChangeArrowheads="1"/>
                    </pic:cNvPicPr>
                  </pic:nvPicPr>
                  <pic:blipFill>
                    <a:blip r:embed="rId2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4750" cy="114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3149" w:author="admin" w:date="2016-10-31T15:42:00Z">
          <w:pPr>
            <w:pStyle w:val="af5"/>
          </w:pPr>
        </w:pPrChange>
      </w:pPr>
      <w:bookmarkStart w:id="3150" w:name="_Ref465692239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204</w:t>
      </w:r>
      <w:r w:rsidR="00D634F8">
        <w:fldChar w:fldCharType="end"/>
      </w:r>
      <w:bookmarkEnd w:id="3150"/>
    </w:p>
    <w:p w:rsidR="00D96A3A" w:rsidRDefault="00077326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4</w:t>
      </w:r>
      <w:r w:rsidR="00D044CA">
        <w:rPr>
          <w:rFonts w:ascii="Times New Roman" w:hAnsi="Times New Roman"/>
        </w:rPr>
        <w:t>）状态报告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显示功放电压、前向功率、反向功率、功放温度、天调连接及调谐状态等，</w:t>
      </w:r>
      <w:ins w:id="3151" w:author="admin" w:date="2016-10-28T15:55:00Z">
        <w:r w:rsidR="00A26437">
          <w:rPr>
            <w:rFonts w:ascii="Times New Roman" w:hAnsi="Times New Roman" w:hint="eastAsia"/>
          </w:rPr>
          <w:t>如</w:t>
        </w:r>
      </w:ins>
      <w:del w:id="3152" w:author="admin" w:date="2016-10-28T15:55:00Z">
        <w:r w:rsidDel="00A26437">
          <w:rPr>
            <w:rFonts w:ascii="Times New Roman" w:hAnsi="Times New Roman"/>
          </w:rPr>
          <w:delText>见下</w:delText>
        </w:r>
      </w:del>
      <w:ins w:id="3153" w:author="admin" w:date="2016-10-31T15:48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_Ref465692233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3154" w:author="admin" w:date="2016-10-31T15:48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205</w:t>
        </w:r>
        <w:r w:rsidR="007111D4">
          <w:rPr>
            <w:rFonts w:ascii="Times New Roman" w:hAnsi="Times New Roman"/>
          </w:rPr>
          <w:fldChar w:fldCharType="end"/>
        </w:r>
      </w:ins>
      <w:del w:id="3155" w:author="admin" w:date="2016-10-31T15:48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EC62FF" w:rsidP="007111D4">
      <w:pPr>
        <w:widowControl/>
        <w:spacing w:beforeLines="50" w:after="0" w:line="360" w:lineRule="auto"/>
        <w:jc w:val="center"/>
        <w:rPr>
          <w:kern w:val="0"/>
          <w:sz w:val="24"/>
          <w:szCs w:val="24"/>
          <w:rPrChange w:id="3156" w:author="admin" w:date="2016-10-27T15:56:00Z">
            <w:rPr>
              <w:rFonts w:ascii="Times New Roman" w:hAnsi="Times New Roman"/>
              <w:kern w:val="0"/>
              <w:sz w:val="24"/>
              <w:szCs w:val="24"/>
            </w:rPr>
          </w:rPrChange>
        </w:rPr>
        <w:pPrChange w:id="3157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noProof/>
          <w:kern w:val="0"/>
          <w:sz w:val="24"/>
          <w:szCs w:val="24"/>
          <w:rPrChange w:id="3158" w:author="Unknown">
            <w:rPr>
              <w:rFonts w:ascii="Times New Roman" w:hAnsi="Times New Roman"/>
              <w:b/>
              <w:bCs/>
              <w:i/>
              <w:iCs/>
              <w:noProof/>
              <w:color w:val="4F81BD"/>
              <w:kern w:val="0"/>
              <w:sz w:val="24"/>
              <w:szCs w:val="24"/>
            </w:rPr>
          </w:rPrChange>
        </w:rPr>
        <w:lastRenderedPageBreak/>
        <w:drawing>
          <wp:inline distT="0" distB="0" distL="0" distR="0">
            <wp:extent cx="1165513" cy="1309254"/>
            <wp:effectExtent l="19050" t="0" r="0" b="0"/>
            <wp:docPr id="43" name="图片 4" descr="C:\Users\admin\Desktop\160705Translation\二代电台UI文件\fig_emf_zhCN\fig205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esktop\160705Translation\二代电台UI文件\fig_emf_zhCN\fig205.emf"/>
                    <pic:cNvPicPr>
                      <a:picLocks noChangeAspect="1" noChangeArrowheads="1"/>
                    </pic:cNvPicPr>
                  </pic:nvPicPr>
                  <pic:blipFill>
                    <a:blip r:embed="rId246"/>
                    <a:srcRect t="5155" b="-25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5513" cy="1309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3159" w:author="admin" w:date="2016-10-31T15:42:00Z">
          <w:pPr>
            <w:pStyle w:val="af5"/>
          </w:pPr>
        </w:pPrChange>
      </w:pPr>
      <w:bookmarkStart w:id="3160" w:name="_Ref465692233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205</w:t>
      </w:r>
      <w:r w:rsidR="00D634F8">
        <w:fldChar w:fldCharType="end"/>
      </w:r>
      <w:bookmarkEnd w:id="3160"/>
    </w:p>
    <w:p w:rsidR="00D96A3A" w:rsidRDefault="00D044CA">
      <w:pPr>
        <w:pStyle w:val="41"/>
        <w:numPr>
          <w:ilvl w:val="3"/>
          <w:numId w:val="4"/>
        </w:numPr>
        <w:spacing w:before="0" w:after="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自检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主要包括</w:t>
      </w:r>
      <w:r>
        <w:rPr>
          <w:rFonts w:ascii="Times New Roman" w:hAnsi="Times New Roman"/>
        </w:rPr>
        <w:t>SDRAM</w:t>
      </w:r>
      <w:r>
        <w:rPr>
          <w:rFonts w:ascii="Times New Roman" w:hAnsi="Times New Roman"/>
        </w:rPr>
        <w:t>、</w:t>
      </w:r>
      <w:r>
        <w:rPr>
          <w:rFonts w:ascii="Times New Roman" w:hAnsi="Times New Roman"/>
        </w:rPr>
        <w:t>FLASH</w:t>
      </w:r>
      <w:r>
        <w:rPr>
          <w:rFonts w:ascii="Times New Roman" w:hAnsi="Times New Roman"/>
        </w:rPr>
        <w:t>、</w:t>
      </w:r>
      <w:r>
        <w:rPr>
          <w:rFonts w:ascii="Times New Roman" w:hAnsi="Times New Roman"/>
        </w:rPr>
        <w:t>DSP</w:t>
      </w:r>
      <w:r>
        <w:rPr>
          <w:rFonts w:ascii="Times New Roman" w:hAnsi="Times New Roman"/>
        </w:rPr>
        <w:t>、</w:t>
      </w:r>
      <w:r>
        <w:rPr>
          <w:rFonts w:ascii="Times New Roman" w:hAnsi="Times New Roman"/>
        </w:rPr>
        <w:t>FPGA</w:t>
      </w:r>
      <w:r>
        <w:rPr>
          <w:rFonts w:ascii="Times New Roman" w:hAnsi="Times New Roman"/>
        </w:rPr>
        <w:t>、</w:t>
      </w:r>
      <w:r>
        <w:rPr>
          <w:rFonts w:ascii="Times New Roman" w:hAnsi="Times New Roman"/>
        </w:rPr>
        <w:t>MCU</w:t>
      </w:r>
      <w:r w:rsidR="00A140E1">
        <w:rPr>
          <w:rFonts w:ascii="Times New Roman" w:hAnsi="Times New Roman" w:hint="eastAsia"/>
        </w:rPr>
        <w:t>、电压、电流、温度、后选器</w:t>
      </w:r>
      <w:r w:rsidR="00A140E1">
        <w:rPr>
          <w:rFonts w:ascii="Times New Roman" w:hAnsi="Times New Roman" w:hint="eastAsia"/>
        </w:rPr>
        <w:t>1~7</w:t>
      </w:r>
      <w:r w:rsidR="00A140E1">
        <w:rPr>
          <w:rFonts w:ascii="Times New Roman" w:hAnsi="Times New Roman" w:hint="eastAsia"/>
        </w:rPr>
        <w:t>及功放模块</w:t>
      </w:r>
      <w:r>
        <w:rPr>
          <w:rFonts w:ascii="Times New Roman" w:hAnsi="Times New Roman"/>
        </w:rPr>
        <w:t>等，</w:t>
      </w:r>
      <w:ins w:id="3161" w:author="admin" w:date="2016-10-28T15:55:00Z">
        <w:r w:rsidR="00A26437">
          <w:rPr>
            <w:rFonts w:ascii="Times New Roman" w:hAnsi="Times New Roman" w:hint="eastAsia"/>
          </w:rPr>
          <w:t>如</w:t>
        </w:r>
      </w:ins>
      <w:del w:id="3162" w:author="admin" w:date="2016-10-28T15:55:00Z">
        <w:r w:rsidDel="00A26437">
          <w:rPr>
            <w:rFonts w:ascii="Times New Roman" w:hAnsi="Times New Roman"/>
          </w:rPr>
          <w:delText>见下</w:delText>
        </w:r>
      </w:del>
      <w:ins w:id="3163" w:author="admin" w:date="2016-10-31T15:48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_Ref465692227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3164" w:author="admin" w:date="2016-10-31T15:48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206</w:t>
        </w:r>
        <w:r w:rsidR="007111D4">
          <w:rPr>
            <w:rFonts w:ascii="Times New Roman" w:hAnsi="Times New Roman"/>
          </w:rPr>
          <w:fldChar w:fldCharType="end"/>
        </w:r>
      </w:ins>
      <w:del w:id="3165" w:author="admin" w:date="2016-10-31T15:48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EC62FF" w:rsidP="007111D4">
      <w:pPr>
        <w:widowControl/>
        <w:spacing w:beforeLines="50" w:after="0" w:line="360" w:lineRule="auto"/>
        <w:jc w:val="center"/>
        <w:rPr>
          <w:kern w:val="0"/>
          <w:sz w:val="24"/>
          <w:szCs w:val="24"/>
          <w:rPrChange w:id="3166" w:author="admin" w:date="2016-10-27T15:56:00Z">
            <w:rPr>
              <w:rFonts w:ascii="Times New Roman" w:hAnsi="Times New Roman"/>
              <w:kern w:val="0"/>
              <w:sz w:val="24"/>
              <w:szCs w:val="24"/>
            </w:rPr>
          </w:rPrChange>
        </w:rPr>
        <w:pPrChange w:id="3167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noProof/>
          <w:kern w:val="0"/>
          <w:sz w:val="24"/>
          <w:szCs w:val="24"/>
          <w:rPrChange w:id="3168" w:author="Unknown">
            <w:rPr>
              <w:rFonts w:ascii="Times New Roman" w:hAnsi="Times New Roman"/>
              <w:b/>
              <w:bCs/>
              <w:i/>
              <w:iCs/>
              <w:noProof/>
              <w:color w:val="4F81BD"/>
              <w:kern w:val="0"/>
              <w:sz w:val="24"/>
              <w:szCs w:val="24"/>
            </w:rPr>
          </w:rPrChange>
        </w:rPr>
        <w:drawing>
          <wp:inline distT="0" distB="0" distL="0" distR="0">
            <wp:extent cx="2652750" cy="1599750"/>
            <wp:effectExtent l="19050" t="0" r="0" b="0"/>
            <wp:docPr id="8" name="图片 3" descr="C:\Users\admin\Desktop\160705Translation\二代电台UI文件\fig_emf_zhCN\fig206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Desktop\160705Translation\二代电台UI文件\fig_emf_zhCN\fig206.emf"/>
                    <pic:cNvPicPr>
                      <a:picLocks noChangeAspect="1" noChangeArrowheads="1"/>
                    </pic:cNvPicPr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2750" cy="159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3169" w:author="admin" w:date="2016-10-31T15:42:00Z">
          <w:pPr>
            <w:pStyle w:val="af5"/>
          </w:pPr>
        </w:pPrChange>
      </w:pPr>
      <w:bookmarkStart w:id="3170" w:name="_Ref465692227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206</w:t>
      </w:r>
      <w:r w:rsidR="00D634F8">
        <w:fldChar w:fldCharType="end"/>
      </w:r>
      <w:bookmarkEnd w:id="3170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自检结束，显示各模块的状态，正常或异常。</w:t>
      </w:r>
    </w:p>
    <w:p w:rsidR="00AE7523" w:rsidRPr="00AE7523" w:rsidRDefault="00AE7523" w:rsidP="00AE7523">
      <w:pPr>
        <w:pStyle w:val="41"/>
        <w:numPr>
          <w:ilvl w:val="3"/>
          <w:numId w:val="4"/>
        </w:numPr>
        <w:spacing w:before="0" w:after="0" w:line="360" w:lineRule="auto"/>
        <w:rPr>
          <w:rFonts w:ascii="Times New Roman" w:hAnsi="Times New Roman"/>
          <w:color w:val="FF0000"/>
        </w:rPr>
      </w:pPr>
      <w:r w:rsidRPr="00AE7523">
        <w:rPr>
          <w:rFonts w:ascii="Times New Roman" w:hAnsi="Times New Roman" w:hint="eastAsia"/>
          <w:color w:val="FF0000"/>
        </w:rPr>
        <w:t>位置更新提醒</w:t>
      </w:r>
    </w:p>
    <w:p w:rsidR="00AE7523" w:rsidRDefault="00BA02A4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 w:hint="eastAsia"/>
        </w:rPr>
        <w:t>当船只位置信息超过设定时间未被更新时，系统将提示用户</w:t>
      </w:r>
      <w:r w:rsidR="00281278">
        <w:rPr>
          <w:rFonts w:ascii="Times New Roman" w:hAnsi="Times New Roman" w:hint="eastAsia"/>
        </w:rPr>
        <w:t>，如</w:t>
      </w:r>
      <w:ins w:id="3171" w:author="admin" w:date="2016-10-31T15:48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</w:instrText>
        </w:r>
        <w:r w:rsidR="007111D4">
          <w:rPr>
            <w:rFonts w:ascii="Times New Roman" w:hAnsi="Times New Roman" w:hint="eastAsia"/>
          </w:rPr>
          <w:instrText>REF _Ref465692221 \h</w:instrText>
        </w:r>
        <w:r w:rsidR="007111D4">
          <w:rPr>
            <w:rFonts w:ascii="Times New Roman" w:hAnsi="Times New Roman"/>
          </w:rPr>
          <w:instrText xml:space="preserve">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3172" w:author="admin" w:date="2016-10-31T15:48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207</w:t>
        </w:r>
        <w:r w:rsidR="007111D4">
          <w:rPr>
            <w:rFonts w:ascii="Times New Roman" w:hAnsi="Times New Roman"/>
          </w:rPr>
          <w:fldChar w:fldCharType="end"/>
        </w:r>
      </w:ins>
      <w:del w:id="3173" w:author="admin" w:date="2016-10-31T15:48:00Z">
        <w:r w:rsidR="00281278" w:rsidDel="007111D4">
          <w:rPr>
            <w:rFonts w:ascii="Times New Roman" w:hAnsi="Times New Roman" w:hint="eastAsia"/>
          </w:rPr>
          <w:delText>图</w:delText>
        </w:r>
      </w:del>
      <w:del w:id="3174" w:author="admin" w:date="2016-10-28T15:56:00Z">
        <w:r w:rsidR="00281278" w:rsidDel="00A26437">
          <w:rPr>
            <w:rFonts w:ascii="Times New Roman" w:hAnsi="Times New Roman" w:hint="eastAsia"/>
          </w:rPr>
          <w:delText>xx</w:delText>
        </w:r>
      </w:del>
      <w:r>
        <w:rPr>
          <w:rFonts w:ascii="Times New Roman" w:hAnsi="Times New Roman" w:hint="eastAsia"/>
        </w:rPr>
        <w:t>。</w:t>
      </w:r>
      <w:r w:rsidR="00281278">
        <w:rPr>
          <w:rFonts w:ascii="Times New Roman" w:hAnsi="Times New Roman" w:hint="eastAsia"/>
        </w:rPr>
        <w:t>位置更新提醒</w:t>
      </w:r>
      <w:r>
        <w:rPr>
          <w:rFonts w:ascii="Times New Roman" w:hAnsi="Times New Roman" w:hint="eastAsia"/>
        </w:rPr>
        <w:t>时长</w:t>
      </w:r>
      <w:r w:rsidR="00281278">
        <w:rPr>
          <w:rFonts w:ascii="Times New Roman" w:hAnsi="Times New Roman" w:hint="eastAsia"/>
        </w:rPr>
        <w:t>分为</w:t>
      </w:r>
      <w:r w:rsidR="00281278">
        <w:rPr>
          <w:rFonts w:ascii="Times New Roman" w:hAnsi="Times New Roman" w:hint="eastAsia"/>
        </w:rPr>
        <w:t>5</w:t>
      </w:r>
      <w:r w:rsidR="00281278">
        <w:rPr>
          <w:rFonts w:ascii="Times New Roman" w:hAnsi="Times New Roman" w:hint="eastAsia"/>
        </w:rPr>
        <w:t>档：</w:t>
      </w:r>
      <w:r w:rsidR="00281278">
        <w:rPr>
          <w:rFonts w:ascii="Times New Roman" w:hAnsi="Times New Roman" w:hint="eastAsia"/>
        </w:rPr>
        <w:t>0.5H</w:t>
      </w:r>
      <w:r w:rsidR="00281278">
        <w:rPr>
          <w:rFonts w:ascii="Times New Roman" w:hAnsi="Times New Roman" w:hint="eastAsia"/>
        </w:rPr>
        <w:t>、</w:t>
      </w:r>
      <w:r w:rsidR="00281278">
        <w:rPr>
          <w:rFonts w:ascii="Times New Roman" w:hAnsi="Times New Roman" w:hint="eastAsia"/>
        </w:rPr>
        <w:t>1.0H</w:t>
      </w:r>
      <w:r w:rsidR="00281278">
        <w:rPr>
          <w:rFonts w:ascii="Times New Roman" w:hAnsi="Times New Roman" w:hint="eastAsia"/>
        </w:rPr>
        <w:t>、</w:t>
      </w:r>
      <w:r w:rsidR="00281278">
        <w:rPr>
          <w:rFonts w:ascii="Times New Roman" w:hAnsi="Times New Roman" w:hint="eastAsia"/>
        </w:rPr>
        <w:t>2.0H</w:t>
      </w:r>
      <w:r w:rsidR="00281278">
        <w:rPr>
          <w:rFonts w:ascii="Times New Roman" w:hAnsi="Times New Roman" w:hint="eastAsia"/>
        </w:rPr>
        <w:t>、</w:t>
      </w:r>
      <w:r w:rsidR="00281278">
        <w:rPr>
          <w:rFonts w:ascii="Times New Roman" w:hAnsi="Times New Roman" w:hint="eastAsia"/>
        </w:rPr>
        <w:t>3.0H</w:t>
      </w:r>
      <w:r w:rsidR="00281278">
        <w:rPr>
          <w:rFonts w:ascii="Times New Roman" w:hAnsi="Times New Roman" w:hint="eastAsia"/>
        </w:rPr>
        <w:t>与</w:t>
      </w:r>
      <w:r w:rsidR="00281278">
        <w:rPr>
          <w:rFonts w:ascii="Times New Roman" w:hAnsi="Times New Roman" w:hint="eastAsia"/>
        </w:rPr>
        <w:t>4.0H</w:t>
      </w:r>
      <w:r w:rsidR="00281278">
        <w:rPr>
          <w:rFonts w:ascii="Times New Roman" w:hAnsi="Times New Roman" w:hint="eastAsia"/>
        </w:rPr>
        <w:t>。</w:t>
      </w:r>
    </w:p>
    <w:p w:rsidR="00EC62FF" w:rsidRDefault="00EC62FF" w:rsidP="007111D4">
      <w:pPr>
        <w:widowControl/>
        <w:spacing w:beforeLines="50" w:after="0" w:line="360" w:lineRule="auto"/>
        <w:jc w:val="center"/>
        <w:rPr>
          <w:kern w:val="0"/>
          <w:sz w:val="24"/>
          <w:szCs w:val="24"/>
          <w:rPrChange w:id="3175" w:author="admin" w:date="2016-10-27T15:56:00Z">
            <w:rPr>
              <w:rFonts w:ascii="Times New Roman" w:hAnsi="Times New Roman"/>
              <w:kern w:val="0"/>
              <w:sz w:val="24"/>
              <w:szCs w:val="24"/>
            </w:rPr>
          </w:rPrChange>
        </w:rPr>
        <w:pPrChange w:id="3176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noProof/>
          <w:kern w:val="0"/>
          <w:sz w:val="24"/>
          <w:szCs w:val="24"/>
          <w:rPrChange w:id="3177" w:author="Unknown">
            <w:rPr>
              <w:rFonts w:ascii="Times New Roman" w:hAnsi="Times New Roman"/>
              <w:b/>
              <w:bCs/>
              <w:i/>
              <w:iCs/>
              <w:noProof/>
              <w:color w:val="4F81BD"/>
              <w:kern w:val="0"/>
              <w:sz w:val="24"/>
              <w:szCs w:val="24"/>
            </w:rPr>
          </w:rPrChange>
        </w:rPr>
        <w:drawing>
          <wp:inline distT="0" distB="0" distL="0" distR="0">
            <wp:extent cx="2436750" cy="627750"/>
            <wp:effectExtent l="19050" t="0" r="1650" b="0"/>
            <wp:docPr id="54" name="图片 472" descr="fig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2" descr="fig198"/>
                    <pic:cNvPicPr>
                      <a:picLocks noChangeAspect="1" noChangeArrowheads="1"/>
                    </pic:cNvPicPr>
                  </pic:nvPicPr>
                  <pic:blipFill>
                    <a:blip r:embed="rId2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6750" cy="62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281278" w:rsidP="007111D4">
      <w:pPr>
        <w:pStyle w:val="af5"/>
        <w:spacing w:afterLines="50"/>
        <w:pPrChange w:id="3178" w:author="admin" w:date="2016-10-31T15:42:00Z">
          <w:pPr>
            <w:pStyle w:val="af5"/>
          </w:pPr>
        </w:pPrChange>
      </w:pPr>
      <w:bookmarkStart w:id="3179" w:name="_Ref465692221"/>
      <w:r>
        <w:rPr>
          <w:rFonts w:hint="eastAsia"/>
        </w:rPr>
        <w:t xml:space="preserve">图 </w:t>
      </w:r>
      <w:fldSimple w:instr=" SEQ 图 \* ARABIC ">
        <w:r w:rsidR="00415D72">
          <w:t>207</w:t>
        </w:r>
      </w:fldSimple>
      <w:bookmarkEnd w:id="3179"/>
    </w:p>
    <w:p w:rsidR="00281278" w:rsidRPr="00AE7523" w:rsidRDefault="00281278">
      <w:pPr>
        <w:spacing w:before="0" w:after="0" w:line="360" w:lineRule="auto"/>
        <w:ind w:firstLineChars="200" w:firstLine="420"/>
        <w:rPr>
          <w:rFonts w:ascii="Times New Roman" w:hAnsi="Times New Roman"/>
        </w:rPr>
      </w:pPr>
    </w:p>
    <w:p w:rsidR="00D96A3A" w:rsidRDefault="00D044CA">
      <w:pPr>
        <w:pStyle w:val="30"/>
        <w:numPr>
          <w:ilvl w:val="2"/>
          <w:numId w:val="4"/>
        </w:numPr>
        <w:spacing w:before="0" w:after="0" w:line="360" w:lineRule="auto"/>
        <w:rPr>
          <w:rFonts w:ascii="Times New Roman" w:hAnsi="Times New Roman"/>
        </w:rPr>
      </w:pPr>
      <w:bookmarkStart w:id="3180" w:name="_Toc465435326"/>
      <w:r>
        <w:rPr>
          <w:rFonts w:ascii="Times New Roman" w:hAnsi="Times New Roman"/>
        </w:rPr>
        <w:lastRenderedPageBreak/>
        <w:t>DSC</w:t>
      </w:r>
      <w:r>
        <w:rPr>
          <w:rFonts w:ascii="Times New Roman" w:hAnsi="Times New Roman"/>
        </w:rPr>
        <w:t>测试</w:t>
      </w:r>
      <w:bookmarkEnd w:id="3180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DSC</w:t>
      </w:r>
      <w:r w:rsidR="00AE7523">
        <w:rPr>
          <w:rFonts w:ascii="Times New Roman" w:hAnsi="Times New Roman"/>
        </w:rPr>
        <w:t>测试包括测试类型</w:t>
      </w:r>
      <w:r w:rsidR="00AE7523">
        <w:rPr>
          <w:rFonts w:ascii="Times New Roman" w:hAnsi="Times New Roman" w:hint="eastAsia"/>
        </w:rPr>
        <w:t>、</w:t>
      </w:r>
      <w:r>
        <w:rPr>
          <w:rFonts w:ascii="Times New Roman" w:hAnsi="Times New Roman"/>
        </w:rPr>
        <w:t>即时工作电流</w:t>
      </w:r>
      <w:r w:rsidR="00AE7523">
        <w:rPr>
          <w:rFonts w:ascii="Times New Roman" w:hAnsi="Times New Roman" w:hint="eastAsia"/>
        </w:rPr>
        <w:t>与驻波比</w:t>
      </w:r>
      <w:r>
        <w:rPr>
          <w:rFonts w:ascii="Times New Roman" w:hAnsi="Times New Roman"/>
        </w:rPr>
        <w:t>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del w:id="3181" w:author="admin" w:date="2016-10-28T15:56:00Z">
        <w:r w:rsidDel="00A26437">
          <w:rPr>
            <w:rFonts w:ascii="Times New Roman" w:hAnsi="Times New Roman"/>
          </w:rPr>
          <w:delText>图</w:delText>
        </w:r>
        <w:r w:rsidDel="00A26437">
          <w:rPr>
            <w:rFonts w:ascii="Times New Roman" w:hAnsi="Times New Roman"/>
          </w:rPr>
          <w:delText>xx</w:delText>
        </w:r>
      </w:del>
      <w:r>
        <w:rPr>
          <w:rFonts w:ascii="Times New Roman" w:hAnsi="Times New Roman"/>
        </w:rPr>
        <w:t>设置列表</w:t>
      </w:r>
      <w:ins w:id="3182" w:author="admin" w:date="2016-10-28T15:56:00Z">
        <w:r w:rsidR="00A26437">
          <w:rPr>
            <w:rFonts w:ascii="Times New Roman" w:hAnsi="Times New Roman" w:hint="eastAsia"/>
          </w:rPr>
          <w:t>（图</w:t>
        </w:r>
        <w:r w:rsidR="00A26437">
          <w:rPr>
            <w:rFonts w:ascii="Times New Roman" w:hAnsi="Times New Roman" w:hint="eastAsia"/>
          </w:rPr>
          <w:t xml:space="preserve"> 175</w:t>
        </w:r>
        <w:r w:rsidR="00A26437">
          <w:rPr>
            <w:rFonts w:ascii="Times New Roman" w:hAnsi="Times New Roman" w:hint="eastAsia"/>
          </w:rPr>
          <w:t>）</w:t>
        </w:r>
      </w:ins>
      <w:r>
        <w:rPr>
          <w:rFonts w:ascii="Times New Roman" w:hAnsi="Times New Roman"/>
        </w:rPr>
        <w:t>中选择</w:t>
      </w:r>
      <w:r>
        <w:rPr>
          <w:rFonts w:ascii="Times New Roman" w:hAnsi="Times New Roman"/>
        </w:rPr>
        <w:t>“DSC</w:t>
      </w:r>
      <w:r>
        <w:rPr>
          <w:rFonts w:ascii="Times New Roman" w:hAnsi="Times New Roman"/>
        </w:rPr>
        <w:t>测试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，进入</w:t>
      </w:r>
      <w:r>
        <w:rPr>
          <w:rFonts w:ascii="Times New Roman" w:hAnsi="Times New Roman"/>
        </w:rPr>
        <w:t>DSC</w:t>
      </w:r>
      <w:r>
        <w:rPr>
          <w:rFonts w:ascii="Times New Roman" w:hAnsi="Times New Roman"/>
        </w:rPr>
        <w:t>测试界面，</w:t>
      </w:r>
      <w:ins w:id="3183" w:author="admin" w:date="2016-10-28T15:56:00Z">
        <w:r w:rsidR="00A26437">
          <w:rPr>
            <w:rFonts w:ascii="Times New Roman" w:hAnsi="Times New Roman" w:hint="eastAsia"/>
          </w:rPr>
          <w:t>如</w:t>
        </w:r>
      </w:ins>
      <w:del w:id="3184" w:author="admin" w:date="2016-10-28T15:56:00Z">
        <w:r w:rsidDel="00A26437">
          <w:rPr>
            <w:rFonts w:ascii="Times New Roman" w:hAnsi="Times New Roman"/>
          </w:rPr>
          <w:delText>见下</w:delText>
        </w:r>
      </w:del>
      <w:ins w:id="3185" w:author="admin" w:date="2016-10-31T15:48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_Ref465692212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3186" w:author="admin" w:date="2016-10-31T15:48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208</w:t>
        </w:r>
        <w:r w:rsidR="007111D4">
          <w:rPr>
            <w:rFonts w:ascii="Times New Roman" w:hAnsi="Times New Roman"/>
          </w:rPr>
          <w:fldChar w:fldCharType="end"/>
        </w:r>
      </w:ins>
      <w:del w:id="3187" w:author="admin" w:date="2016-10-31T15:48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EC62FF" w:rsidP="007111D4">
      <w:pPr>
        <w:widowControl/>
        <w:spacing w:beforeLines="50" w:after="0" w:line="360" w:lineRule="auto"/>
        <w:jc w:val="center"/>
        <w:rPr>
          <w:kern w:val="0"/>
          <w:sz w:val="24"/>
          <w:szCs w:val="24"/>
          <w:rPrChange w:id="3188" w:author="admin" w:date="2016-10-27T15:56:00Z">
            <w:rPr>
              <w:rFonts w:ascii="Times New Roman" w:hAnsi="Times New Roman"/>
              <w:kern w:val="0"/>
              <w:sz w:val="24"/>
              <w:szCs w:val="24"/>
            </w:rPr>
          </w:rPrChange>
        </w:rPr>
        <w:pPrChange w:id="3189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noProof/>
          <w:kern w:val="0"/>
          <w:sz w:val="24"/>
          <w:szCs w:val="24"/>
          <w:rPrChange w:id="3190" w:author="Unknown">
            <w:rPr>
              <w:rFonts w:ascii="Times New Roman" w:hAnsi="Times New Roman"/>
              <w:b/>
              <w:bCs/>
              <w:i/>
              <w:iCs/>
              <w:noProof/>
              <w:color w:val="4F81BD"/>
              <w:kern w:val="0"/>
              <w:sz w:val="24"/>
              <w:szCs w:val="24"/>
            </w:rPr>
          </w:rPrChange>
        </w:rPr>
        <w:drawing>
          <wp:inline distT="0" distB="0" distL="0" distR="0">
            <wp:extent cx="3969001" cy="2227500"/>
            <wp:effectExtent l="19050" t="0" r="0" b="0"/>
            <wp:docPr id="141" name="图片 59" descr="C:\Users\admin\Desktop\160705Translation\二代电台UI文件\fig_emf_zhCN\fig207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admin\Desktop\160705Translation\二代电台UI文件\fig_emf_zhCN\fig207.emf"/>
                    <pic:cNvPicPr>
                      <a:picLocks noChangeAspect="1" noChangeArrowheads="1"/>
                    </pic:cNvPicPr>
                  </pic:nvPicPr>
                  <pic:blipFill>
                    <a:blip r:embed="rId2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9001" cy="222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3191" w:author="admin" w:date="2016-10-31T15:42:00Z">
          <w:pPr>
            <w:pStyle w:val="af5"/>
          </w:pPr>
        </w:pPrChange>
      </w:pPr>
      <w:bookmarkStart w:id="3192" w:name="_Ref465692212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208</w:t>
      </w:r>
      <w:r w:rsidR="00D634F8">
        <w:fldChar w:fldCharType="end"/>
      </w:r>
      <w:bookmarkEnd w:id="3192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DSC</w:t>
      </w:r>
      <w:r>
        <w:rPr>
          <w:rFonts w:ascii="Times New Roman" w:hAnsi="Times New Roman"/>
        </w:rPr>
        <w:t>测试类型包括数据、连续发送</w:t>
      </w:r>
      <w:r>
        <w:rPr>
          <w:rFonts w:ascii="Times New Roman" w:hAnsi="Times New Roman"/>
        </w:rPr>
        <w:t>0</w:t>
      </w:r>
      <w:r>
        <w:rPr>
          <w:rFonts w:ascii="Times New Roman" w:hAnsi="Times New Roman"/>
        </w:rPr>
        <w:t>、连续发送</w:t>
      </w:r>
      <w:r>
        <w:rPr>
          <w:rFonts w:ascii="Times New Roman" w:hAnsi="Times New Roman"/>
        </w:rPr>
        <w:t>1</w:t>
      </w:r>
      <w:r>
        <w:rPr>
          <w:rFonts w:ascii="Times New Roman" w:hAnsi="Times New Roman"/>
        </w:rPr>
        <w:t>和交替发送</w:t>
      </w:r>
      <w:r>
        <w:rPr>
          <w:rFonts w:ascii="Times New Roman" w:hAnsi="Times New Roman"/>
        </w:rPr>
        <w:t>0/1</w:t>
      </w:r>
      <w:r>
        <w:rPr>
          <w:rFonts w:ascii="Times New Roman" w:hAnsi="Times New Roman"/>
        </w:rPr>
        <w:t>等，</w:t>
      </w:r>
      <w:ins w:id="3193" w:author="admin" w:date="2016-10-28T15:56:00Z">
        <w:r w:rsidR="00A26437">
          <w:rPr>
            <w:rFonts w:ascii="Times New Roman" w:hAnsi="Times New Roman" w:hint="eastAsia"/>
          </w:rPr>
          <w:t>如</w:t>
        </w:r>
      </w:ins>
      <w:del w:id="3194" w:author="admin" w:date="2016-10-28T15:56:00Z">
        <w:r w:rsidDel="00A26437">
          <w:rPr>
            <w:rFonts w:ascii="Times New Roman" w:hAnsi="Times New Roman"/>
          </w:rPr>
          <w:delText>见下</w:delText>
        </w:r>
      </w:del>
      <w:ins w:id="3195" w:author="admin" w:date="2016-10-31T15:47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_Ref465692205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3196" w:author="admin" w:date="2016-10-31T15:47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209</w:t>
        </w:r>
        <w:r w:rsidR="007111D4">
          <w:rPr>
            <w:rFonts w:ascii="Times New Roman" w:hAnsi="Times New Roman"/>
          </w:rPr>
          <w:fldChar w:fldCharType="end"/>
        </w:r>
      </w:ins>
      <w:del w:id="3197" w:author="admin" w:date="2016-10-31T15:47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EC62FF" w:rsidP="007111D4">
      <w:pPr>
        <w:widowControl/>
        <w:spacing w:beforeLines="50" w:after="0" w:line="360" w:lineRule="auto"/>
        <w:jc w:val="center"/>
        <w:rPr>
          <w:kern w:val="0"/>
          <w:sz w:val="24"/>
          <w:szCs w:val="24"/>
          <w:rPrChange w:id="3198" w:author="admin" w:date="2016-10-27T15:56:00Z">
            <w:rPr>
              <w:rFonts w:ascii="Times New Roman" w:hAnsi="Times New Roman"/>
              <w:kern w:val="0"/>
              <w:sz w:val="24"/>
              <w:szCs w:val="24"/>
            </w:rPr>
          </w:rPrChange>
        </w:rPr>
        <w:pPrChange w:id="3199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noProof/>
          <w:kern w:val="0"/>
          <w:sz w:val="24"/>
          <w:szCs w:val="24"/>
          <w:rPrChange w:id="3200" w:author="Unknown">
            <w:rPr>
              <w:rFonts w:ascii="Times New Roman" w:hAnsi="Times New Roman"/>
              <w:b/>
              <w:bCs/>
              <w:i/>
              <w:iCs/>
              <w:noProof/>
              <w:color w:val="4F81BD"/>
              <w:kern w:val="0"/>
              <w:sz w:val="24"/>
              <w:szCs w:val="24"/>
            </w:rPr>
          </w:rPrChange>
        </w:rPr>
        <w:drawing>
          <wp:inline distT="0" distB="0" distL="0" distR="0">
            <wp:extent cx="694459" cy="1014307"/>
            <wp:effectExtent l="19050" t="0" r="0" b="0"/>
            <wp:docPr id="252" name="图片 482" descr="fig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2" descr="fig208"/>
                    <pic:cNvPicPr>
                      <a:picLocks noChangeAspect="1" noChangeArrowheads="1"/>
                    </pic:cNvPicPr>
                  </pic:nvPicPr>
                  <pic:blipFill>
                    <a:blip r:embed="rId249" cstate="print"/>
                    <a:srcRect b="-11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459" cy="101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3201" w:author="admin" w:date="2016-10-31T15:42:00Z">
          <w:pPr>
            <w:pStyle w:val="af5"/>
          </w:pPr>
        </w:pPrChange>
      </w:pPr>
      <w:bookmarkStart w:id="3202" w:name="_Ref465692205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209</w:t>
      </w:r>
      <w:r w:rsidR="00D634F8">
        <w:fldChar w:fldCharType="end"/>
      </w:r>
      <w:bookmarkEnd w:id="3202"/>
    </w:p>
    <w:p w:rsidR="00D96A3A" w:rsidRDefault="00D044CA">
      <w:pPr>
        <w:pStyle w:val="20"/>
        <w:numPr>
          <w:ilvl w:val="1"/>
          <w:numId w:val="4"/>
        </w:numPr>
        <w:spacing w:before="0" w:after="0" w:line="360" w:lineRule="auto"/>
        <w:rPr>
          <w:rFonts w:ascii="Times New Roman" w:hAnsi="Times New Roman"/>
        </w:rPr>
      </w:pPr>
      <w:bookmarkStart w:id="3203" w:name="_Toc465435327"/>
      <w:r>
        <w:rPr>
          <w:rFonts w:ascii="Times New Roman" w:hAnsi="Times New Roman"/>
        </w:rPr>
        <w:t>场景</w:t>
      </w:r>
      <w:bookmarkEnd w:id="3203"/>
    </w:p>
    <w:p w:rsidR="00D96A3A" w:rsidRDefault="00D044CA">
      <w:pPr>
        <w:pStyle w:val="30"/>
        <w:numPr>
          <w:ilvl w:val="2"/>
          <w:numId w:val="4"/>
        </w:numPr>
        <w:spacing w:before="0" w:after="0" w:line="360" w:lineRule="auto"/>
        <w:rPr>
          <w:rFonts w:ascii="Times New Roman" w:hAnsi="Times New Roman"/>
        </w:rPr>
      </w:pPr>
      <w:bookmarkStart w:id="3204" w:name="_Toc465435328"/>
      <w:r>
        <w:rPr>
          <w:rFonts w:ascii="Times New Roman" w:hAnsi="Times New Roman"/>
        </w:rPr>
        <w:t>场景说明</w:t>
      </w:r>
      <w:bookmarkEnd w:id="3204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场景用于处理多个呼叫任务同时并存的情形，一个场景包括一次呼叫的发起、过程及呼叫结束的整个过程，场景图标为</w:t>
      </w:r>
      <w:r>
        <w:rPr>
          <w:rFonts w:ascii="Times New Roman" w:hAnsi="Times New Roman"/>
        </w:rPr>
        <w:t xml:space="preserve"> </w:t>
      </w:r>
      <w:r w:rsidR="00472FD4">
        <w:rPr>
          <w:rFonts w:ascii="Times New Roman" w:hAnsi="Times New Roman"/>
          <w:noProof/>
        </w:rPr>
        <w:drawing>
          <wp:inline distT="0" distB="0" distL="0" distR="0">
            <wp:extent cx="204006" cy="260350"/>
            <wp:effectExtent l="0" t="0" r="5544" b="0"/>
            <wp:docPr id="288" name="图片 49" descr="E:\160705Translation\二代电台UI文件\icon_emf\icon5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E:\160705Translation\二代电台UI文件\icon_emf\icon5.emf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430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006" cy="26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当前显示的</w:t>
      </w:r>
      <w:r>
        <w:rPr>
          <w:rFonts w:ascii="Times New Roman" w:hAnsi="Times New Roman"/>
        </w:rPr>
        <w:t>DSC</w:t>
      </w:r>
      <w:r>
        <w:rPr>
          <w:rFonts w:ascii="Times New Roman" w:hAnsi="Times New Roman"/>
        </w:rPr>
        <w:t>消息场景为被激活的场景，不同场景间可进行切换。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系统最多同时支持</w:t>
      </w:r>
      <w:r>
        <w:rPr>
          <w:rFonts w:ascii="Times New Roman" w:hAnsi="Times New Roman"/>
        </w:rPr>
        <w:t>6</w:t>
      </w:r>
      <w:r>
        <w:rPr>
          <w:rFonts w:ascii="Times New Roman" w:hAnsi="Times New Roman"/>
        </w:rPr>
        <w:t>个场景；当达到最大时，会弹出提示框，提醒用户关闭部分场景，</w:t>
      </w:r>
      <w:ins w:id="3205" w:author="admin" w:date="2016-10-28T15:56:00Z">
        <w:r w:rsidR="00A26437">
          <w:rPr>
            <w:rFonts w:ascii="Times New Roman" w:hAnsi="Times New Roman" w:hint="eastAsia"/>
          </w:rPr>
          <w:t>如</w:t>
        </w:r>
      </w:ins>
      <w:del w:id="3206" w:author="admin" w:date="2016-10-28T15:56:00Z">
        <w:r w:rsidDel="00A26437">
          <w:rPr>
            <w:rFonts w:ascii="Times New Roman" w:hAnsi="Times New Roman"/>
          </w:rPr>
          <w:delText>见下</w:delText>
        </w:r>
      </w:del>
      <w:ins w:id="3207" w:author="admin" w:date="2016-10-31T15:47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_Ref465692198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3208" w:author="admin" w:date="2016-10-31T15:47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210</w:t>
        </w:r>
        <w:r w:rsidR="007111D4">
          <w:rPr>
            <w:rFonts w:ascii="Times New Roman" w:hAnsi="Times New Roman"/>
          </w:rPr>
          <w:fldChar w:fldCharType="end"/>
        </w:r>
      </w:ins>
      <w:del w:id="3209" w:author="admin" w:date="2016-10-31T15:47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</w:t>
      </w:r>
    </w:p>
    <w:p w:rsidR="00EC62FF" w:rsidRDefault="00EC62FF" w:rsidP="007111D4">
      <w:pPr>
        <w:widowControl/>
        <w:spacing w:beforeLines="50" w:after="0" w:line="360" w:lineRule="auto"/>
        <w:jc w:val="center"/>
        <w:rPr>
          <w:kern w:val="0"/>
          <w:sz w:val="24"/>
          <w:szCs w:val="24"/>
          <w:rPrChange w:id="3210" w:author="admin" w:date="2016-10-27T15:56:00Z">
            <w:rPr>
              <w:rFonts w:ascii="Times New Roman" w:hAnsi="Times New Roman"/>
              <w:kern w:val="0"/>
              <w:sz w:val="24"/>
              <w:szCs w:val="24"/>
            </w:rPr>
          </w:rPrChange>
        </w:rPr>
        <w:pPrChange w:id="3211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noProof/>
          <w:kern w:val="0"/>
          <w:sz w:val="24"/>
          <w:szCs w:val="24"/>
          <w:rPrChange w:id="3212" w:author="Unknown">
            <w:rPr>
              <w:rFonts w:ascii="Times New Roman" w:hAnsi="Times New Roman"/>
              <w:b/>
              <w:bCs/>
              <w:i/>
              <w:iCs/>
              <w:noProof/>
              <w:color w:val="4F81BD"/>
              <w:kern w:val="0"/>
              <w:sz w:val="24"/>
              <w:szCs w:val="24"/>
            </w:rPr>
          </w:rPrChange>
        </w:rPr>
        <w:lastRenderedPageBreak/>
        <w:drawing>
          <wp:inline distT="0" distB="0" distL="0" distR="0">
            <wp:extent cx="2405496" cy="644236"/>
            <wp:effectExtent l="19050" t="0" r="0" b="0"/>
            <wp:docPr id="254" name="图片 483" descr="fig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3" descr="fig209"/>
                    <pic:cNvPicPr>
                      <a:picLocks noChangeAspect="1" noChangeArrowheads="1"/>
                    </pic:cNvPicPr>
                  </pic:nvPicPr>
                  <pic:blipFill>
                    <a:blip r:embed="rId250" cstate="print"/>
                    <a:srcRect b="-207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5496" cy="644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3213" w:author="admin" w:date="2016-10-31T15:42:00Z">
          <w:pPr>
            <w:pStyle w:val="af5"/>
          </w:pPr>
        </w:pPrChange>
      </w:pPr>
      <w:bookmarkStart w:id="3214" w:name="_Ref465692198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210</w:t>
      </w:r>
      <w:r w:rsidR="00D634F8">
        <w:fldChar w:fldCharType="end"/>
      </w:r>
      <w:bookmarkEnd w:id="3214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对超过预定时间而未被激活的场景，系统将自动关闭。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发送遇险呼叫时，其他场景将被自动关闭。</w:t>
      </w:r>
    </w:p>
    <w:p w:rsidR="00D96A3A" w:rsidRDefault="00D044CA">
      <w:pPr>
        <w:pStyle w:val="30"/>
        <w:numPr>
          <w:ilvl w:val="2"/>
          <w:numId w:val="4"/>
        </w:numPr>
        <w:spacing w:before="0" w:after="0" w:line="360" w:lineRule="auto"/>
        <w:rPr>
          <w:rFonts w:ascii="Times New Roman" w:hAnsi="Times New Roman"/>
        </w:rPr>
      </w:pPr>
      <w:bookmarkStart w:id="3215" w:name="_Toc465435329"/>
      <w:r>
        <w:rPr>
          <w:rFonts w:ascii="Times New Roman" w:hAnsi="Times New Roman"/>
        </w:rPr>
        <w:t>场景操作</w:t>
      </w:r>
      <w:bookmarkEnd w:id="3215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与场景相关的界面包括状态栏、主界面、场景列表及消息界面等。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状态栏：显示当前存在的场景数目，</w:t>
      </w:r>
      <w:ins w:id="3216" w:author="admin" w:date="2016-10-28T15:57:00Z">
        <w:r w:rsidR="00A26437">
          <w:rPr>
            <w:rFonts w:ascii="Times New Roman" w:hAnsi="Times New Roman" w:hint="eastAsia"/>
          </w:rPr>
          <w:t>如</w:t>
        </w:r>
      </w:ins>
      <w:del w:id="3217" w:author="admin" w:date="2016-10-28T15:57:00Z">
        <w:r w:rsidDel="00A26437">
          <w:rPr>
            <w:rFonts w:ascii="Times New Roman" w:hAnsi="Times New Roman"/>
          </w:rPr>
          <w:delText>见下</w:delText>
        </w:r>
      </w:del>
      <w:ins w:id="3218" w:author="admin" w:date="2016-10-31T15:47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_Ref465692188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3219" w:author="admin" w:date="2016-10-31T15:47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211</w:t>
        </w:r>
        <w:r w:rsidR="007111D4">
          <w:rPr>
            <w:rFonts w:ascii="Times New Roman" w:hAnsi="Times New Roman"/>
          </w:rPr>
          <w:fldChar w:fldCharType="end"/>
        </w:r>
      </w:ins>
      <w:del w:id="3220" w:author="admin" w:date="2016-10-31T15:47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。图中显示当前存在</w:t>
      </w:r>
      <w:r>
        <w:rPr>
          <w:rFonts w:ascii="Times New Roman" w:hAnsi="Times New Roman"/>
        </w:rPr>
        <w:t>4</w:t>
      </w:r>
      <w:r>
        <w:rPr>
          <w:rFonts w:ascii="Times New Roman" w:hAnsi="Times New Roman"/>
        </w:rPr>
        <w:t>个场景。</w:t>
      </w:r>
    </w:p>
    <w:p w:rsidR="00EC62FF" w:rsidRDefault="00EC62FF" w:rsidP="007111D4">
      <w:pPr>
        <w:widowControl/>
        <w:spacing w:beforeLines="50" w:after="0" w:line="360" w:lineRule="auto"/>
        <w:jc w:val="center"/>
        <w:rPr>
          <w:kern w:val="0"/>
          <w:sz w:val="24"/>
          <w:szCs w:val="24"/>
          <w:rPrChange w:id="3221" w:author="admin" w:date="2016-10-27T15:57:00Z">
            <w:rPr>
              <w:rFonts w:ascii="Times New Roman" w:hAnsi="Times New Roman"/>
              <w:kern w:val="0"/>
              <w:sz w:val="24"/>
              <w:szCs w:val="24"/>
            </w:rPr>
          </w:rPrChange>
        </w:rPr>
        <w:pPrChange w:id="3222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noProof/>
          <w:kern w:val="0"/>
          <w:sz w:val="24"/>
          <w:szCs w:val="24"/>
          <w:rPrChange w:id="3223" w:author="Unknown">
            <w:rPr>
              <w:rFonts w:ascii="Times New Roman" w:hAnsi="Times New Roman"/>
              <w:b/>
              <w:bCs/>
              <w:i/>
              <w:iCs/>
              <w:noProof/>
              <w:color w:val="4F81BD"/>
              <w:kern w:val="0"/>
              <w:sz w:val="24"/>
              <w:szCs w:val="24"/>
            </w:rPr>
          </w:rPrChange>
        </w:rPr>
        <w:drawing>
          <wp:inline distT="0" distB="0" distL="0" distR="0">
            <wp:extent cx="3942001" cy="398250"/>
            <wp:effectExtent l="19050" t="0" r="1349" b="0"/>
            <wp:docPr id="255" name="图片 484" descr="fig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4" descr="fig210"/>
                    <pic:cNvPicPr>
                      <a:picLocks noChangeAspect="1" noChangeArrowheads="1"/>
                    </pic:cNvPicPr>
                  </pic:nvPicPr>
                  <pic:blipFill>
                    <a:blip r:embed="rId2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001" cy="39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3224" w:author="admin" w:date="2016-10-31T15:42:00Z">
          <w:pPr>
            <w:pStyle w:val="af5"/>
          </w:pPr>
        </w:pPrChange>
      </w:pPr>
      <w:bookmarkStart w:id="3225" w:name="_Ref465692188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211</w:t>
      </w:r>
      <w:r w:rsidR="00D634F8">
        <w:fldChar w:fldCharType="end"/>
      </w:r>
      <w:bookmarkEnd w:id="3225"/>
    </w:p>
    <w:p w:rsidR="00D96A3A" w:rsidRDefault="00D044CA">
      <w:pPr>
        <w:spacing w:before="0" w:after="0"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t>场景列表：显示当前存在的场景，</w:t>
      </w:r>
      <w:ins w:id="3226" w:author="admin" w:date="2016-10-28T15:57:00Z">
        <w:r w:rsidR="00A26437">
          <w:rPr>
            <w:rFonts w:ascii="Times New Roman" w:hAnsi="Times New Roman" w:hint="eastAsia"/>
          </w:rPr>
          <w:t>如</w:t>
        </w:r>
      </w:ins>
      <w:del w:id="3227" w:author="admin" w:date="2016-10-28T15:57:00Z">
        <w:r w:rsidDel="00A26437">
          <w:rPr>
            <w:rFonts w:ascii="Times New Roman" w:hAnsi="Times New Roman"/>
          </w:rPr>
          <w:delText>见下</w:delText>
        </w:r>
      </w:del>
      <w:ins w:id="3228" w:author="admin" w:date="2016-10-31T15:47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REF _Ref465692173 \h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3229" w:author="admin" w:date="2016-10-31T15:47:00Z">
        <w:r w:rsidR="007111D4">
          <w:rPr>
            <w:rFonts w:hint="eastAsia"/>
          </w:rPr>
          <w:t>图</w:t>
        </w:r>
        <w:r w:rsidR="007111D4">
          <w:rPr>
            <w:rFonts w:hint="eastAsia"/>
          </w:rPr>
          <w:t xml:space="preserve"> </w:t>
        </w:r>
        <w:r w:rsidR="007111D4">
          <w:t>2</w:t>
        </w:r>
        <w:r w:rsidR="007111D4">
          <w:t>12</w:t>
        </w:r>
        <w:r w:rsidR="007111D4">
          <w:rPr>
            <w:rFonts w:ascii="Times New Roman" w:hAnsi="Times New Roman"/>
          </w:rPr>
          <w:fldChar w:fldCharType="end"/>
        </w:r>
      </w:ins>
      <w:del w:id="3230" w:author="admin" w:date="2016-10-31T15:47:00Z">
        <w:r w:rsidDel="007111D4">
          <w:rPr>
            <w:rFonts w:ascii="Times New Roman" w:hAnsi="Times New Roman"/>
          </w:rPr>
          <w:delText>图</w:delText>
        </w:r>
      </w:del>
      <w:r>
        <w:rPr>
          <w:rFonts w:ascii="Times New Roman" w:hAnsi="Times New Roman"/>
        </w:rPr>
        <w:t>；被激活的场景，前端标记</w:t>
      </w:r>
      <w:r>
        <w:rPr>
          <w:rFonts w:ascii="Times New Roman" w:hAnsi="Times New Roman"/>
        </w:rPr>
        <w:t>“*”</w:t>
      </w:r>
      <w:r>
        <w:rPr>
          <w:rFonts w:ascii="Times New Roman" w:hAnsi="Times New Roman"/>
        </w:rPr>
        <w:t>；未读信息，前端标记</w:t>
      </w:r>
      <w:r>
        <w:rPr>
          <w:rFonts w:ascii="Times New Roman" w:hAnsi="Times New Roman"/>
        </w:rPr>
        <w:t xml:space="preserve"> </w:t>
      </w:r>
      <w:r w:rsidR="00472FD4">
        <w:rPr>
          <w:rFonts w:ascii="Times New Roman" w:hAnsi="Times New Roman"/>
          <w:noProof/>
        </w:rPr>
        <w:drawing>
          <wp:inline distT="0" distB="0" distL="0" distR="0">
            <wp:extent cx="226060" cy="191135"/>
            <wp:effectExtent l="19050" t="0" r="2540" b="0"/>
            <wp:docPr id="180" name="图片 46" descr="E:\160705Translation\二代电台UI文件\icon_emf\icon210_1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E:\160705Translation\二代电台UI文件\icon_emf\icon210_1.emf"/>
                    <pic:cNvPicPr>
                      <a:picLocks noChangeAspect="1" noChangeArrowheads="1"/>
                    </pic:cNvPicPr>
                  </pic:nvPicPr>
                  <pic:blipFill>
                    <a:blip r:embed="rId2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60" cy="191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或</w:t>
      </w:r>
      <w:r>
        <w:rPr>
          <w:rFonts w:ascii="Times New Roman" w:hAnsi="Times New Roman"/>
        </w:rPr>
        <w:t xml:space="preserve"> </w:t>
      </w:r>
      <w:r w:rsidR="00472FD4">
        <w:rPr>
          <w:rFonts w:ascii="Times New Roman" w:hAnsi="Times New Roman"/>
          <w:noProof/>
        </w:rPr>
        <w:drawing>
          <wp:inline distT="0" distB="0" distL="0" distR="0">
            <wp:extent cx="236220" cy="135890"/>
            <wp:effectExtent l="19050" t="0" r="0" b="0"/>
            <wp:docPr id="184" name="图片 47" descr="E:\160705Translation\二代电台UI文件\icon_emf\icon210_2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E:\160705Translation\二代电台UI文件\icon_emf\icon210_2.emf"/>
                    <pic:cNvPicPr>
                      <a:picLocks noChangeAspect="1" noChangeArrowheads="1"/>
                    </pic:cNvPicPr>
                  </pic:nvPicPr>
                  <pic:blipFill>
                    <a:blip r:embed="rId2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" cy="135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。</w:t>
      </w:r>
    </w:p>
    <w:p w:rsidR="00EC62FF" w:rsidRDefault="00EC62FF" w:rsidP="007111D4">
      <w:pPr>
        <w:widowControl/>
        <w:spacing w:beforeLines="50" w:after="0" w:line="360" w:lineRule="auto"/>
        <w:jc w:val="center"/>
        <w:rPr>
          <w:kern w:val="0"/>
          <w:sz w:val="24"/>
          <w:szCs w:val="24"/>
          <w:rPrChange w:id="3231" w:author="admin" w:date="2016-10-27T15:57:00Z">
            <w:rPr>
              <w:rFonts w:ascii="Times New Roman" w:hAnsi="Times New Roman"/>
              <w:kern w:val="0"/>
              <w:sz w:val="24"/>
              <w:szCs w:val="24"/>
            </w:rPr>
          </w:rPrChange>
        </w:rPr>
        <w:pPrChange w:id="3232" w:author="admin" w:date="2016-10-31T15:42:00Z">
          <w:pPr>
            <w:widowControl/>
            <w:spacing w:before="0" w:after="0" w:line="360" w:lineRule="auto"/>
            <w:jc w:val="center"/>
          </w:pPr>
        </w:pPrChange>
      </w:pPr>
      <w:r>
        <w:rPr>
          <w:noProof/>
          <w:kern w:val="0"/>
          <w:sz w:val="24"/>
          <w:szCs w:val="24"/>
          <w:rPrChange w:id="3233" w:author="Unknown">
            <w:rPr>
              <w:rFonts w:ascii="Times New Roman" w:hAnsi="Times New Roman"/>
              <w:b/>
              <w:bCs/>
              <w:i/>
              <w:iCs/>
              <w:noProof/>
              <w:color w:val="4F81BD"/>
              <w:kern w:val="0"/>
              <w:sz w:val="24"/>
              <w:szCs w:val="24"/>
            </w:rPr>
          </w:rPrChange>
        </w:rPr>
        <w:drawing>
          <wp:inline distT="0" distB="0" distL="0" distR="0">
            <wp:extent cx="3964131" cy="2301880"/>
            <wp:effectExtent l="19050" t="0" r="0" b="0"/>
            <wp:docPr id="158" name="图片 60" descr="C:\Users\admin\Desktop\160705Translation\二代电台UI文件\fig_emf_zhCN\fig211.e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admin\Desktop\160705Translation\二代电台UI文件\fig_emf_zhCN\fig211.emf"/>
                    <pic:cNvPicPr>
                      <a:picLocks noChangeAspect="1" noChangeArrowheads="1"/>
                    </pic:cNvPicPr>
                  </pic:nvPicPr>
                  <pic:blipFill>
                    <a:blip r:embed="rId254"/>
                    <a:srcRect b="-3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131" cy="2301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2FF" w:rsidRDefault="00D044CA" w:rsidP="007111D4">
      <w:pPr>
        <w:pStyle w:val="af5"/>
        <w:spacing w:afterLines="50"/>
        <w:pPrChange w:id="3234" w:author="admin" w:date="2016-10-31T15:42:00Z">
          <w:pPr>
            <w:pStyle w:val="af5"/>
          </w:pPr>
        </w:pPrChange>
      </w:pPr>
      <w:bookmarkStart w:id="3235" w:name="_Ref465692173"/>
      <w:r>
        <w:rPr>
          <w:rFonts w:hint="eastAsia"/>
        </w:rPr>
        <w:t xml:space="preserve">图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图 \* ARABIC</w:instrText>
      </w:r>
      <w:r>
        <w:instrText xml:space="preserve"> </w:instrText>
      </w:r>
      <w:r w:rsidR="00D634F8">
        <w:fldChar w:fldCharType="separate"/>
      </w:r>
      <w:r w:rsidR="00415D72">
        <w:t>212</w:t>
      </w:r>
      <w:r w:rsidR="00D634F8">
        <w:fldChar w:fldCharType="end"/>
      </w:r>
      <w:bookmarkEnd w:id="3235"/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不同界面间切换方法：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1</w:t>
      </w:r>
      <w:r>
        <w:rPr>
          <w:rFonts w:ascii="Times New Roman" w:hAnsi="Times New Roman"/>
        </w:rPr>
        <w:t>）主界面</w:t>
      </w:r>
      <w:r>
        <w:rPr>
          <w:rFonts w:ascii="Times New Roman" w:hAnsi="Times New Roman"/>
        </w:rPr>
        <w:t>→</w:t>
      </w:r>
      <w:r>
        <w:rPr>
          <w:rFonts w:ascii="Times New Roman" w:hAnsi="Times New Roman"/>
        </w:rPr>
        <w:t>场景列表：主界面下将编辑位切换到场景图标，按【</w:t>
      </w:r>
      <w:r>
        <w:rPr>
          <w:rFonts w:ascii="Times New Roman" w:hAnsi="Times New Roman"/>
        </w:rPr>
        <w:t>ENTER</w:t>
      </w:r>
      <w:r>
        <w:rPr>
          <w:rFonts w:ascii="Times New Roman" w:hAnsi="Times New Roman"/>
        </w:rPr>
        <w:t>】进入场景列表；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2</w:t>
      </w:r>
      <w:r>
        <w:rPr>
          <w:rFonts w:ascii="Times New Roman" w:hAnsi="Times New Roman"/>
        </w:rPr>
        <w:t>）场景列表</w:t>
      </w:r>
      <w:r>
        <w:rPr>
          <w:rFonts w:ascii="Times New Roman" w:hAnsi="Times New Roman"/>
        </w:rPr>
        <w:t>→</w:t>
      </w:r>
      <w:r>
        <w:rPr>
          <w:rFonts w:ascii="Times New Roman" w:hAnsi="Times New Roman"/>
        </w:rPr>
        <w:t>消息界面：场景列表中选择某场景项，选择软功能键</w:t>
      </w:r>
      <w:r>
        <w:rPr>
          <w:rFonts w:ascii="Times New Roman" w:hAnsi="Times New Roman"/>
        </w:rPr>
        <w:t>“</w:t>
      </w:r>
      <w:r>
        <w:rPr>
          <w:rFonts w:ascii="Times New Roman" w:hAnsi="Times New Roman"/>
        </w:rPr>
        <w:t>打开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，进入消息界面；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3</w:t>
      </w:r>
      <w:r>
        <w:rPr>
          <w:rFonts w:ascii="Times New Roman" w:hAnsi="Times New Roman"/>
        </w:rPr>
        <w:t>）消息界面</w:t>
      </w:r>
      <w:r>
        <w:rPr>
          <w:rFonts w:ascii="Times New Roman" w:hAnsi="Times New Roman"/>
        </w:rPr>
        <w:t>→</w:t>
      </w:r>
      <w:r>
        <w:rPr>
          <w:rFonts w:ascii="Times New Roman" w:hAnsi="Times New Roman"/>
        </w:rPr>
        <w:t>场景列表：消息界面中，选择软功能键</w:t>
      </w:r>
      <w:r>
        <w:rPr>
          <w:rFonts w:ascii="Times New Roman" w:hAnsi="Times New Roman"/>
        </w:rPr>
        <w:t>“</w:t>
      </w:r>
      <w:r>
        <w:rPr>
          <w:rFonts w:ascii="Times New Roman" w:hAnsi="Times New Roman"/>
        </w:rPr>
        <w:t>场景</w:t>
      </w:r>
      <w:r>
        <w:rPr>
          <w:rFonts w:ascii="Times New Roman" w:hAnsi="Times New Roman"/>
        </w:rPr>
        <w:t>”</w:t>
      </w:r>
      <w:r>
        <w:rPr>
          <w:rFonts w:ascii="Times New Roman" w:hAnsi="Times New Roman"/>
        </w:rPr>
        <w:t>，进入场景列表；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</w:rPr>
        <w:t>4</w:t>
      </w:r>
      <w:r>
        <w:rPr>
          <w:rFonts w:ascii="Times New Roman" w:hAnsi="Times New Roman"/>
        </w:rPr>
        <w:t>）消息界面</w:t>
      </w:r>
      <w:r>
        <w:rPr>
          <w:rFonts w:ascii="Times New Roman" w:hAnsi="Times New Roman"/>
        </w:rPr>
        <w:t>→</w:t>
      </w:r>
      <w:r>
        <w:rPr>
          <w:rFonts w:ascii="Times New Roman" w:hAnsi="Times New Roman"/>
        </w:rPr>
        <w:t>主界面：消息界面下，按【</w:t>
      </w:r>
      <w:r>
        <w:rPr>
          <w:rFonts w:ascii="Times New Roman" w:hAnsi="Times New Roman"/>
        </w:rPr>
        <w:t>CH/RT</w:t>
      </w:r>
      <w:r>
        <w:rPr>
          <w:rFonts w:ascii="Times New Roman" w:hAnsi="Times New Roman"/>
        </w:rPr>
        <w:t>】进入主界面；</w:t>
      </w:r>
    </w:p>
    <w:p w:rsidR="00D96A3A" w:rsidRDefault="00D96A3A">
      <w:pPr>
        <w:spacing w:before="0" w:after="0" w:line="360" w:lineRule="auto"/>
        <w:rPr>
          <w:ins w:id="3236" w:author="admin" w:date="2016-10-25T15:18:00Z"/>
          <w:rFonts w:ascii="Times New Roman" w:hAnsi="Times New Roman"/>
        </w:rPr>
      </w:pPr>
    </w:p>
    <w:p w:rsidR="00207E12" w:rsidRDefault="00207E12">
      <w:pPr>
        <w:spacing w:before="0" w:after="0" w:line="360" w:lineRule="auto"/>
        <w:rPr>
          <w:ins w:id="3237" w:author="admin" w:date="2016-10-25T15:18:00Z"/>
          <w:rFonts w:ascii="Times New Roman" w:hAnsi="Times New Roman"/>
        </w:rPr>
      </w:pPr>
    </w:p>
    <w:p w:rsidR="00207E12" w:rsidRDefault="00207E12">
      <w:pPr>
        <w:spacing w:before="0" w:after="0" w:line="360" w:lineRule="auto"/>
        <w:rPr>
          <w:ins w:id="3238" w:author="admin" w:date="2016-10-27T16:55:00Z"/>
          <w:rFonts w:ascii="Times New Roman" w:hAnsi="Times New Roman"/>
        </w:rPr>
      </w:pPr>
    </w:p>
    <w:p w:rsidR="00120FDD" w:rsidRDefault="00120FDD">
      <w:pPr>
        <w:spacing w:before="0" w:after="0" w:line="360" w:lineRule="auto"/>
        <w:rPr>
          <w:ins w:id="3239" w:author="admin" w:date="2016-10-27T16:55:00Z"/>
          <w:rFonts w:ascii="Times New Roman" w:hAnsi="Times New Roman"/>
        </w:rPr>
      </w:pPr>
    </w:p>
    <w:p w:rsidR="00120FDD" w:rsidRDefault="00120FDD">
      <w:pPr>
        <w:spacing w:before="0" w:after="0" w:line="360" w:lineRule="auto"/>
        <w:rPr>
          <w:ins w:id="3240" w:author="admin" w:date="2016-10-27T16:55:00Z"/>
          <w:rFonts w:ascii="Times New Roman" w:hAnsi="Times New Roman"/>
        </w:rPr>
      </w:pPr>
    </w:p>
    <w:p w:rsidR="00120FDD" w:rsidRDefault="00120FDD">
      <w:pPr>
        <w:spacing w:before="0" w:after="0" w:line="360" w:lineRule="auto"/>
        <w:rPr>
          <w:ins w:id="3241" w:author="admin" w:date="2016-10-27T16:55:00Z"/>
          <w:rFonts w:ascii="Times New Roman" w:hAnsi="Times New Roman"/>
        </w:rPr>
      </w:pPr>
    </w:p>
    <w:p w:rsidR="00120FDD" w:rsidRDefault="00120FDD">
      <w:pPr>
        <w:spacing w:before="0" w:after="0" w:line="360" w:lineRule="auto"/>
        <w:rPr>
          <w:ins w:id="3242" w:author="admin" w:date="2016-10-28T15:57:00Z"/>
          <w:rFonts w:ascii="Times New Roman" w:hAnsi="Times New Roman"/>
        </w:rPr>
      </w:pPr>
    </w:p>
    <w:p w:rsidR="00A26437" w:rsidRDefault="00A26437">
      <w:pPr>
        <w:spacing w:before="0" w:after="0" w:line="360" w:lineRule="auto"/>
        <w:rPr>
          <w:ins w:id="3243" w:author="admin" w:date="2016-10-28T15:57:00Z"/>
          <w:rFonts w:ascii="Times New Roman" w:hAnsi="Times New Roman"/>
        </w:rPr>
      </w:pPr>
    </w:p>
    <w:p w:rsidR="00A26437" w:rsidRDefault="00A26437">
      <w:pPr>
        <w:spacing w:before="0" w:after="0" w:line="360" w:lineRule="auto"/>
        <w:rPr>
          <w:ins w:id="3244" w:author="admin" w:date="2016-10-28T15:57:00Z"/>
          <w:rFonts w:ascii="Times New Roman" w:hAnsi="Times New Roman"/>
        </w:rPr>
      </w:pPr>
    </w:p>
    <w:p w:rsidR="00A26437" w:rsidRDefault="00A26437">
      <w:pPr>
        <w:spacing w:before="0" w:after="0" w:line="360" w:lineRule="auto"/>
        <w:rPr>
          <w:ins w:id="3245" w:author="admin" w:date="2016-10-28T15:57:00Z"/>
          <w:rFonts w:ascii="Times New Roman" w:hAnsi="Times New Roman"/>
        </w:rPr>
      </w:pPr>
    </w:p>
    <w:p w:rsidR="00A26437" w:rsidRDefault="00A26437">
      <w:pPr>
        <w:spacing w:before="0" w:after="0" w:line="360" w:lineRule="auto"/>
        <w:rPr>
          <w:ins w:id="3246" w:author="admin" w:date="2016-10-28T15:57:00Z"/>
          <w:rFonts w:ascii="Times New Roman" w:hAnsi="Times New Roman"/>
        </w:rPr>
      </w:pPr>
    </w:p>
    <w:p w:rsidR="00A26437" w:rsidRDefault="00A26437">
      <w:pPr>
        <w:spacing w:before="0" w:after="0" w:line="360" w:lineRule="auto"/>
        <w:rPr>
          <w:ins w:id="3247" w:author="admin" w:date="2016-10-28T15:57:00Z"/>
          <w:rFonts w:ascii="Times New Roman" w:hAnsi="Times New Roman"/>
        </w:rPr>
      </w:pPr>
    </w:p>
    <w:p w:rsidR="00A26437" w:rsidRDefault="00A26437">
      <w:pPr>
        <w:spacing w:before="0" w:after="0" w:line="360" w:lineRule="auto"/>
        <w:rPr>
          <w:ins w:id="3248" w:author="admin" w:date="2016-10-28T15:57:00Z"/>
          <w:rFonts w:ascii="Times New Roman" w:hAnsi="Times New Roman"/>
        </w:rPr>
      </w:pPr>
    </w:p>
    <w:p w:rsidR="00A26437" w:rsidRDefault="00A26437">
      <w:pPr>
        <w:spacing w:before="0" w:after="0" w:line="360" w:lineRule="auto"/>
        <w:rPr>
          <w:ins w:id="3249" w:author="admin" w:date="2016-10-28T15:57:00Z"/>
          <w:rFonts w:ascii="Times New Roman" w:hAnsi="Times New Roman"/>
        </w:rPr>
      </w:pPr>
    </w:p>
    <w:p w:rsidR="00A26437" w:rsidRDefault="00A26437">
      <w:pPr>
        <w:spacing w:before="0" w:after="0" w:line="360" w:lineRule="auto"/>
        <w:rPr>
          <w:ins w:id="3250" w:author="admin" w:date="2016-10-28T15:57:00Z"/>
          <w:rFonts w:ascii="Times New Roman" w:hAnsi="Times New Roman"/>
        </w:rPr>
      </w:pPr>
    </w:p>
    <w:p w:rsidR="00A26437" w:rsidRDefault="00A26437">
      <w:pPr>
        <w:spacing w:before="0" w:after="0" w:line="360" w:lineRule="auto"/>
        <w:rPr>
          <w:ins w:id="3251" w:author="admin" w:date="2016-10-28T15:57:00Z"/>
          <w:rFonts w:ascii="Times New Roman" w:hAnsi="Times New Roman"/>
        </w:rPr>
      </w:pPr>
    </w:p>
    <w:p w:rsidR="00A26437" w:rsidRDefault="00A26437">
      <w:pPr>
        <w:spacing w:before="0" w:after="0" w:line="360" w:lineRule="auto"/>
        <w:rPr>
          <w:ins w:id="3252" w:author="admin" w:date="2016-10-28T15:57:00Z"/>
          <w:rFonts w:ascii="Times New Roman" w:hAnsi="Times New Roman"/>
        </w:rPr>
      </w:pPr>
    </w:p>
    <w:p w:rsidR="00A26437" w:rsidRDefault="00A26437">
      <w:pPr>
        <w:spacing w:before="0" w:after="0" w:line="360" w:lineRule="auto"/>
        <w:rPr>
          <w:ins w:id="3253" w:author="admin" w:date="2016-10-27T16:55:00Z"/>
          <w:rFonts w:ascii="Times New Roman" w:hAnsi="Times New Roman"/>
        </w:rPr>
      </w:pPr>
    </w:p>
    <w:p w:rsidR="00120FDD" w:rsidRDefault="00120FDD">
      <w:pPr>
        <w:spacing w:before="0" w:after="0" w:line="360" w:lineRule="auto"/>
        <w:rPr>
          <w:ins w:id="3254" w:author="admin" w:date="2016-10-25T15:18:00Z"/>
          <w:rFonts w:ascii="Times New Roman" w:hAnsi="Times New Roman"/>
        </w:rPr>
      </w:pPr>
    </w:p>
    <w:p w:rsidR="00207E12" w:rsidRDefault="00207E12">
      <w:pPr>
        <w:spacing w:before="0" w:after="0" w:line="360" w:lineRule="auto"/>
        <w:rPr>
          <w:ins w:id="3255" w:author="admin" w:date="2016-10-25T15:18:00Z"/>
          <w:rFonts w:ascii="Times New Roman" w:hAnsi="Times New Roman"/>
        </w:rPr>
      </w:pPr>
    </w:p>
    <w:p w:rsidR="00207E12" w:rsidDel="00271F2A" w:rsidRDefault="00207E12">
      <w:pPr>
        <w:spacing w:before="0" w:after="0" w:line="360" w:lineRule="auto"/>
        <w:rPr>
          <w:del w:id="3256" w:author="admin" w:date="2016-10-25T16:34:00Z"/>
          <w:rFonts w:ascii="Times New Roman" w:hAnsi="Times New Roman"/>
        </w:rPr>
      </w:pPr>
      <w:bookmarkStart w:id="3257" w:name="_Toc465235275"/>
      <w:bookmarkStart w:id="3258" w:name="_Toc465237544"/>
      <w:bookmarkStart w:id="3259" w:name="_Toc465435213"/>
      <w:bookmarkStart w:id="3260" w:name="_Toc465435330"/>
      <w:bookmarkEnd w:id="3257"/>
      <w:bookmarkEnd w:id="3258"/>
      <w:bookmarkEnd w:id="3259"/>
      <w:bookmarkEnd w:id="3260"/>
    </w:p>
    <w:p w:rsidR="00EC62FF" w:rsidRDefault="00207E12">
      <w:pPr>
        <w:pStyle w:val="11"/>
        <w:numPr>
          <w:ilvl w:val="0"/>
          <w:numId w:val="4"/>
        </w:numPr>
        <w:spacing w:before="0" w:after="0" w:line="360" w:lineRule="auto"/>
        <w:rPr>
          <w:ins w:id="3261" w:author="admin" w:date="2016-10-25T16:37:00Z"/>
          <w:rFonts w:ascii="Times New Roman" w:hAnsi="Times New Roman"/>
        </w:rPr>
        <w:pPrChange w:id="3262" w:author="admin" w:date="2016-10-25T15:17:00Z">
          <w:pPr>
            <w:spacing w:before="0" w:after="0" w:line="360" w:lineRule="auto"/>
          </w:pPr>
        </w:pPrChange>
      </w:pPr>
      <w:bookmarkStart w:id="3263" w:name="_Toc465435331"/>
      <w:ins w:id="3264" w:author="admin" w:date="2016-10-25T15:12:00Z">
        <w:r>
          <w:rPr>
            <w:rFonts w:ascii="Times New Roman" w:hAnsi="Times New Roman" w:hint="eastAsia"/>
          </w:rPr>
          <w:t>NBDP</w:t>
        </w:r>
      </w:ins>
      <w:ins w:id="3265" w:author="admin" w:date="2016-10-25T15:34:00Z">
        <w:r w:rsidR="0071275E">
          <w:rPr>
            <w:rFonts w:ascii="Times New Roman" w:hAnsi="Times New Roman" w:hint="eastAsia"/>
          </w:rPr>
          <w:t>部分</w:t>
        </w:r>
      </w:ins>
      <w:bookmarkEnd w:id="3263"/>
    </w:p>
    <w:p w:rsidR="00EC62FF" w:rsidRDefault="00EC62FF">
      <w:pPr>
        <w:rPr>
          <w:rPrChange w:id="3266" w:author="admin" w:date="2016-10-25T16:37:00Z">
            <w:rPr>
              <w:rFonts w:ascii="Times New Roman" w:hAnsi="Times New Roman"/>
            </w:rPr>
          </w:rPrChange>
        </w:rPr>
        <w:pPrChange w:id="3267" w:author="admin" w:date="2016-10-25T16:37:00Z">
          <w:pPr>
            <w:spacing w:before="0" w:after="0" w:line="360" w:lineRule="auto"/>
          </w:pPr>
        </w:pPrChange>
      </w:pPr>
    </w:p>
    <w:p w:rsidR="00207E12" w:rsidRPr="00B13D74" w:rsidRDefault="00D634F8" w:rsidP="00207E12">
      <w:pPr>
        <w:jc w:val="center"/>
        <w:rPr>
          <w:ins w:id="3268" w:author="admin" w:date="2016-10-25T15:16:00Z"/>
          <w:rFonts w:ascii="黑体" w:eastAsia="黑体" w:hAnsi="黑体"/>
          <w:b/>
          <w:sz w:val="44"/>
          <w:rPrChange w:id="3269" w:author="admin" w:date="2016-10-25T16:37:00Z">
            <w:rPr>
              <w:ins w:id="3270" w:author="admin" w:date="2016-10-25T15:16:00Z"/>
              <w:rFonts w:eastAsia="黑体"/>
              <w:sz w:val="44"/>
            </w:rPr>
          </w:rPrChange>
        </w:rPr>
      </w:pPr>
      <w:ins w:id="3271" w:author="admin" w:date="2016-10-25T15:16:00Z">
        <w:r w:rsidRPr="00D634F8">
          <w:rPr>
            <w:rFonts w:ascii="黑体" w:eastAsia="黑体" w:hAnsi="黑体" w:hint="eastAsia"/>
            <w:b/>
            <w:sz w:val="44"/>
            <w:rPrChange w:id="3272" w:author="admin" w:date="2016-10-25T16:37:00Z">
              <w:rPr>
                <w:rFonts w:eastAsia="黑体" w:hint="eastAsia"/>
                <w:b/>
                <w:bCs/>
                <w:i/>
                <w:iCs/>
                <w:color w:val="0000FF"/>
                <w:sz w:val="44"/>
                <w:u w:val="single"/>
              </w:rPr>
            </w:rPrChange>
          </w:rPr>
          <w:t>安</w:t>
        </w:r>
        <w:r w:rsidRPr="00D634F8">
          <w:rPr>
            <w:rFonts w:ascii="黑体" w:eastAsia="黑体" w:hAnsi="黑体"/>
            <w:b/>
            <w:sz w:val="44"/>
            <w:rPrChange w:id="3273" w:author="admin" w:date="2016-10-25T16:37:00Z">
              <w:rPr>
                <w:rFonts w:eastAsia="黑体"/>
                <w:b/>
                <w:bCs/>
                <w:i/>
                <w:iCs/>
                <w:color w:val="0000FF"/>
                <w:sz w:val="44"/>
                <w:u w:val="single"/>
              </w:rPr>
            </w:rPrChange>
          </w:rPr>
          <w:t xml:space="preserve"> </w:t>
        </w:r>
        <w:r w:rsidRPr="00D634F8">
          <w:rPr>
            <w:rFonts w:ascii="黑体" w:eastAsia="黑体" w:hAnsi="黑体" w:hint="eastAsia"/>
            <w:b/>
            <w:sz w:val="44"/>
            <w:rPrChange w:id="3274" w:author="admin" w:date="2016-10-25T16:37:00Z">
              <w:rPr>
                <w:rFonts w:eastAsia="黑体" w:hint="eastAsia"/>
                <w:b/>
                <w:bCs/>
                <w:i/>
                <w:iCs/>
                <w:color w:val="0000FF"/>
                <w:sz w:val="44"/>
                <w:u w:val="single"/>
              </w:rPr>
            </w:rPrChange>
          </w:rPr>
          <w:t>全</w:t>
        </w:r>
        <w:r w:rsidRPr="00D634F8">
          <w:rPr>
            <w:rFonts w:ascii="黑体" w:eastAsia="黑体" w:hAnsi="黑体"/>
            <w:b/>
            <w:sz w:val="44"/>
            <w:rPrChange w:id="3275" w:author="admin" w:date="2016-10-25T16:37:00Z">
              <w:rPr>
                <w:rFonts w:eastAsia="黑体"/>
                <w:b/>
                <w:bCs/>
                <w:i/>
                <w:iCs/>
                <w:color w:val="0000FF"/>
                <w:sz w:val="44"/>
                <w:u w:val="single"/>
              </w:rPr>
            </w:rPrChange>
          </w:rPr>
          <w:t xml:space="preserve"> </w:t>
        </w:r>
        <w:r w:rsidRPr="00D634F8">
          <w:rPr>
            <w:rFonts w:ascii="黑体" w:eastAsia="黑体" w:hAnsi="黑体" w:hint="eastAsia"/>
            <w:b/>
            <w:sz w:val="44"/>
            <w:rPrChange w:id="3276" w:author="admin" w:date="2016-10-25T16:37:00Z">
              <w:rPr>
                <w:rFonts w:eastAsia="黑体" w:hint="eastAsia"/>
                <w:b/>
                <w:bCs/>
                <w:i/>
                <w:iCs/>
                <w:color w:val="0000FF"/>
                <w:sz w:val="44"/>
                <w:u w:val="single"/>
              </w:rPr>
            </w:rPrChange>
          </w:rPr>
          <w:t>注</w:t>
        </w:r>
        <w:r w:rsidRPr="00D634F8">
          <w:rPr>
            <w:rFonts w:ascii="黑体" w:eastAsia="黑体" w:hAnsi="黑体"/>
            <w:b/>
            <w:sz w:val="44"/>
            <w:rPrChange w:id="3277" w:author="admin" w:date="2016-10-25T16:37:00Z">
              <w:rPr>
                <w:rFonts w:eastAsia="黑体"/>
                <w:b/>
                <w:bCs/>
                <w:i/>
                <w:iCs/>
                <w:color w:val="0000FF"/>
                <w:sz w:val="44"/>
                <w:u w:val="single"/>
              </w:rPr>
            </w:rPrChange>
          </w:rPr>
          <w:t xml:space="preserve"> </w:t>
        </w:r>
        <w:r w:rsidRPr="00D634F8">
          <w:rPr>
            <w:rFonts w:ascii="黑体" w:eastAsia="黑体" w:hAnsi="黑体" w:hint="eastAsia"/>
            <w:b/>
            <w:sz w:val="44"/>
            <w:rPrChange w:id="3278" w:author="admin" w:date="2016-10-25T16:37:00Z">
              <w:rPr>
                <w:rFonts w:eastAsia="黑体" w:hint="eastAsia"/>
                <w:b/>
                <w:bCs/>
                <w:i/>
                <w:iCs/>
                <w:color w:val="0000FF"/>
                <w:sz w:val="44"/>
                <w:u w:val="single"/>
              </w:rPr>
            </w:rPrChange>
          </w:rPr>
          <w:t>意</w:t>
        </w:r>
        <w:r w:rsidRPr="00D634F8">
          <w:rPr>
            <w:rFonts w:ascii="黑体" w:eastAsia="黑体" w:hAnsi="黑体"/>
            <w:b/>
            <w:sz w:val="44"/>
            <w:rPrChange w:id="3279" w:author="admin" w:date="2016-10-25T16:37:00Z">
              <w:rPr>
                <w:rFonts w:eastAsia="黑体"/>
                <w:b/>
                <w:bCs/>
                <w:i/>
                <w:iCs/>
                <w:color w:val="0000FF"/>
                <w:sz w:val="44"/>
                <w:u w:val="single"/>
              </w:rPr>
            </w:rPrChange>
          </w:rPr>
          <w:t xml:space="preserve"> </w:t>
        </w:r>
        <w:r w:rsidRPr="00D634F8">
          <w:rPr>
            <w:rFonts w:ascii="黑体" w:eastAsia="黑体" w:hAnsi="黑体" w:hint="eastAsia"/>
            <w:b/>
            <w:sz w:val="44"/>
            <w:rPrChange w:id="3280" w:author="admin" w:date="2016-10-25T16:37:00Z">
              <w:rPr>
                <w:rFonts w:eastAsia="黑体" w:hint="eastAsia"/>
                <w:b/>
                <w:bCs/>
                <w:i/>
                <w:iCs/>
                <w:color w:val="0000FF"/>
                <w:sz w:val="44"/>
                <w:u w:val="single"/>
              </w:rPr>
            </w:rPrChange>
          </w:rPr>
          <w:t>事</w:t>
        </w:r>
        <w:r w:rsidRPr="00D634F8">
          <w:rPr>
            <w:rFonts w:ascii="黑体" w:eastAsia="黑体" w:hAnsi="黑体"/>
            <w:b/>
            <w:sz w:val="44"/>
            <w:rPrChange w:id="3281" w:author="admin" w:date="2016-10-25T16:37:00Z">
              <w:rPr>
                <w:rFonts w:eastAsia="黑体"/>
                <w:b/>
                <w:bCs/>
                <w:i/>
                <w:iCs/>
                <w:color w:val="0000FF"/>
                <w:sz w:val="44"/>
                <w:u w:val="single"/>
              </w:rPr>
            </w:rPrChange>
          </w:rPr>
          <w:t xml:space="preserve"> </w:t>
        </w:r>
        <w:r w:rsidRPr="00D634F8">
          <w:rPr>
            <w:rFonts w:ascii="黑体" w:eastAsia="黑体" w:hAnsi="黑体" w:hint="eastAsia"/>
            <w:b/>
            <w:sz w:val="44"/>
            <w:rPrChange w:id="3282" w:author="admin" w:date="2016-10-25T16:37:00Z">
              <w:rPr>
                <w:rFonts w:eastAsia="黑体" w:hint="eastAsia"/>
                <w:b/>
                <w:bCs/>
                <w:i/>
                <w:iCs/>
                <w:color w:val="0000FF"/>
                <w:sz w:val="44"/>
                <w:u w:val="single"/>
              </w:rPr>
            </w:rPrChange>
          </w:rPr>
          <w:t>项</w:t>
        </w:r>
      </w:ins>
    </w:p>
    <w:p w:rsidR="00207E12" w:rsidRDefault="00207E12" w:rsidP="00207E12">
      <w:pPr>
        <w:ind w:firstLine="640"/>
        <w:rPr>
          <w:ins w:id="3283" w:author="admin" w:date="2016-10-25T15:16:00Z"/>
          <w:rFonts w:ascii="黑体" w:eastAsia="黑体"/>
          <w:sz w:val="32"/>
        </w:rPr>
      </w:pPr>
    </w:p>
    <w:p w:rsidR="00EC62FF" w:rsidRDefault="00207E12">
      <w:pPr>
        <w:numPr>
          <w:ilvl w:val="1"/>
          <w:numId w:val="59"/>
        </w:numPr>
        <w:adjustRightInd w:val="0"/>
        <w:snapToGrid w:val="0"/>
        <w:spacing w:before="0" w:after="0" w:line="360" w:lineRule="auto"/>
        <w:textAlignment w:val="baseline"/>
        <w:rPr>
          <w:ins w:id="3284" w:author="admin" w:date="2016-10-25T15:16:00Z"/>
          <w:rFonts w:ascii="黑体" w:eastAsia="黑体"/>
          <w:sz w:val="28"/>
        </w:rPr>
        <w:pPrChange w:id="3285" w:author="admin" w:date="2016-10-25T16:35:00Z">
          <w:pPr>
            <w:numPr>
              <w:ilvl w:val="1"/>
              <w:numId w:val="7"/>
            </w:numPr>
            <w:tabs>
              <w:tab w:val="num" w:pos="1267"/>
            </w:tabs>
            <w:adjustRightInd w:val="0"/>
            <w:snapToGrid w:val="0"/>
            <w:spacing w:before="0" w:after="0" w:line="360" w:lineRule="auto"/>
            <w:ind w:left="1247" w:hanging="340"/>
            <w:textAlignment w:val="baseline"/>
          </w:pPr>
        </w:pPrChange>
      </w:pPr>
      <w:ins w:id="3286" w:author="admin" w:date="2016-10-25T15:16:00Z">
        <w:r w:rsidRPr="00F1211C">
          <w:rPr>
            <w:rFonts w:ascii="黑体" w:eastAsia="黑体" w:hint="eastAsia"/>
            <w:sz w:val="28"/>
          </w:rPr>
          <w:t>本机工作电压为直流</w:t>
        </w:r>
        <w:r>
          <w:rPr>
            <w:rFonts w:ascii="黑体" w:eastAsia="黑体"/>
            <w:sz w:val="28"/>
          </w:rPr>
          <w:t>24</w:t>
        </w:r>
        <w:r w:rsidRPr="00F1211C">
          <w:rPr>
            <w:rFonts w:ascii="黑体" w:eastAsia="黑体" w:hint="eastAsia"/>
            <w:sz w:val="28"/>
          </w:rPr>
          <w:t>V，</w:t>
        </w:r>
      </w:ins>
      <w:ins w:id="3287" w:author="admin" w:date="2016-10-25T16:35:00Z">
        <w:r w:rsidR="000D234E">
          <w:rPr>
            <w:rFonts w:ascii="黑体" w:eastAsia="黑体" w:hint="eastAsia"/>
            <w:sz w:val="28"/>
          </w:rPr>
          <w:t>切忌</w:t>
        </w:r>
      </w:ins>
      <w:ins w:id="3288" w:author="admin" w:date="2016-10-25T16:36:00Z">
        <w:r w:rsidR="000D234E">
          <w:rPr>
            <w:rFonts w:ascii="黑体" w:eastAsia="黑体" w:hint="eastAsia"/>
            <w:sz w:val="28"/>
          </w:rPr>
          <w:t>将</w:t>
        </w:r>
      </w:ins>
      <w:ins w:id="3289" w:author="admin" w:date="2016-10-25T15:16:00Z">
        <w:r w:rsidRPr="00F1211C">
          <w:rPr>
            <w:rFonts w:ascii="黑体" w:eastAsia="黑体" w:hint="eastAsia"/>
            <w:sz w:val="28"/>
          </w:rPr>
          <w:t>电源线接到交流220V；</w:t>
        </w:r>
      </w:ins>
    </w:p>
    <w:p w:rsidR="00EC62FF" w:rsidRDefault="00207E12">
      <w:pPr>
        <w:numPr>
          <w:ilvl w:val="1"/>
          <w:numId w:val="59"/>
        </w:numPr>
        <w:adjustRightInd w:val="0"/>
        <w:snapToGrid w:val="0"/>
        <w:spacing w:before="0" w:after="0" w:line="360" w:lineRule="auto"/>
        <w:textAlignment w:val="baseline"/>
        <w:rPr>
          <w:ins w:id="3290" w:author="admin" w:date="2016-10-25T15:16:00Z"/>
          <w:rFonts w:ascii="黑体" w:eastAsia="黑体"/>
          <w:sz w:val="28"/>
        </w:rPr>
        <w:pPrChange w:id="3291" w:author="admin" w:date="2016-10-25T16:35:00Z">
          <w:pPr>
            <w:numPr>
              <w:ilvl w:val="1"/>
              <w:numId w:val="7"/>
            </w:numPr>
            <w:tabs>
              <w:tab w:val="num" w:pos="1267"/>
            </w:tabs>
            <w:adjustRightInd w:val="0"/>
            <w:snapToGrid w:val="0"/>
            <w:spacing w:before="0" w:after="0" w:line="360" w:lineRule="auto"/>
            <w:ind w:left="1247" w:hanging="340"/>
            <w:textAlignment w:val="baseline"/>
          </w:pPr>
        </w:pPrChange>
      </w:pPr>
      <w:ins w:id="3292" w:author="admin" w:date="2016-10-25T15:16:00Z">
        <w:r w:rsidRPr="00F1211C">
          <w:rPr>
            <w:rFonts w:ascii="黑体" w:eastAsia="黑体" w:hint="eastAsia"/>
            <w:sz w:val="28"/>
          </w:rPr>
          <w:t>确保机壳接地良好</w:t>
        </w:r>
        <w:r>
          <w:rPr>
            <w:rFonts w:ascii="黑体" w:eastAsia="黑体" w:hint="eastAsia"/>
            <w:sz w:val="28"/>
          </w:rPr>
          <w:t>；</w:t>
        </w:r>
      </w:ins>
    </w:p>
    <w:p w:rsidR="00EC62FF" w:rsidRDefault="00207E12">
      <w:pPr>
        <w:numPr>
          <w:ilvl w:val="1"/>
          <w:numId w:val="59"/>
        </w:numPr>
        <w:adjustRightInd w:val="0"/>
        <w:snapToGrid w:val="0"/>
        <w:spacing w:before="0" w:after="0" w:line="360" w:lineRule="auto"/>
        <w:textAlignment w:val="baseline"/>
        <w:rPr>
          <w:ins w:id="3293" w:author="admin" w:date="2016-10-25T15:16:00Z"/>
          <w:rFonts w:ascii="黑体" w:eastAsia="黑体"/>
          <w:sz w:val="28"/>
        </w:rPr>
        <w:pPrChange w:id="3294" w:author="admin" w:date="2016-10-25T16:35:00Z">
          <w:pPr>
            <w:numPr>
              <w:ilvl w:val="1"/>
              <w:numId w:val="7"/>
            </w:numPr>
            <w:tabs>
              <w:tab w:val="num" w:pos="1267"/>
            </w:tabs>
            <w:adjustRightInd w:val="0"/>
            <w:snapToGrid w:val="0"/>
            <w:spacing w:before="0" w:after="0" w:line="360" w:lineRule="auto"/>
            <w:ind w:left="1247" w:hanging="340"/>
            <w:textAlignment w:val="baseline"/>
          </w:pPr>
        </w:pPrChange>
      </w:pPr>
      <w:ins w:id="3295" w:author="admin" w:date="2016-10-25T15:16:00Z">
        <w:r>
          <w:rPr>
            <w:rFonts w:ascii="黑体" w:eastAsia="黑体"/>
            <w:sz w:val="28"/>
          </w:rPr>
          <w:t>拆机检查时</w:t>
        </w:r>
        <w:r w:rsidR="000D234E">
          <w:rPr>
            <w:rFonts w:ascii="黑体" w:eastAsia="黑体" w:hint="eastAsia"/>
            <w:sz w:val="28"/>
          </w:rPr>
          <w:t>务必关闭本机电源</w:t>
        </w:r>
      </w:ins>
      <w:ins w:id="3296" w:author="admin" w:date="2016-10-25T16:36:00Z">
        <w:r w:rsidR="000D234E">
          <w:rPr>
            <w:rFonts w:ascii="黑体" w:eastAsia="黑体" w:hint="eastAsia"/>
            <w:sz w:val="28"/>
          </w:rPr>
          <w:t>和</w:t>
        </w:r>
      </w:ins>
      <w:ins w:id="3297" w:author="admin" w:date="2016-10-25T15:16:00Z">
        <w:r>
          <w:rPr>
            <w:rFonts w:ascii="黑体" w:eastAsia="黑体" w:hint="eastAsia"/>
            <w:sz w:val="28"/>
          </w:rPr>
          <w:t>24V直流电源；</w:t>
        </w:r>
      </w:ins>
    </w:p>
    <w:p w:rsidR="00D96A3A" w:rsidRDefault="00D96A3A">
      <w:pPr>
        <w:spacing w:before="0" w:after="0" w:line="360" w:lineRule="auto"/>
        <w:rPr>
          <w:ins w:id="3298" w:author="admin" w:date="2016-10-25T16:37:00Z"/>
          <w:rFonts w:ascii="Times New Roman" w:hAnsi="Times New Roman"/>
        </w:rPr>
      </w:pPr>
    </w:p>
    <w:p w:rsidR="00B13D74" w:rsidRDefault="00B13D74">
      <w:pPr>
        <w:spacing w:before="0" w:after="0" w:line="360" w:lineRule="auto"/>
        <w:rPr>
          <w:ins w:id="3299" w:author="admin" w:date="2016-10-25T16:37:00Z"/>
          <w:rFonts w:ascii="Times New Roman" w:hAnsi="Times New Roman"/>
        </w:rPr>
      </w:pPr>
    </w:p>
    <w:p w:rsidR="00B13D74" w:rsidRDefault="00B13D74">
      <w:pPr>
        <w:spacing w:before="0" w:after="0" w:line="360" w:lineRule="auto"/>
        <w:rPr>
          <w:ins w:id="3300" w:author="admin" w:date="2016-10-25T16:37:00Z"/>
          <w:rFonts w:ascii="Times New Roman" w:hAnsi="Times New Roman"/>
        </w:rPr>
      </w:pPr>
    </w:p>
    <w:p w:rsidR="00B13D74" w:rsidRDefault="00B13D74">
      <w:pPr>
        <w:spacing w:before="0" w:after="0" w:line="360" w:lineRule="auto"/>
        <w:rPr>
          <w:ins w:id="3301" w:author="admin" w:date="2016-10-25T16:37:00Z"/>
          <w:rFonts w:ascii="Times New Roman" w:hAnsi="Times New Roman"/>
        </w:rPr>
      </w:pPr>
    </w:p>
    <w:p w:rsidR="00B13D74" w:rsidRDefault="00B13D74">
      <w:pPr>
        <w:spacing w:before="0" w:after="0" w:line="360" w:lineRule="auto"/>
        <w:rPr>
          <w:ins w:id="3302" w:author="admin" w:date="2016-10-25T16:37:00Z"/>
          <w:rFonts w:ascii="Times New Roman" w:hAnsi="Times New Roman"/>
        </w:rPr>
      </w:pPr>
    </w:p>
    <w:p w:rsidR="00B13D74" w:rsidRDefault="00B13D74">
      <w:pPr>
        <w:spacing w:before="0" w:after="0" w:line="360" w:lineRule="auto"/>
        <w:rPr>
          <w:ins w:id="3303" w:author="admin" w:date="2016-10-25T16:37:00Z"/>
          <w:rFonts w:ascii="Times New Roman" w:hAnsi="Times New Roman"/>
        </w:rPr>
      </w:pPr>
    </w:p>
    <w:p w:rsidR="00B13D74" w:rsidRDefault="00B13D74">
      <w:pPr>
        <w:spacing w:before="0" w:after="0" w:line="360" w:lineRule="auto"/>
        <w:rPr>
          <w:ins w:id="3304" w:author="admin" w:date="2016-10-25T16:37:00Z"/>
          <w:rFonts w:ascii="Times New Roman" w:hAnsi="Times New Roman"/>
        </w:rPr>
      </w:pPr>
    </w:p>
    <w:p w:rsidR="00B13D74" w:rsidRDefault="00B13D74">
      <w:pPr>
        <w:spacing w:before="0" w:after="0" w:line="360" w:lineRule="auto"/>
        <w:rPr>
          <w:ins w:id="3305" w:author="admin" w:date="2016-10-25T16:37:00Z"/>
          <w:rFonts w:ascii="Times New Roman" w:hAnsi="Times New Roman"/>
        </w:rPr>
      </w:pPr>
    </w:p>
    <w:p w:rsidR="00B13D74" w:rsidRDefault="00B13D74">
      <w:pPr>
        <w:spacing w:before="0" w:after="0" w:line="360" w:lineRule="auto"/>
        <w:rPr>
          <w:ins w:id="3306" w:author="admin" w:date="2016-10-25T16:37:00Z"/>
          <w:rFonts w:ascii="Times New Roman" w:hAnsi="Times New Roman"/>
        </w:rPr>
      </w:pPr>
    </w:p>
    <w:p w:rsidR="00B13D74" w:rsidRDefault="00B13D74">
      <w:pPr>
        <w:spacing w:before="0" w:after="0" w:line="360" w:lineRule="auto"/>
        <w:rPr>
          <w:ins w:id="3307" w:author="admin" w:date="2016-10-25T16:37:00Z"/>
          <w:rFonts w:ascii="Times New Roman" w:hAnsi="Times New Roman"/>
        </w:rPr>
      </w:pPr>
    </w:p>
    <w:p w:rsidR="00B13D74" w:rsidRDefault="00B13D74">
      <w:pPr>
        <w:spacing w:before="0" w:after="0" w:line="360" w:lineRule="auto"/>
        <w:rPr>
          <w:ins w:id="3308" w:author="admin" w:date="2016-10-26T10:58:00Z"/>
          <w:rFonts w:ascii="Times New Roman" w:hAnsi="Times New Roman"/>
        </w:rPr>
      </w:pPr>
    </w:p>
    <w:p w:rsidR="005A76D5" w:rsidRDefault="005A76D5">
      <w:pPr>
        <w:spacing w:before="0" w:after="0" w:line="360" w:lineRule="auto"/>
        <w:rPr>
          <w:ins w:id="3309" w:author="admin" w:date="2016-10-26T10:58:00Z"/>
          <w:rFonts w:ascii="Times New Roman" w:hAnsi="Times New Roman"/>
        </w:rPr>
      </w:pPr>
    </w:p>
    <w:p w:rsidR="005A76D5" w:rsidRDefault="005A76D5">
      <w:pPr>
        <w:spacing w:before="0" w:after="0" w:line="360" w:lineRule="auto"/>
        <w:rPr>
          <w:ins w:id="3310" w:author="admin" w:date="2016-10-25T16:37:00Z"/>
          <w:rFonts w:ascii="Times New Roman" w:hAnsi="Times New Roman"/>
        </w:rPr>
      </w:pPr>
    </w:p>
    <w:p w:rsidR="00B13D74" w:rsidRPr="00207E12" w:rsidRDefault="00B13D74">
      <w:pPr>
        <w:spacing w:before="0" w:after="0" w:line="360" w:lineRule="auto"/>
        <w:rPr>
          <w:rFonts w:ascii="Times New Roman" w:hAnsi="Times New Roman"/>
        </w:rPr>
      </w:pPr>
    </w:p>
    <w:p w:rsidR="00EC62FF" w:rsidRDefault="00D634F8">
      <w:pPr>
        <w:pStyle w:val="20"/>
        <w:numPr>
          <w:ilvl w:val="1"/>
          <w:numId w:val="4"/>
        </w:numPr>
        <w:spacing w:before="0" w:after="0" w:line="360" w:lineRule="auto"/>
        <w:rPr>
          <w:ins w:id="3311" w:author="admin" w:date="2016-10-25T15:19:00Z"/>
          <w:rFonts w:ascii="Times New Roman" w:hAnsi="Times New Roman"/>
          <w:rPrChange w:id="3312" w:author="admin" w:date="2016-10-25T15:19:00Z">
            <w:rPr>
              <w:ins w:id="3313" w:author="admin" w:date="2016-10-25T15:19:00Z"/>
            </w:rPr>
          </w:rPrChange>
        </w:rPr>
        <w:pPrChange w:id="3314" w:author="admin" w:date="2016-10-25T15:19:00Z">
          <w:pPr>
            <w:pStyle w:val="11"/>
            <w:keepNext w:val="0"/>
            <w:keepLines w:val="0"/>
            <w:widowControl/>
            <w:adjustRightInd w:val="0"/>
            <w:snapToGrid w:val="0"/>
            <w:spacing w:before="200" w:after="200" w:line="360" w:lineRule="atLeast"/>
            <w:jc w:val="both"/>
            <w:textAlignment w:val="baseline"/>
          </w:pPr>
        </w:pPrChange>
      </w:pPr>
      <w:bookmarkStart w:id="3315" w:name="_Toc461459443"/>
      <w:bookmarkStart w:id="3316" w:name="_Toc465435332"/>
      <w:ins w:id="3317" w:author="admin" w:date="2016-10-25T15:19:00Z">
        <w:r w:rsidRPr="00D634F8">
          <w:rPr>
            <w:rFonts w:ascii="Times New Roman" w:hAnsi="Times New Roman" w:hint="eastAsia"/>
            <w:rPrChange w:id="3318" w:author="admin" w:date="2016-10-25T15:19:00Z">
              <w:rPr>
                <w:rFonts w:hint="eastAsia"/>
                <w:b w:val="0"/>
                <w:bCs w:val="0"/>
                <w:i/>
                <w:iCs/>
                <w:color w:val="0000FF"/>
                <w:u w:val="single"/>
              </w:rPr>
            </w:rPrChange>
          </w:rPr>
          <w:lastRenderedPageBreak/>
          <w:t>概述</w:t>
        </w:r>
        <w:bookmarkEnd w:id="3315"/>
        <w:bookmarkEnd w:id="3316"/>
      </w:ins>
    </w:p>
    <w:p w:rsidR="00EC62FF" w:rsidRDefault="00D634F8">
      <w:pPr>
        <w:spacing w:before="0" w:after="0" w:line="360" w:lineRule="auto"/>
        <w:ind w:firstLineChars="200" w:firstLine="420"/>
        <w:rPr>
          <w:ins w:id="3319" w:author="admin" w:date="2016-10-25T15:53:00Z"/>
          <w:rFonts w:ascii="Times New Roman" w:hAnsi="Times New Roman"/>
        </w:rPr>
        <w:pPrChange w:id="3320" w:author="admin" w:date="2016-10-25T15:35:00Z">
          <w:pPr/>
        </w:pPrChange>
      </w:pPr>
      <w:ins w:id="3321" w:author="admin" w:date="2016-10-25T15:19:00Z">
        <w:r w:rsidRPr="00D634F8">
          <w:rPr>
            <w:rFonts w:ascii="Times New Roman" w:hAnsi="Times New Roman"/>
            <w:rPrChange w:id="3322" w:author="admin" w:date="2016-10-25T15:3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NB-1501</w:t>
        </w:r>
        <w:r w:rsidRPr="00D634F8">
          <w:rPr>
            <w:rFonts w:ascii="Times New Roman" w:hAnsi="Times New Roman" w:hint="eastAsia"/>
            <w:rPrChange w:id="3323" w:author="admin" w:date="2016-10-25T15:3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型信息终端（</w:t>
        </w:r>
        <w:r w:rsidRPr="00D634F8">
          <w:rPr>
            <w:rFonts w:ascii="Times New Roman" w:hAnsi="Times New Roman"/>
            <w:rPrChange w:id="3324" w:author="admin" w:date="2016-10-25T15:3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NBDP</w:t>
        </w:r>
        <w:r w:rsidRPr="00D634F8">
          <w:rPr>
            <w:rFonts w:ascii="Times New Roman" w:hAnsi="Times New Roman" w:hint="eastAsia"/>
            <w:rPrChange w:id="3325" w:author="admin" w:date="2016-10-25T15:3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）是一款窄带直接印字电报设备，是</w:t>
        </w:r>
        <w:r w:rsidRPr="00D634F8">
          <w:rPr>
            <w:rFonts w:ascii="Times New Roman" w:hAnsi="Times New Roman"/>
            <w:rPrChange w:id="3326" w:author="admin" w:date="2016-10-25T15:3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Pr="00D634F8">
          <w:rPr>
            <w:rFonts w:ascii="Times New Roman" w:hAnsi="Times New Roman"/>
            <w:rPrChange w:id="3327" w:author="admin" w:date="2016-10-25T15:3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HYPERLINK "http://baike.baidu.com/view/3854129.htm" \t "_blank"</w:instrText>
        </w:r>
        <w:r w:rsidRPr="00D634F8">
          <w:rPr>
            <w:rFonts w:ascii="Times New Roman" w:hAnsi="Times New Roman"/>
            <w:rPrChange w:id="3328" w:author="admin" w:date="2016-10-25T15:3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  <w:r w:rsidRPr="00D634F8">
          <w:rPr>
            <w:rFonts w:ascii="Times New Roman" w:hAnsi="Times New Roman" w:hint="eastAsia"/>
            <w:rPrChange w:id="3329" w:author="admin" w:date="2016-10-25T15:3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全球海上遇险与安全系统</w:t>
        </w:r>
        <w:r w:rsidRPr="00D634F8">
          <w:rPr>
            <w:rFonts w:ascii="Times New Roman" w:hAnsi="Times New Roman"/>
            <w:rPrChange w:id="3330" w:author="admin" w:date="2016-10-25T15:3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 w:rsidRPr="00D634F8">
          <w:rPr>
            <w:rFonts w:ascii="Times New Roman" w:hAnsi="Times New Roman" w:hint="eastAsia"/>
            <w:rPrChange w:id="3331" w:author="admin" w:date="2016-10-25T15:3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（</w:t>
        </w:r>
        <w:r w:rsidRPr="00D634F8">
          <w:rPr>
            <w:rFonts w:ascii="Times New Roman" w:hAnsi="Times New Roman"/>
            <w:rPrChange w:id="3332" w:author="admin" w:date="2016-10-25T15:3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GMDSS</w:t>
        </w:r>
        <w:r w:rsidRPr="00D634F8">
          <w:rPr>
            <w:rFonts w:ascii="Times New Roman" w:hAnsi="Times New Roman" w:hint="eastAsia"/>
            <w:rPrChange w:id="3333" w:author="admin" w:date="2016-10-25T15:3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）的重要组成部分。</w:t>
        </w:r>
        <w:r w:rsidRPr="00D634F8">
          <w:rPr>
            <w:rFonts w:ascii="Times New Roman" w:hAnsi="Times New Roman"/>
            <w:rPrChange w:id="3334" w:author="admin" w:date="2016-10-25T15:3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NB</w:t>
        </w:r>
        <w:r w:rsidRPr="00D634F8">
          <w:rPr>
            <w:rFonts w:ascii="Times New Roman" w:hAnsi="Times New Roman" w:hint="eastAsia"/>
            <w:rPrChange w:id="3335" w:author="admin" w:date="2016-10-25T15:3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表示该产品为</w:t>
        </w:r>
        <w:r w:rsidRPr="00D634F8">
          <w:rPr>
            <w:rFonts w:ascii="Times New Roman" w:hAnsi="Times New Roman"/>
            <w:rPrChange w:id="3336" w:author="admin" w:date="2016-10-25T15:3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NBDP</w:t>
        </w:r>
        <w:r w:rsidRPr="00D634F8">
          <w:rPr>
            <w:rFonts w:ascii="Times New Roman" w:hAnsi="Times New Roman" w:hint="eastAsia"/>
            <w:rPrChange w:id="3337" w:author="admin" w:date="2016-10-25T15:3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设备，</w:t>
        </w:r>
        <w:r w:rsidRPr="00D634F8">
          <w:rPr>
            <w:rFonts w:ascii="Times New Roman" w:hAnsi="Times New Roman"/>
            <w:rPrChange w:id="3338" w:author="admin" w:date="2016-10-25T15:3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150</w:t>
        </w:r>
        <w:r w:rsidRPr="00D634F8">
          <w:rPr>
            <w:rFonts w:ascii="Times New Roman" w:hAnsi="Times New Roman" w:hint="eastAsia"/>
            <w:rPrChange w:id="3339" w:author="admin" w:date="2016-10-25T15:3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表示该型设备适用于</w:t>
        </w:r>
        <w:r w:rsidRPr="00D634F8">
          <w:rPr>
            <w:rFonts w:ascii="Times New Roman" w:hAnsi="Times New Roman"/>
            <w:rPrChange w:id="3340" w:author="admin" w:date="2016-10-25T15:3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150W</w:t>
        </w:r>
        <w:r w:rsidRPr="00D634F8">
          <w:rPr>
            <w:rFonts w:ascii="Times New Roman" w:hAnsi="Times New Roman" w:hint="eastAsia"/>
            <w:rPrChange w:id="3341" w:author="admin" w:date="2016-10-25T15:3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中高频电台，</w:t>
        </w:r>
        <w:r w:rsidRPr="00D634F8">
          <w:rPr>
            <w:rFonts w:ascii="Times New Roman" w:hAnsi="Times New Roman"/>
            <w:rPrChange w:id="3342" w:author="admin" w:date="2016-10-25T15:3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1</w:t>
        </w:r>
        <w:r w:rsidRPr="00D634F8">
          <w:rPr>
            <w:rFonts w:ascii="Times New Roman" w:hAnsi="Times New Roman" w:hint="eastAsia"/>
            <w:rPrChange w:id="3343" w:author="admin" w:date="2016-10-25T15:3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表示第一代产品。</w:t>
        </w:r>
      </w:ins>
    </w:p>
    <w:p w:rsidR="00EC62FF" w:rsidRDefault="008A27B8">
      <w:pPr>
        <w:spacing w:before="0" w:after="0" w:line="360" w:lineRule="auto"/>
        <w:ind w:firstLineChars="200" w:firstLine="420"/>
        <w:rPr>
          <w:ins w:id="3344" w:author="admin" w:date="2016-10-25T15:19:00Z"/>
          <w:rFonts w:ascii="Times New Roman" w:hAnsi="Times New Roman"/>
          <w:rPrChange w:id="3345" w:author="admin" w:date="2016-10-25T15:35:00Z">
            <w:rPr>
              <w:ins w:id="3346" w:author="admin" w:date="2016-10-25T15:19:00Z"/>
            </w:rPr>
          </w:rPrChange>
        </w:rPr>
        <w:pPrChange w:id="3347" w:author="admin" w:date="2016-10-25T15:35:00Z">
          <w:pPr/>
        </w:pPrChange>
      </w:pPr>
      <w:ins w:id="3348" w:author="admin" w:date="2016-10-25T15:54:00Z">
        <w:r>
          <w:rPr>
            <w:rFonts w:ascii="Times New Roman" w:hAnsi="Times New Roman" w:hint="eastAsia"/>
          </w:rPr>
          <w:t>通用规格</w:t>
        </w:r>
      </w:ins>
      <w:ins w:id="3349" w:author="admin" w:date="2016-10-25T16:37:00Z">
        <w:r w:rsidR="00B13D74">
          <w:rPr>
            <w:rFonts w:ascii="Times New Roman" w:hAnsi="Times New Roman" w:hint="eastAsia"/>
          </w:rPr>
          <w:t>：</w:t>
        </w:r>
      </w:ins>
    </w:p>
    <w:p w:rsidR="00EC62FF" w:rsidRDefault="00D634F8">
      <w:pPr>
        <w:pStyle w:val="af6"/>
        <w:numPr>
          <w:ilvl w:val="0"/>
          <w:numId w:val="52"/>
        </w:numPr>
        <w:spacing w:before="0" w:after="0" w:line="360" w:lineRule="auto"/>
        <w:ind w:firstLineChars="0"/>
        <w:rPr>
          <w:ins w:id="3350" w:author="admin" w:date="2016-10-25T15:19:00Z"/>
          <w:rFonts w:ascii="Times New Roman" w:hAnsi="Times New Roman"/>
          <w:rPrChange w:id="3351" w:author="admin" w:date="2016-10-25T15:53:00Z">
            <w:rPr>
              <w:ins w:id="3352" w:author="admin" w:date="2016-10-25T15:19:00Z"/>
            </w:rPr>
          </w:rPrChange>
        </w:rPr>
        <w:pPrChange w:id="3353" w:author="admin" w:date="2016-10-25T15:53:00Z">
          <w:pPr/>
        </w:pPrChange>
      </w:pPr>
      <w:ins w:id="3354" w:author="admin" w:date="2016-10-25T15:19:00Z">
        <w:r w:rsidRPr="00D634F8">
          <w:rPr>
            <w:rFonts w:ascii="Times New Roman" w:hAnsi="Times New Roman" w:hint="eastAsia"/>
            <w:rPrChange w:id="3355" w:author="admin" w:date="2016-10-25T15:5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工作温度：</w:t>
        </w:r>
        <w:r w:rsidRPr="00D634F8">
          <w:rPr>
            <w:rFonts w:ascii="Times New Roman" w:hAnsi="Times New Roman"/>
            <w:rPrChange w:id="3356" w:author="admin" w:date="2016-10-25T15:5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-15</w:t>
        </w:r>
        <w:r w:rsidRPr="00D634F8">
          <w:rPr>
            <w:rFonts w:ascii="Times New Roman" w:hAnsi="Times New Roman" w:hint="eastAsia"/>
            <w:rPrChange w:id="3357" w:author="admin" w:date="2016-10-25T15:5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℃～</w:t>
        </w:r>
        <w:smartTag w:uri="urn:schemas-microsoft-com:office:smarttags" w:element="chmetcnv">
          <w:smartTagPr>
            <w:attr w:name="TCSC" w:val="0"/>
            <w:attr w:name="NumberType" w:val="1"/>
            <w:attr w:name="Negative" w:val="False"/>
            <w:attr w:name="HasSpace" w:val="False"/>
            <w:attr w:name="SourceValue" w:val="55"/>
            <w:attr w:name="UnitName" w:val="℃"/>
          </w:smartTagPr>
          <w:r w:rsidRPr="00D634F8">
            <w:rPr>
              <w:rFonts w:ascii="Times New Roman" w:hAnsi="Times New Roman"/>
              <w:rPrChange w:id="3358" w:author="admin" w:date="2016-10-25T15:53:00Z">
                <w:rPr>
                  <w:b/>
                  <w:bCs/>
                  <w:i/>
                  <w:iCs/>
                  <w:color w:val="0000FF"/>
                  <w:u w:val="single"/>
                </w:rPr>
              </w:rPrChange>
            </w:rPr>
            <w:t>55</w:t>
          </w:r>
          <w:r w:rsidRPr="00D634F8">
            <w:rPr>
              <w:rFonts w:ascii="Times New Roman" w:hAnsi="Times New Roman" w:hint="eastAsia"/>
              <w:rPrChange w:id="3359" w:author="admin" w:date="2016-10-25T15:53:00Z">
                <w:rPr>
                  <w:rFonts w:hint="eastAsia"/>
                  <w:b/>
                  <w:bCs/>
                  <w:i/>
                  <w:iCs/>
                  <w:color w:val="0000FF"/>
                  <w:u w:val="single"/>
                </w:rPr>
              </w:rPrChange>
            </w:rPr>
            <w:t>℃</w:t>
          </w:r>
        </w:smartTag>
        <w:r w:rsidRPr="00D634F8">
          <w:rPr>
            <w:rFonts w:ascii="Times New Roman" w:hAnsi="Times New Roman" w:hint="eastAsia"/>
            <w:rPrChange w:id="3360" w:author="admin" w:date="2016-10-25T15:5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；</w:t>
        </w:r>
      </w:ins>
    </w:p>
    <w:p w:rsidR="00EC62FF" w:rsidRDefault="00D634F8">
      <w:pPr>
        <w:pStyle w:val="af6"/>
        <w:numPr>
          <w:ilvl w:val="0"/>
          <w:numId w:val="52"/>
        </w:numPr>
        <w:spacing w:before="0" w:after="0" w:line="360" w:lineRule="auto"/>
        <w:ind w:firstLineChars="0"/>
        <w:rPr>
          <w:ins w:id="3361" w:author="admin" w:date="2016-10-25T15:19:00Z"/>
          <w:rFonts w:ascii="Times New Roman" w:hAnsi="Times New Roman"/>
          <w:rPrChange w:id="3362" w:author="admin" w:date="2016-10-25T15:53:00Z">
            <w:rPr>
              <w:ins w:id="3363" w:author="admin" w:date="2016-10-25T15:19:00Z"/>
            </w:rPr>
          </w:rPrChange>
        </w:rPr>
        <w:pPrChange w:id="3364" w:author="admin" w:date="2016-10-25T15:53:00Z">
          <w:pPr/>
        </w:pPrChange>
      </w:pPr>
      <w:ins w:id="3365" w:author="admin" w:date="2016-10-25T15:19:00Z">
        <w:r w:rsidRPr="00D634F8">
          <w:rPr>
            <w:rFonts w:ascii="Times New Roman" w:hAnsi="Times New Roman" w:hint="eastAsia"/>
            <w:rPrChange w:id="3366" w:author="admin" w:date="2016-10-25T15:5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储存温度：</w:t>
        </w:r>
        <w:r w:rsidRPr="00D634F8">
          <w:rPr>
            <w:rFonts w:ascii="Times New Roman" w:hAnsi="Times New Roman"/>
            <w:rPrChange w:id="3367" w:author="admin" w:date="2016-10-25T15:5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-55</w:t>
        </w:r>
        <w:r w:rsidRPr="00D634F8">
          <w:rPr>
            <w:rFonts w:ascii="Times New Roman" w:hAnsi="Times New Roman" w:hint="eastAsia"/>
            <w:rPrChange w:id="3368" w:author="admin" w:date="2016-10-25T15:5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℃</w:t>
        </w:r>
        <w:bookmarkStart w:id="3369" w:name="OLE_LINK9"/>
        <w:r w:rsidRPr="00D634F8">
          <w:rPr>
            <w:rFonts w:ascii="Times New Roman" w:hAnsi="Times New Roman" w:hint="eastAsia"/>
            <w:rPrChange w:id="3370" w:author="admin" w:date="2016-10-25T15:5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～</w:t>
        </w:r>
        <w:bookmarkEnd w:id="3369"/>
        <w:smartTag w:uri="urn:schemas-microsoft-com:office:smarttags" w:element="chmetcnv">
          <w:smartTagPr>
            <w:attr w:name="TCSC" w:val="0"/>
            <w:attr w:name="NumberType" w:val="1"/>
            <w:attr w:name="Negative" w:val="False"/>
            <w:attr w:name="HasSpace" w:val="False"/>
            <w:attr w:name="SourceValue" w:val="70"/>
            <w:attr w:name="UnitName" w:val="℃"/>
          </w:smartTagPr>
          <w:r w:rsidRPr="00D634F8">
            <w:rPr>
              <w:rFonts w:ascii="Times New Roman" w:hAnsi="Times New Roman"/>
              <w:rPrChange w:id="3371" w:author="admin" w:date="2016-10-25T15:53:00Z">
                <w:rPr>
                  <w:b/>
                  <w:bCs/>
                  <w:i/>
                  <w:iCs/>
                  <w:color w:val="0000FF"/>
                  <w:u w:val="single"/>
                </w:rPr>
              </w:rPrChange>
            </w:rPr>
            <w:t>70</w:t>
          </w:r>
          <w:r w:rsidRPr="00D634F8">
            <w:rPr>
              <w:rFonts w:ascii="Times New Roman" w:hAnsi="Times New Roman" w:hint="eastAsia"/>
              <w:rPrChange w:id="3372" w:author="admin" w:date="2016-10-25T15:53:00Z">
                <w:rPr>
                  <w:rFonts w:hint="eastAsia"/>
                  <w:b/>
                  <w:bCs/>
                  <w:i/>
                  <w:iCs/>
                  <w:color w:val="0000FF"/>
                  <w:u w:val="single"/>
                </w:rPr>
              </w:rPrChange>
            </w:rPr>
            <w:t>℃</w:t>
          </w:r>
        </w:smartTag>
        <w:r w:rsidRPr="00D634F8">
          <w:rPr>
            <w:rFonts w:ascii="Times New Roman" w:hAnsi="Times New Roman" w:hint="eastAsia"/>
            <w:rPrChange w:id="3373" w:author="admin" w:date="2016-10-25T15:5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；</w:t>
        </w:r>
      </w:ins>
    </w:p>
    <w:p w:rsidR="00EC62FF" w:rsidRDefault="00D634F8">
      <w:pPr>
        <w:pStyle w:val="af6"/>
        <w:numPr>
          <w:ilvl w:val="0"/>
          <w:numId w:val="52"/>
        </w:numPr>
        <w:spacing w:before="0" w:after="0" w:line="360" w:lineRule="auto"/>
        <w:ind w:firstLineChars="0"/>
        <w:rPr>
          <w:ins w:id="3374" w:author="admin" w:date="2016-10-25T15:19:00Z"/>
          <w:rFonts w:ascii="Times New Roman" w:hAnsi="Times New Roman"/>
          <w:rPrChange w:id="3375" w:author="admin" w:date="2016-10-25T15:53:00Z">
            <w:rPr>
              <w:ins w:id="3376" w:author="admin" w:date="2016-10-25T15:19:00Z"/>
            </w:rPr>
          </w:rPrChange>
        </w:rPr>
        <w:pPrChange w:id="3377" w:author="admin" w:date="2016-10-25T15:53:00Z">
          <w:pPr/>
        </w:pPrChange>
      </w:pPr>
      <w:ins w:id="3378" w:author="admin" w:date="2016-10-25T15:19:00Z">
        <w:r w:rsidRPr="00D634F8">
          <w:rPr>
            <w:rFonts w:ascii="Times New Roman" w:hAnsi="Times New Roman" w:hint="eastAsia"/>
            <w:rPrChange w:id="3379" w:author="admin" w:date="2016-10-25T15:5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环境湿度：</w:t>
        </w:r>
        <w:r w:rsidRPr="00D634F8">
          <w:rPr>
            <w:rFonts w:ascii="Times New Roman" w:hAnsi="Times New Roman"/>
            <w:rPrChange w:id="3380" w:author="admin" w:date="2016-10-25T15:5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95%</w:t>
        </w:r>
        <w:r w:rsidRPr="00D634F8">
          <w:rPr>
            <w:rFonts w:ascii="Times New Roman" w:hAnsi="Times New Roman" w:hint="eastAsia"/>
            <w:rPrChange w:id="3381" w:author="admin" w:date="2016-10-25T15:5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（</w:t>
        </w:r>
        <w:smartTag w:uri="urn:schemas-microsoft-com:office:smarttags" w:element="chmetcnv">
          <w:smartTagPr>
            <w:attr w:name="TCSC" w:val="0"/>
            <w:attr w:name="NumberType" w:val="1"/>
            <w:attr w:name="Negative" w:val="False"/>
            <w:attr w:name="HasSpace" w:val="False"/>
            <w:attr w:name="SourceValue" w:val="35"/>
            <w:attr w:name="UnitName" w:val="℃"/>
          </w:smartTagPr>
          <w:r w:rsidRPr="00D634F8">
            <w:rPr>
              <w:rFonts w:ascii="Times New Roman" w:hAnsi="Times New Roman"/>
              <w:rPrChange w:id="3382" w:author="admin" w:date="2016-10-25T15:53:00Z">
                <w:rPr>
                  <w:b/>
                  <w:bCs/>
                  <w:i/>
                  <w:iCs/>
                  <w:color w:val="0000FF"/>
                  <w:u w:val="single"/>
                </w:rPr>
              </w:rPrChange>
            </w:rPr>
            <w:t>35</w:t>
          </w:r>
          <w:r w:rsidRPr="00D634F8">
            <w:rPr>
              <w:rFonts w:ascii="Times New Roman" w:hAnsi="Times New Roman" w:hint="eastAsia"/>
              <w:rPrChange w:id="3383" w:author="admin" w:date="2016-10-25T15:53:00Z">
                <w:rPr>
                  <w:rFonts w:hint="eastAsia"/>
                  <w:b/>
                  <w:bCs/>
                  <w:i/>
                  <w:iCs/>
                  <w:color w:val="0000FF"/>
                  <w:u w:val="single"/>
                </w:rPr>
              </w:rPrChange>
            </w:rPr>
            <w:t>℃</w:t>
          </w:r>
        </w:smartTag>
        <w:r w:rsidRPr="00D634F8">
          <w:rPr>
            <w:rFonts w:ascii="Times New Roman" w:hAnsi="Times New Roman" w:hint="eastAsia"/>
            <w:rPrChange w:id="3384" w:author="admin" w:date="2016-10-25T15:5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时）；</w:t>
        </w:r>
      </w:ins>
    </w:p>
    <w:p w:rsidR="00EC62FF" w:rsidRDefault="00D634F8">
      <w:pPr>
        <w:pStyle w:val="af6"/>
        <w:numPr>
          <w:ilvl w:val="0"/>
          <w:numId w:val="52"/>
        </w:numPr>
        <w:spacing w:before="0" w:after="0" w:line="360" w:lineRule="auto"/>
        <w:ind w:firstLineChars="0"/>
        <w:rPr>
          <w:ins w:id="3385" w:author="admin" w:date="2016-10-25T15:19:00Z"/>
          <w:rFonts w:ascii="Times New Roman" w:hAnsi="Times New Roman"/>
          <w:rPrChange w:id="3386" w:author="admin" w:date="2016-10-25T15:53:00Z">
            <w:rPr>
              <w:ins w:id="3387" w:author="admin" w:date="2016-10-25T15:19:00Z"/>
            </w:rPr>
          </w:rPrChange>
        </w:rPr>
        <w:pPrChange w:id="3388" w:author="admin" w:date="2016-10-25T15:53:00Z">
          <w:pPr/>
        </w:pPrChange>
      </w:pPr>
      <w:ins w:id="3389" w:author="admin" w:date="2016-10-25T15:19:00Z">
        <w:r w:rsidRPr="00D634F8">
          <w:rPr>
            <w:rFonts w:ascii="Times New Roman" w:hAnsi="Times New Roman"/>
            <w:rPrChange w:id="3390" w:author="admin" w:date="2016-10-25T15:5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NB-1501</w:t>
        </w:r>
        <w:r w:rsidRPr="00D634F8">
          <w:rPr>
            <w:rFonts w:ascii="Times New Roman" w:hAnsi="Times New Roman" w:hint="eastAsia"/>
            <w:rPrChange w:id="3391" w:author="admin" w:date="2016-10-25T15:5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供电电压：</w:t>
        </w:r>
        <w:r w:rsidRPr="00D634F8">
          <w:rPr>
            <w:rFonts w:ascii="Times New Roman" w:hAnsi="Times New Roman"/>
            <w:rPrChange w:id="3392" w:author="admin" w:date="2016-10-25T15:5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24V DC-10%</w:t>
        </w:r>
        <w:r w:rsidRPr="00D634F8">
          <w:rPr>
            <w:rFonts w:ascii="Times New Roman" w:hAnsi="Times New Roman" w:hint="eastAsia"/>
            <w:rPrChange w:id="3393" w:author="admin" w:date="2016-10-25T15:5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～</w:t>
        </w:r>
        <w:r w:rsidRPr="00D634F8">
          <w:rPr>
            <w:rFonts w:ascii="Times New Roman" w:hAnsi="Times New Roman"/>
            <w:rPrChange w:id="3394" w:author="admin" w:date="2016-10-25T15:5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24V DC+30%</w:t>
        </w:r>
        <w:r w:rsidRPr="00D634F8">
          <w:rPr>
            <w:rFonts w:ascii="Times New Roman" w:hAnsi="Times New Roman" w:hint="eastAsia"/>
            <w:rPrChange w:id="3395" w:author="admin" w:date="2016-10-25T15:5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。</w:t>
        </w:r>
      </w:ins>
    </w:p>
    <w:p w:rsidR="00EC62FF" w:rsidRDefault="00D634F8">
      <w:pPr>
        <w:pStyle w:val="20"/>
        <w:numPr>
          <w:ilvl w:val="1"/>
          <w:numId w:val="4"/>
        </w:numPr>
        <w:spacing w:before="0" w:after="0" w:line="360" w:lineRule="auto"/>
        <w:rPr>
          <w:ins w:id="3396" w:author="admin" w:date="2016-10-25T15:19:00Z"/>
          <w:rFonts w:ascii="Times New Roman" w:hAnsi="Times New Roman"/>
          <w:rPrChange w:id="3397" w:author="admin" w:date="2016-10-25T15:20:00Z">
            <w:rPr>
              <w:ins w:id="3398" w:author="admin" w:date="2016-10-25T15:19:00Z"/>
            </w:rPr>
          </w:rPrChange>
        </w:rPr>
        <w:pPrChange w:id="3399" w:author="admin" w:date="2016-10-25T15:20:00Z">
          <w:pPr>
            <w:pStyle w:val="11"/>
            <w:keepNext w:val="0"/>
            <w:keepLines w:val="0"/>
            <w:widowControl/>
            <w:adjustRightInd w:val="0"/>
            <w:snapToGrid w:val="0"/>
            <w:spacing w:before="200" w:after="200" w:line="360" w:lineRule="atLeast"/>
            <w:jc w:val="both"/>
            <w:textAlignment w:val="baseline"/>
          </w:pPr>
        </w:pPrChange>
      </w:pPr>
      <w:bookmarkStart w:id="3400" w:name="_Toc461459444"/>
      <w:bookmarkStart w:id="3401" w:name="_Toc465435333"/>
      <w:ins w:id="3402" w:author="admin" w:date="2016-10-25T15:19:00Z">
        <w:r w:rsidRPr="00D634F8">
          <w:rPr>
            <w:rFonts w:ascii="Times New Roman" w:hAnsi="Times New Roman" w:hint="eastAsia"/>
            <w:rPrChange w:id="3403" w:author="admin" w:date="2016-10-25T15:20:00Z">
              <w:rPr>
                <w:rFonts w:hint="eastAsia"/>
                <w:b w:val="0"/>
                <w:bCs w:val="0"/>
                <w:i/>
                <w:iCs/>
                <w:color w:val="0000FF"/>
                <w:u w:val="single"/>
              </w:rPr>
            </w:rPrChange>
          </w:rPr>
          <w:t>技术特性</w:t>
        </w:r>
        <w:bookmarkEnd w:id="3400"/>
        <w:bookmarkEnd w:id="3401"/>
      </w:ins>
    </w:p>
    <w:p w:rsidR="00EC62FF" w:rsidRDefault="00D634F8">
      <w:pPr>
        <w:pStyle w:val="30"/>
        <w:numPr>
          <w:ilvl w:val="2"/>
          <w:numId w:val="4"/>
        </w:numPr>
        <w:spacing w:before="0" w:after="0" w:line="360" w:lineRule="auto"/>
        <w:rPr>
          <w:ins w:id="3404" w:author="admin" w:date="2016-10-25T15:19:00Z"/>
          <w:rFonts w:ascii="Times New Roman" w:hAnsi="Times New Roman"/>
          <w:rPrChange w:id="3405" w:author="admin" w:date="2016-10-25T15:22:00Z">
            <w:rPr>
              <w:ins w:id="3406" w:author="admin" w:date="2016-10-25T15:19:00Z"/>
            </w:rPr>
          </w:rPrChange>
        </w:rPr>
        <w:pPrChange w:id="3407" w:author="admin" w:date="2016-10-25T15:22:00Z">
          <w:pPr>
            <w:pStyle w:val="20"/>
            <w:keepNext w:val="0"/>
            <w:keepLines w:val="0"/>
            <w:widowControl/>
            <w:numPr>
              <w:ilvl w:val="1"/>
            </w:numPr>
            <w:adjustRightInd w:val="0"/>
            <w:snapToGrid w:val="0"/>
            <w:spacing w:before="120" w:after="120" w:line="360" w:lineRule="atLeast"/>
            <w:textAlignment w:val="baseline"/>
          </w:pPr>
        </w:pPrChange>
      </w:pPr>
      <w:bookmarkStart w:id="3408" w:name="_Toc409506758"/>
      <w:bookmarkStart w:id="3409" w:name="_Toc461459445"/>
      <w:bookmarkStart w:id="3410" w:name="_Toc465435334"/>
      <w:ins w:id="3411" w:author="admin" w:date="2016-10-25T15:19:00Z">
        <w:r w:rsidRPr="00D634F8">
          <w:rPr>
            <w:rFonts w:ascii="Times New Roman" w:hAnsi="Times New Roman" w:hint="eastAsia"/>
            <w:rPrChange w:id="3412" w:author="admin" w:date="2016-10-25T15:22:00Z">
              <w:rPr>
                <w:rFonts w:hint="eastAsia"/>
                <w:b w:val="0"/>
                <w:bCs w:val="0"/>
                <w:i/>
                <w:iCs/>
                <w:color w:val="0000FF"/>
                <w:u w:val="single"/>
              </w:rPr>
            </w:rPrChange>
          </w:rPr>
          <w:t>通用指标</w:t>
        </w:r>
        <w:bookmarkEnd w:id="3408"/>
        <w:bookmarkEnd w:id="3409"/>
        <w:bookmarkEnd w:id="3410"/>
      </w:ins>
    </w:p>
    <w:p w:rsidR="00EC62FF" w:rsidRDefault="00D634F8">
      <w:pPr>
        <w:spacing w:before="0" w:after="0" w:line="360" w:lineRule="auto"/>
        <w:ind w:firstLineChars="200" w:firstLine="420"/>
        <w:rPr>
          <w:ins w:id="3413" w:author="admin" w:date="2016-10-25T15:35:00Z"/>
          <w:rFonts w:ascii="Times New Roman" w:hAnsi="Times New Roman"/>
          <w:rPrChange w:id="3414" w:author="admin" w:date="2016-10-25T15:35:00Z">
            <w:rPr>
              <w:ins w:id="3415" w:author="admin" w:date="2016-10-25T15:35:00Z"/>
            </w:rPr>
          </w:rPrChange>
        </w:rPr>
        <w:pPrChange w:id="3416" w:author="admin" w:date="2016-10-25T15:35:00Z">
          <w:pPr>
            <w:numPr>
              <w:numId w:val="13"/>
            </w:numPr>
            <w:tabs>
              <w:tab w:val="num" w:pos="902"/>
            </w:tabs>
            <w:adjustRightInd w:val="0"/>
            <w:snapToGrid w:val="0"/>
            <w:spacing w:before="0" w:after="0" w:line="360" w:lineRule="atLeast"/>
            <w:ind w:left="902" w:hanging="420"/>
            <w:textAlignment w:val="baseline"/>
          </w:pPr>
        </w:pPrChange>
      </w:pPr>
      <w:ins w:id="3417" w:author="admin" w:date="2016-10-25T15:19:00Z">
        <w:r w:rsidRPr="00D634F8">
          <w:rPr>
            <w:rFonts w:ascii="Times New Roman" w:hAnsi="Times New Roman" w:hint="eastAsia"/>
            <w:rPrChange w:id="3418" w:author="admin" w:date="2016-10-25T15:3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信息终端（</w:t>
        </w:r>
        <w:r w:rsidRPr="00D634F8">
          <w:rPr>
            <w:rFonts w:ascii="Times New Roman" w:hAnsi="Times New Roman"/>
            <w:rPrChange w:id="3419" w:author="admin" w:date="2016-10-25T15:3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NBDP</w:t>
        </w:r>
        <w:r w:rsidRPr="00D634F8">
          <w:rPr>
            <w:rFonts w:ascii="Times New Roman" w:hAnsi="Times New Roman" w:hint="eastAsia"/>
            <w:rPrChange w:id="3420" w:author="admin" w:date="2016-10-25T15:3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）设备通用指标</w:t>
        </w:r>
      </w:ins>
      <w:ins w:id="3421" w:author="admin" w:date="2016-10-25T15:54:00Z">
        <w:r w:rsidR="004860F1">
          <w:rPr>
            <w:rFonts w:ascii="Times New Roman" w:hAnsi="Times New Roman" w:hint="eastAsia"/>
          </w:rPr>
          <w:t>如下</w:t>
        </w:r>
      </w:ins>
      <w:ins w:id="3422" w:author="admin" w:date="2016-10-25T15:19:00Z">
        <w:r w:rsidRPr="00D634F8">
          <w:rPr>
            <w:rFonts w:ascii="Times New Roman" w:hAnsi="Times New Roman" w:hint="eastAsia"/>
            <w:rPrChange w:id="3423" w:author="admin" w:date="2016-10-25T15:3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：</w:t>
        </w:r>
      </w:ins>
    </w:p>
    <w:p w:rsidR="00EC62FF" w:rsidRDefault="00D634F8">
      <w:pPr>
        <w:pStyle w:val="af6"/>
        <w:numPr>
          <w:ilvl w:val="0"/>
          <w:numId w:val="53"/>
        </w:numPr>
        <w:spacing w:before="0" w:after="0" w:line="360" w:lineRule="auto"/>
        <w:ind w:firstLineChars="0"/>
        <w:rPr>
          <w:ins w:id="3424" w:author="admin" w:date="2016-10-25T15:19:00Z"/>
          <w:rFonts w:ascii="Times New Roman" w:hAnsi="Times New Roman"/>
          <w:rPrChange w:id="3425" w:author="admin" w:date="2016-10-25T15:54:00Z">
            <w:rPr>
              <w:ins w:id="3426" w:author="admin" w:date="2016-10-25T15:19:00Z"/>
            </w:rPr>
          </w:rPrChange>
        </w:rPr>
        <w:pPrChange w:id="3427" w:author="admin" w:date="2016-10-25T15:54:00Z">
          <w:pPr>
            <w:numPr>
              <w:numId w:val="13"/>
            </w:numPr>
            <w:tabs>
              <w:tab w:val="num" w:pos="902"/>
            </w:tabs>
            <w:adjustRightInd w:val="0"/>
            <w:snapToGrid w:val="0"/>
            <w:spacing w:before="0" w:after="0" w:line="360" w:lineRule="atLeast"/>
            <w:ind w:left="902" w:hanging="420"/>
            <w:textAlignment w:val="baseline"/>
          </w:pPr>
        </w:pPrChange>
      </w:pPr>
      <w:ins w:id="3428" w:author="admin" w:date="2016-10-25T15:19:00Z">
        <w:r w:rsidRPr="00D634F8">
          <w:rPr>
            <w:rFonts w:ascii="Times New Roman" w:hAnsi="Times New Roman" w:hint="eastAsia"/>
            <w:rPrChange w:id="3429" w:author="admin" w:date="2016-10-25T15:54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显示屏幕：</w:t>
        </w:r>
        <w:r w:rsidRPr="00D634F8">
          <w:rPr>
            <w:rFonts w:ascii="Times New Roman" w:hAnsi="Times New Roman"/>
            <w:rPrChange w:id="3430" w:author="admin" w:date="2016-10-25T15:5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10.4</w:t>
        </w:r>
        <w:r w:rsidRPr="00D634F8">
          <w:rPr>
            <w:rFonts w:ascii="Times New Roman" w:hAnsi="Times New Roman" w:hint="eastAsia"/>
            <w:rPrChange w:id="3431" w:author="admin" w:date="2016-10-25T15:54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英寸彩色</w:t>
        </w:r>
        <w:r w:rsidRPr="00D634F8">
          <w:rPr>
            <w:rFonts w:ascii="Times New Roman" w:hAnsi="Times New Roman"/>
            <w:rPrChange w:id="3432" w:author="admin" w:date="2016-10-25T15:5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TFT</w:t>
        </w:r>
        <w:r w:rsidRPr="00D634F8">
          <w:rPr>
            <w:rFonts w:ascii="Times New Roman" w:hAnsi="Times New Roman" w:hint="eastAsia"/>
            <w:rPrChange w:id="3433" w:author="admin" w:date="2016-10-25T15:54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液晶显示屏；</w:t>
        </w:r>
      </w:ins>
    </w:p>
    <w:p w:rsidR="00EC62FF" w:rsidRDefault="00D634F8">
      <w:pPr>
        <w:pStyle w:val="af6"/>
        <w:numPr>
          <w:ilvl w:val="0"/>
          <w:numId w:val="53"/>
        </w:numPr>
        <w:spacing w:before="0" w:after="0" w:line="360" w:lineRule="auto"/>
        <w:ind w:firstLineChars="0"/>
        <w:rPr>
          <w:ins w:id="3434" w:author="admin" w:date="2016-10-25T15:19:00Z"/>
          <w:rFonts w:ascii="Times New Roman" w:hAnsi="Times New Roman"/>
          <w:rPrChange w:id="3435" w:author="admin" w:date="2016-10-25T15:54:00Z">
            <w:rPr>
              <w:ins w:id="3436" w:author="admin" w:date="2016-10-25T15:19:00Z"/>
            </w:rPr>
          </w:rPrChange>
        </w:rPr>
        <w:pPrChange w:id="3437" w:author="admin" w:date="2016-10-25T15:54:00Z">
          <w:pPr>
            <w:pStyle w:val="7"/>
            <w:keepNext w:val="0"/>
            <w:keepLines w:val="0"/>
            <w:numPr>
              <w:numId w:val="13"/>
            </w:numPr>
            <w:tabs>
              <w:tab w:val="num" w:pos="902"/>
            </w:tabs>
            <w:adjustRightInd w:val="0"/>
            <w:snapToGrid w:val="0"/>
            <w:spacing w:before="0" w:after="0" w:line="360" w:lineRule="atLeast"/>
            <w:ind w:left="902" w:hanging="420"/>
            <w:textAlignment w:val="baseline"/>
          </w:pPr>
        </w:pPrChange>
      </w:pPr>
      <w:ins w:id="3438" w:author="admin" w:date="2016-10-25T15:19:00Z">
        <w:r w:rsidRPr="00D634F8">
          <w:rPr>
            <w:rFonts w:ascii="Times New Roman" w:hAnsi="Times New Roman" w:hint="eastAsia"/>
            <w:rPrChange w:id="3439" w:author="admin" w:date="2016-10-25T15:54:00Z">
              <w:rPr>
                <w:rFonts w:hint="eastAsia"/>
                <w:i/>
                <w:iCs/>
                <w:color w:val="0000FF"/>
                <w:u w:val="single"/>
              </w:rPr>
            </w:rPrChange>
          </w:rPr>
          <w:t>对外接口：</w:t>
        </w:r>
        <w:r w:rsidRPr="00D634F8">
          <w:rPr>
            <w:rFonts w:ascii="Times New Roman" w:hAnsi="Times New Roman"/>
            <w:rPrChange w:id="3440" w:author="admin" w:date="2016-10-25T15:54:00Z">
              <w:rPr>
                <w:i/>
                <w:iCs/>
                <w:color w:val="0000FF"/>
                <w:u w:val="single"/>
              </w:rPr>
            </w:rPrChange>
          </w:rPr>
          <w:t>RS-232</w:t>
        </w:r>
        <w:r w:rsidRPr="00D634F8">
          <w:rPr>
            <w:rFonts w:ascii="Times New Roman" w:hAnsi="Times New Roman" w:hint="eastAsia"/>
            <w:rPrChange w:id="3441" w:author="admin" w:date="2016-10-25T15:54:00Z">
              <w:rPr>
                <w:rFonts w:hint="eastAsia"/>
                <w:i/>
                <w:iCs/>
                <w:color w:val="0000FF"/>
                <w:u w:val="single"/>
              </w:rPr>
            </w:rPrChange>
          </w:rPr>
          <w:t>、</w:t>
        </w:r>
        <w:r w:rsidRPr="00D634F8">
          <w:rPr>
            <w:rFonts w:ascii="Times New Roman" w:hAnsi="Times New Roman"/>
            <w:rPrChange w:id="3442" w:author="admin" w:date="2016-10-25T15:54:00Z">
              <w:rPr>
                <w:i/>
                <w:iCs/>
                <w:color w:val="0000FF"/>
                <w:u w:val="single"/>
              </w:rPr>
            </w:rPrChange>
          </w:rPr>
          <w:t>USB</w:t>
        </w:r>
        <w:r w:rsidRPr="00D634F8">
          <w:rPr>
            <w:rFonts w:ascii="Times New Roman" w:hAnsi="Times New Roman" w:hint="eastAsia"/>
            <w:rPrChange w:id="3443" w:author="admin" w:date="2016-10-25T15:54:00Z">
              <w:rPr>
                <w:rFonts w:hint="eastAsia"/>
                <w:i/>
                <w:iCs/>
                <w:color w:val="0000FF"/>
                <w:u w:val="single"/>
              </w:rPr>
            </w:rPrChange>
          </w:rPr>
          <w:t>、</w:t>
        </w:r>
        <w:smartTag w:uri="urn:schemas-microsoft-com:office:smarttags" w:element="chmetcnv">
          <w:smartTagPr>
            <w:attr w:name="TCSC" w:val="0"/>
            <w:attr w:name="NumberType" w:val="1"/>
            <w:attr w:name="Negative" w:val="False"/>
            <w:attr w:name="HasSpace" w:val="False"/>
            <w:attr w:name="SourceValue" w:val="10"/>
            <w:attr w:name="UnitName" w:val="m"/>
          </w:smartTagPr>
          <w:r w:rsidRPr="00D634F8">
            <w:rPr>
              <w:rFonts w:ascii="Times New Roman" w:hAnsi="Times New Roman"/>
              <w:rPrChange w:id="3444" w:author="admin" w:date="2016-10-25T15:54:00Z">
                <w:rPr>
                  <w:i/>
                  <w:iCs/>
                  <w:color w:val="0000FF"/>
                  <w:u w:val="single"/>
                </w:rPr>
              </w:rPrChange>
            </w:rPr>
            <w:t>10M</w:t>
          </w:r>
        </w:smartTag>
        <w:r w:rsidRPr="00D634F8">
          <w:rPr>
            <w:rFonts w:ascii="Times New Roman" w:hAnsi="Times New Roman"/>
            <w:rPrChange w:id="3445" w:author="admin" w:date="2016-10-25T15:54:00Z">
              <w:rPr>
                <w:i/>
                <w:iCs/>
                <w:color w:val="0000FF"/>
                <w:u w:val="single"/>
              </w:rPr>
            </w:rPrChange>
          </w:rPr>
          <w:t>/</w:t>
        </w:r>
        <w:smartTag w:uri="urn:schemas-microsoft-com:office:smarttags" w:element="chmetcnv">
          <w:smartTagPr>
            <w:attr w:name="TCSC" w:val="0"/>
            <w:attr w:name="NumberType" w:val="1"/>
            <w:attr w:name="Negative" w:val="False"/>
            <w:attr w:name="HasSpace" w:val="False"/>
            <w:attr w:name="SourceValue" w:val="100"/>
            <w:attr w:name="UnitName" w:val="m"/>
          </w:smartTagPr>
          <w:r w:rsidRPr="00D634F8">
            <w:rPr>
              <w:rFonts w:ascii="Times New Roman" w:hAnsi="Times New Roman"/>
              <w:rPrChange w:id="3446" w:author="admin" w:date="2016-10-25T15:54:00Z">
                <w:rPr>
                  <w:i/>
                  <w:iCs/>
                  <w:color w:val="0000FF"/>
                  <w:u w:val="single"/>
                </w:rPr>
              </w:rPrChange>
            </w:rPr>
            <w:t>100M</w:t>
          </w:r>
        </w:smartTag>
        <w:r w:rsidRPr="00D634F8">
          <w:rPr>
            <w:rFonts w:ascii="Times New Roman" w:hAnsi="Times New Roman" w:hint="eastAsia"/>
            <w:rPrChange w:id="3447" w:author="admin" w:date="2016-10-25T15:54:00Z">
              <w:rPr>
                <w:rFonts w:hint="eastAsia"/>
                <w:i/>
                <w:iCs/>
                <w:color w:val="0000FF"/>
                <w:u w:val="single"/>
              </w:rPr>
            </w:rPrChange>
          </w:rPr>
          <w:t>网络口；</w:t>
        </w:r>
      </w:ins>
    </w:p>
    <w:p w:rsidR="00EC62FF" w:rsidRDefault="00D634F8">
      <w:pPr>
        <w:pStyle w:val="30"/>
        <w:numPr>
          <w:ilvl w:val="2"/>
          <w:numId w:val="4"/>
        </w:numPr>
        <w:spacing w:before="0" w:after="0" w:line="360" w:lineRule="auto"/>
        <w:rPr>
          <w:ins w:id="3448" w:author="admin" w:date="2016-10-25T15:19:00Z"/>
          <w:rFonts w:ascii="Times New Roman" w:hAnsi="Times New Roman"/>
          <w:rPrChange w:id="3449" w:author="admin" w:date="2016-10-25T15:22:00Z">
            <w:rPr>
              <w:ins w:id="3450" w:author="admin" w:date="2016-10-25T15:19:00Z"/>
            </w:rPr>
          </w:rPrChange>
        </w:rPr>
        <w:pPrChange w:id="3451" w:author="admin" w:date="2016-10-25T15:22:00Z">
          <w:pPr>
            <w:pStyle w:val="20"/>
            <w:keepNext w:val="0"/>
            <w:keepLines w:val="0"/>
            <w:widowControl/>
            <w:numPr>
              <w:ilvl w:val="1"/>
            </w:numPr>
            <w:adjustRightInd w:val="0"/>
            <w:snapToGrid w:val="0"/>
            <w:spacing w:before="120" w:after="120" w:line="360" w:lineRule="atLeast"/>
            <w:textAlignment w:val="baseline"/>
          </w:pPr>
        </w:pPrChange>
      </w:pPr>
      <w:bookmarkStart w:id="3452" w:name="_Toc409506759"/>
      <w:bookmarkStart w:id="3453" w:name="_Toc461459446"/>
      <w:bookmarkStart w:id="3454" w:name="_Toc465435335"/>
      <w:ins w:id="3455" w:author="admin" w:date="2016-10-25T15:19:00Z">
        <w:r w:rsidRPr="00D634F8">
          <w:rPr>
            <w:rFonts w:ascii="Times New Roman" w:hAnsi="Times New Roman" w:hint="eastAsia"/>
            <w:rPrChange w:id="3456" w:author="admin" w:date="2016-10-25T15:22:00Z">
              <w:rPr>
                <w:rFonts w:hint="eastAsia"/>
                <w:b w:val="0"/>
                <w:bCs w:val="0"/>
                <w:i/>
                <w:iCs/>
                <w:color w:val="0000FF"/>
                <w:u w:val="single"/>
              </w:rPr>
            </w:rPrChange>
          </w:rPr>
          <w:t>主要接收指标</w:t>
        </w:r>
        <w:bookmarkEnd w:id="3452"/>
        <w:bookmarkEnd w:id="3453"/>
        <w:bookmarkEnd w:id="3454"/>
      </w:ins>
    </w:p>
    <w:p w:rsidR="00EC62FF" w:rsidRDefault="00D634F8">
      <w:pPr>
        <w:spacing w:before="0" w:after="0" w:line="360" w:lineRule="auto"/>
        <w:ind w:firstLineChars="200" w:firstLine="420"/>
        <w:rPr>
          <w:ins w:id="3457" w:author="admin" w:date="2016-10-25T15:19:00Z"/>
          <w:rFonts w:ascii="Times New Roman" w:hAnsi="Times New Roman"/>
          <w:rPrChange w:id="3458" w:author="admin" w:date="2016-10-25T15:36:00Z">
            <w:rPr>
              <w:ins w:id="3459" w:author="admin" w:date="2016-10-25T15:19:00Z"/>
            </w:rPr>
          </w:rPrChange>
        </w:rPr>
        <w:pPrChange w:id="3460" w:author="admin" w:date="2016-10-25T15:36:00Z">
          <w:pPr/>
        </w:pPrChange>
      </w:pPr>
      <w:ins w:id="3461" w:author="admin" w:date="2016-10-25T15:19:00Z">
        <w:r w:rsidRPr="00D634F8">
          <w:rPr>
            <w:rFonts w:ascii="Times New Roman" w:hAnsi="Times New Roman" w:hint="eastAsia"/>
            <w:rPrChange w:id="3462" w:author="admin" w:date="2016-10-25T15:3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信息终端（</w:t>
        </w:r>
        <w:r w:rsidRPr="00D634F8">
          <w:rPr>
            <w:rFonts w:ascii="Times New Roman" w:hAnsi="Times New Roman"/>
            <w:rPrChange w:id="3463" w:author="admin" w:date="2016-10-25T15:3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NBDP</w:t>
        </w:r>
        <w:r w:rsidRPr="00D634F8">
          <w:rPr>
            <w:rFonts w:ascii="Times New Roman" w:hAnsi="Times New Roman" w:hint="eastAsia"/>
            <w:rPrChange w:id="3464" w:author="admin" w:date="2016-10-25T15:3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）设备主要接收指标</w:t>
        </w:r>
      </w:ins>
      <w:ins w:id="3465" w:author="admin" w:date="2016-10-25T15:54:00Z">
        <w:r w:rsidR="00CB4643">
          <w:rPr>
            <w:rFonts w:ascii="Times New Roman" w:hAnsi="Times New Roman" w:hint="eastAsia"/>
          </w:rPr>
          <w:t>如下</w:t>
        </w:r>
      </w:ins>
      <w:ins w:id="3466" w:author="admin" w:date="2016-10-25T15:19:00Z">
        <w:r w:rsidRPr="00D634F8">
          <w:rPr>
            <w:rFonts w:ascii="Times New Roman" w:hAnsi="Times New Roman" w:hint="eastAsia"/>
            <w:rPrChange w:id="3467" w:author="admin" w:date="2016-10-25T15:3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：</w:t>
        </w:r>
      </w:ins>
    </w:p>
    <w:p w:rsidR="00EC62FF" w:rsidRDefault="00D634F8">
      <w:pPr>
        <w:pStyle w:val="af6"/>
        <w:numPr>
          <w:ilvl w:val="0"/>
          <w:numId w:val="54"/>
        </w:numPr>
        <w:spacing w:before="0" w:after="0" w:line="360" w:lineRule="auto"/>
        <w:ind w:firstLineChars="0"/>
        <w:rPr>
          <w:ins w:id="3468" w:author="admin" w:date="2016-10-25T15:36:00Z"/>
          <w:rFonts w:ascii="Times New Roman" w:hAnsi="Times New Roman"/>
          <w:rPrChange w:id="3469" w:author="admin" w:date="2016-10-25T15:55:00Z">
            <w:rPr>
              <w:ins w:id="3470" w:author="admin" w:date="2016-10-25T15:36:00Z"/>
            </w:rPr>
          </w:rPrChange>
        </w:rPr>
        <w:pPrChange w:id="3471" w:author="admin" w:date="2016-10-25T15:55:00Z">
          <w:pPr>
            <w:numPr>
              <w:numId w:val="48"/>
            </w:numPr>
            <w:tabs>
              <w:tab w:val="num" w:pos="902"/>
            </w:tabs>
            <w:adjustRightInd w:val="0"/>
            <w:snapToGrid w:val="0"/>
            <w:spacing w:before="0" w:after="0" w:line="360" w:lineRule="atLeast"/>
            <w:ind w:left="902" w:hanging="420"/>
            <w:textAlignment w:val="baseline"/>
          </w:pPr>
        </w:pPrChange>
      </w:pPr>
      <w:ins w:id="3472" w:author="admin" w:date="2016-10-25T15:19:00Z">
        <w:r w:rsidRPr="00D634F8">
          <w:rPr>
            <w:rFonts w:ascii="Times New Roman" w:hAnsi="Times New Roman" w:hint="eastAsia"/>
            <w:rPrChange w:id="3473" w:author="admin" w:date="2016-10-25T15:5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工作频率：</w:t>
        </w:r>
      </w:ins>
    </w:p>
    <w:p w:rsidR="00EC62FF" w:rsidRDefault="0071275E">
      <w:pPr>
        <w:spacing w:before="0" w:after="0" w:line="360" w:lineRule="auto"/>
        <w:ind w:firstLineChars="200" w:firstLine="420"/>
        <w:rPr>
          <w:ins w:id="3474" w:author="admin" w:date="2016-10-25T15:36:00Z"/>
          <w:rFonts w:ascii="Times New Roman" w:hAnsi="Times New Roman"/>
        </w:rPr>
        <w:pPrChange w:id="3475" w:author="admin" w:date="2016-10-25T15:36:00Z">
          <w:pPr>
            <w:numPr>
              <w:numId w:val="48"/>
            </w:numPr>
            <w:tabs>
              <w:tab w:val="num" w:pos="902"/>
            </w:tabs>
            <w:adjustRightInd w:val="0"/>
            <w:snapToGrid w:val="0"/>
            <w:spacing w:before="0" w:after="0" w:line="360" w:lineRule="atLeast"/>
            <w:ind w:left="902" w:hanging="420"/>
            <w:textAlignment w:val="baseline"/>
          </w:pPr>
        </w:pPrChange>
      </w:pPr>
      <w:ins w:id="3476" w:author="admin" w:date="2016-10-25T15:36:00Z">
        <w:r>
          <w:rPr>
            <w:rFonts w:ascii="Times New Roman" w:hAnsi="Times New Roman" w:hint="eastAsia"/>
          </w:rPr>
          <w:tab/>
        </w:r>
      </w:ins>
      <w:ins w:id="3477" w:author="admin" w:date="2016-10-25T15:19:00Z">
        <w:r w:rsidR="00D634F8" w:rsidRPr="00D634F8">
          <w:rPr>
            <w:rFonts w:ascii="Times New Roman" w:hAnsi="Times New Roman" w:hint="eastAsia"/>
            <w:rPrChange w:id="3478" w:author="admin" w:date="2016-10-25T15:3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发射：</w:t>
        </w:r>
        <w:r w:rsidR="00D634F8" w:rsidRPr="00D634F8">
          <w:rPr>
            <w:rFonts w:ascii="Times New Roman" w:hAnsi="Times New Roman"/>
            <w:rPrChange w:id="3479" w:author="admin" w:date="2016-10-25T15:3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1605</w:t>
        </w:r>
      </w:ins>
      <w:ins w:id="3480" w:author="admin" w:date="2016-10-25T15:55:00Z">
        <w:r w:rsidR="00CB4643">
          <w:rPr>
            <w:rFonts w:ascii="Times New Roman" w:hAnsi="Times New Roman" w:hint="eastAsia"/>
          </w:rPr>
          <w:t xml:space="preserve"> </w:t>
        </w:r>
      </w:ins>
      <w:ins w:id="3481" w:author="admin" w:date="2016-10-25T15:19:00Z">
        <w:r w:rsidR="00D634F8" w:rsidRPr="00D634F8">
          <w:rPr>
            <w:rFonts w:ascii="Times New Roman" w:hAnsi="Times New Roman"/>
            <w:rPrChange w:id="3482" w:author="admin" w:date="2016-10-25T15:3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KHz~27500</w:t>
        </w:r>
      </w:ins>
      <w:ins w:id="3483" w:author="admin" w:date="2016-10-25T15:55:00Z">
        <w:r w:rsidR="00CB4643">
          <w:rPr>
            <w:rFonts w:ascii="Times New Roman" w:hAnsi="Times New Roman" w:hint="eastAsia"/>
          </w:rPr>
          <w:t xml:space="preserve"> </w:t>
        </w:r>
      </w:ins>
      <w:ins w:id="3484" w:author="admin" w:date="2016-10-25T15:19:00Z">
        <w:r w:rsidR="00D634F8" w:rsidRPr="00D634F8">
          <w:rPr>
            <w:rFonts w:ascii="Times New Roman" w:hAnsi="Times New Roman"/>
            <w:rPrChange w:id="3485" w:author="admin" w:date="2016-10-25T15:3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KHz</w:t>
        </w:r>
        <w:r w:rsidR="00D634F8" w:rsidRPr="00D634F8">
          <w:rPr>
            <w:rFonts w:ascii="Times New Roman" w:hAnsi="Times New Roman" w:hint="eastAsia"/>
            <w:rPrChange w:id="3486" w:author="admin" w:date="2016-10-25T15:3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；</w:t>
        </w:r>
      </w:ins>
    </w:p>
    <w:p w:rsidR="00EC62FF" w:rsidRDefault="0071275E">
      <w:pPr>
        <w:spacing w:before="0" w:after="0" w:line="360" w:lineRule="auto"/>
        <w:ind w:firstLineChars="200" w:firstLine="420"/>
        <w:rPr>
          <w:ins w:id="3487" w:author="admin" w:date="2016-10-25T15:19:00Z"/>
          <w:rFonts w:ascii="Times New Roman" w:hAnsi="Times New Roman"/>
          <w:rPrChange w:id="3488" w:author="admin" w:date="2016-10-25T15:36:00Z">
            <w:rPr>
              <w:ins w:id="3489" w:author="admin" w:date="2016-10-25T15:19:00Z"/>
            </w:rPr>
          </w:rPrChange>
        </w:rPr>
        <w:pPrChange w:id="3490" w:author="admin" w:date="2016-10-25T15:36:00Z">
          <w:pPr>
            <w:numPr>
              <w:numId w:val="48"/>
            </w:numPr>
            <w:tabs>
              <w:tab w:val="num" w:pos="902"/>
            </w:tabs>
            <w:adjustRightInd w:val="0"/>
            <w:snapToGrid w:val="0"/>
            <w:spacing w:before="0" w:after="0" w:line="360" w:lineRule="atLeast"/>
            <w:ind w:left="902" w:hanging="420"/>
            <w:textAlignment w:val="baseline"/>
          </w:pPr>
        </w:pPrChange>
      </w:pPr>
      <w:ins w:id="3491" w:author="admin" w:date="2016-10-25T15:36:00Z">
        <w:r>
          <w:rPr>
            <w:rFonts w:ascii="Times New Roman" w:hAnsi="Times New Roman" w:hint="eastAsia"/>
          </w:rPr>
          <w:tab/>
        </w:r>
      </w:ins>
      <w:ins w:id="3492" w:author="admin" w:date="2016-10-25T15:19:00Z">
        <w:r w:rsidR="00D634F8" w:rsidRPr="00D634F8">
          <w:rPr>
            <w:rFonts w:ascii="Times New Roman" w:hAnsi="Times New Roman" w:hint="eastAsia"/>
            <w:rPrChange w:id="3493" w:author="admin" w:date="2016-10-25T15:3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接收：</w:t>
        </w:r>
        <w:r w:rsidR="00D634F8" w:rsidRPr="00D634F8">
          <w:rPr>
            <w:rFonts w:ascii="Times New Roman" w:hAnsi="Times New Roman"/>
            <w:rPrChange w:id="3494" w:author="admin" w:date="2016-10-25T15:3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500</w:t>
        </w:r>
      </w:ins>
      <w:ins w:id="3495" w:author="admin" w:date="2016-10-25T15:55:00Z">
        <w:r w:rsidR="00CB4643">
          <w:rPr>
            <w:rFonts w:ascii="Times New Roman" w:hAnsi="Times New Roman" w:hint="eastAsia"/>
          </w:rPr>
          <w:t xml:space="preserve"> </w:t>
        </w:r>
      </w:ins>
      <w:ins w:id="3496" w:author="admin" w:date="2016-10-25T15:19:00Z">
        <w:r w:rsidR="00D634F8" w:rsidRPr="00D634F8">
          <w:rPr>
            <w:rFonts w:ascii="Times New Roman" w:hAnsi="Times New Roman"/>
            <w:rPrChange w:id="3497" w:author="admin" w:date="2016-10-25T15:3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KHz~29999</w:t>
        </w:r>
      </w:ins>
      <w:ins w:id="3498" w:author="admin" w:date="2016-10-25T15:55:00Z">
        <w:r w:rsidR="00CB4643">
          <w:rPr>
            <w:rFonts w:ascii="Times New Roman" w:hAnsi="Times New Roman" w:hint="eastAsia"/>
          </w:rPr>
          <w:t xml:space="preserve"> </w:t>
        </w:r>
      </w:ins>
      <w:ins w:id="3499" w:author="admin" w:date="2016-10-25T15:19:00Z">
        <w:r w:rsidR="00D634F8" w:rsidRPr="00D634F8">
          <w:rPr>
            <w:rFonts w:ascii="Times New Roman" w:hAnsi="Times New Roman"/>
            <w:rPrChange w:id="3500" w:author="admin" w:date="2016-10-25T15:3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KHz</w:t>
        </w:r>
        <w:r w:rsidR="00D634F8" w:rsidRPr="00D634F8">
          <w:rPr>
            <w:rFonts w:ascii="Times New Roman" w:hAnsi="Times New Roman" w:hint="eastAsia"/>
            <w:rPrChange w:id="3501" w:author="admin" w:date="2016-10-25T15:3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；</w:t>
        </w:r>
      </w:ins>
    </w:p>
    <w:p w:rsidR="00EC62FF" w:rsidRDefault="00D634F8">
      <w:pPr>
        <w:pStyle w:val="af6"/>
        <w:numPr>
          <w:ilvl w:val="0"/>
          <w:numId w:val="55"/>
        </w:numPr>
        <w:spacing w:before="0" w:after="0" w:line="360" w:lineRule="auto"/>
        <w:ind w:firstLineChars="0"/>
        <w:rPr>
          <w:ins w:id="3502" w:author="admin" w:date="2016-10-25T15:19:00Z"/>
          <w:rFonts w:ascii="Times New Roman" w:hAnsi="Times New Roman"/>
          <w:rPrChange w:id="3503" w:author="admin" w:date="2016-10-25T15:55:00Z">
            <w:rPr>
              <w:ins w:id="3504" w:author="admin" w:date="2016-10-25T15:19:00Z"/>
            </w:rPr>
          </w:rPrChange>
        </w:rPr>
        <w:pPrChange w:id="3505" w:author="admin" w:date="2016-10-25T15:55:00Z">
          <w:pPr>
            <w:numPr>
              <w:numId w:val="48"/>
            </w:numPr>
            <w:tabs>
              <w:tab w:val="num" w:pos="902"/>
            </w:tabs>
            <w:adjustRightInd w:val="0"/>
            <w:snapToGrid w:val="0"/>
            <w:spacing w:before="0" w:after="0" w:line="360" w:lineRule="atLeast"/>
            <w:ind w:left="902" w:hanging="420"/>
            <w:textAlignment w:val="baseline"/>
          </w:pPr>
        </w:pPrChange>
      </w:pPr>
      <w:ins w:id="3506" w:author="admin" w:date="2016-10-25T15:19:00Z">
        <w:r w:rsidRPr="00D634F8">
          <w:rPr>
            <w:rFonts w:ascii="Times New Roman" w:hAnsi="Times New Roman" w:hint="eastAsia"/>
            <w:rPrChange w:id="3507" w:author="admin" w:date="2016-10-25T15:5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频率误差：±</w:t>
        </w:r>
        <w:r w:rsidRPr="00D634F8">
          <w:rPr>
            <w:rFonts w:ascii="Times New Roman" w:hAnsi="Times New Roman"/>
            <w:rPrChange w:id="3508" w:author="admin" w:date="2016-10-25T15:5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10</w:t>
        </w:r>
      </w:ins>
      <w:ins w:id="3509" w:author="admin" w:date="2016-10-25T15:55:00Z">
        <w:r w:rsidR="00CB4643">
          <w:rPr>
            <w:rFonts w:ascii="Times New Roman" w:hAnsi="Times New Roman" w:hint="eastAsia"/>
          </w:rPr>
          <w:t xml:space="preserve"> </w:t>
        </w:r>
      </w:ins>
      <w:ins w:id="3510" w:author="admin" w:date="2016-10-25T15:19:00Z">
        <w:r w:rsidRPr="00D634F8">
          <w:rPr>
            <w:rFonts w:ascii="Times New Roman" w:hAnsi="Times New Roman"/>
            <w:rPrChange w:id="3511" w:author="admin" w:date="2016-10-25T15:5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Hz</w:t>
        </w:r>
        <w:r w:rsidRPr="00D634F8">
          <w:rPr>
            <w:rFonts w:ascii="Times New Roman" w:hAnsi="Times New Roman" w:hint="eastAsia"/>
            <w:rPrChange w:id="3512" w:author="admin" w:date="2016-10-25T15:5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以内；</w:t>
        </w:r>
      </w:ins>
    </w:p>
    <w:p w:rsidR="00EC62FF" w:rsidRDefault="00D634F8">
      <w:pPr>
        <w:pStyle w:val="af6"/>
        <w:numPr>
          <w:ilvl w:val="0"/>
          <w:numId w:val="55"/>
        </w:numPr>
        <w:spacing w:before="0" w:after="0" w:line="360" w:lineRule="auto"/>
        <w:ind w:firstLineChars="0"/>
        <w:rPr>
          <w:ins w:id="3513" w:author="admin" w:date="2016-10-25T15:19:00Z"/>
          <w:rFonts w:ascii="Times New Roman" w:hAnsi="Times New Roman"/>
          <w:rPrChange w:id="3514" w:author="admin" w:date="2016-10-25T15:55:00Z">
            <w:rPr>
              <w:ins w:id="3515" w:author="admin" w:date="2016-10-25T15:19:00Z"/>
            </w:rPr>
          </w:rPrChange>
        </w:rPr>
        <w:pPrChange w:id="3516" w:author="admin" w:date="2016-10-25T15:55:00Z">
          <w:pPr>
            <w:numPr>
              <w:numId w:val="48"/>
            </w:numPr>
            <w:tabs>
              <w:tab w:val="num" w:pos="902"/>
            </w:tabs>
            <w:adjustRightInd w:val="0"/>
            <w:snapToGrid w:val="0"/>
            <w:spacing w:before="0" w:after="0" w:line="360" w:lineRule="atLeast"/>
            <w:ind w:left="902" w:hanging="420"/>
            <w:textAlignment w:val="baseline"/>
          </w:pPr>
        </w:pPrChange>
      </w:pPr>
      <w:ins w:id="3517" w:author="admin" w:date="2016-10-25T15:19:00Z">
        <w:r w:rsidRPr="00D634F8">
          <w:rPr>
            <w:rFonts w:ascii="Times New Roman" w:hAnsi="Times New Roman" w:hint="eastAsia"/>
            <w:rPrChange w:id="3518" w:author="admin" w:date="2016-10-25T15:5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工作模式：</w:t>
        </w:r>
        <w:r w:rsidRPr="00D634F8">
          <w:rPr>
            <w:rFonts w:ascii="Times New Roman" w:hAnsi="Times New Roman"/>
            <w:rPrChange w:id="3519" w:author="admin" w:date="2016-10-25T15:5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F1B</w:t>
        </w:r>
      </w:ins>
      <w:ins w:id="3520" w:author="admin" w:date="2016-10-26T08:57:00Z">
        <w:r w:rsidR="00375367">
          <w:rPr>
            <w:rFonts w:ascii="Times New Roman" w:hAnsi="Times New Roman" w:hint="eastAsia"/>
          </w:rPr>
          <w:t>；</w:t>
        </w:r>
      </w:ins>
    </w:p>
    <w:p w:rsidR="00EC62FF" w:rsidRDefault="00D634F8">
      <w:pPr>
        <w:pStyle w:val="af6"/>
        <w:numPr>
          <w:ilvl w:val="0"/>
          <w:numId w:val="55"/>
        </w:numPr>
        <w:spacing w:before="0" w:after="0" w:line="360" w:lineRule="auto"/>
        <w:ind w:firstLineChars="0"/>
        <w:rPr>
          <w:ins w:id="3521" w:author="admin" w:date="2016-10-25T15:19:00Z"/>
          <w:rFonts w:ascii="Times New Roman" w:hAnsi="Times New Roman"/>
          <w:rPrChange w:id="3522" w:author="admin" w:date="2016-10-25T15:55:00Z">
            <w:rPr>
              <w:ins w:id="3523" w:author="admin" w:date="2016-10-25T15:19:00Z"/>
            </w:rPr>
          </w:rPrChange>
        </w:rPr>
        <w:pPrChange w:id="3524" w:author="admin" w:date="2016-10-25T15:55:00Z">
          <w:pPr>
            <w:numPr>
              <w:numId w:val="48"/>
            </w:numPr>
            <w:tabs>
              <w:tab w:val="num" w:pos="902"/>
            </w:tabs>
            <w:adjustRightInd w:val="0"/>
            <w:snapToGrid w:val="0"/>
            <w:spacing w:before="0" w:after="0" w:line="360" w:lineRule="atLeast"/>
            <w:ind w:left="902" w:hanging="420"/>
            <w:textAlignment w:val="baseline"/>
          </w:pPr>
        </w:pPrChange>
      </w:pPr>
      <w:ins w:id="3525" w:author="admin" w:date="2016-10-25T15:19:00Z">
        <w:r w:rsidRPr="00D634F8">
          <w:rPr>
            <w:rFonts w:ascii="Times New Roman" w:hAnsi="Times New Roman" w:hint="eastAsia"/>
            <w:rPrChange w:id="3526" w:author="admin" w:date="2016-10-25T15:5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接收灵敏度：</w:t>
        </w:r>
        <w:r w:rsidRPr="00D634F8">
          <w:rPr>
            <w:rFonts w:ascii="Times New Roman" w:hAnsi="Times New Roman"/>
            <w:rPrChange w:id="3527" w:author="admin" w:date="2016-10-25T15:5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1uV</w:t>
        </w:r>
        <w:r w:rsidRPr="00D634F8">
          <w:rPr>
            <w:rFonts w:ascii="Times New Roman" w:hAnsi="Times New Roman" w:hint="eastAsia"/>
            <w:rPrChange w:id="3528" w:author="admin" w:date="2016-10-25T15:5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，</w:t>
        </w:r>
        <w:r w:rsidRPr="00D634F8">
          <w:rPr>
            <w:rFonts w:ascii="Times New Roman" w:hAnsi="Times New Roman"/>
            <w:rPrChange w:id="3529" w:author="admin" w:date="2016-10-25T15:5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BER</w:t>
        </w:r>
        <w:r w:rsidRPr="00D634F8">
          <w:rPr>
            <w:rFonts w:ascii="Times New Roman" w:hAnsi="Times New Roman" w:hint="eastAsia"/>
            <w:rPrChange w:id="3530" w:author="admin" w:date="2016-10-25T15:5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≤</w:t>
        </w:r>
        <w:r w:rsidRPr="00D634F8">
          <w:rPr>
            <w:rFonts w:ascii="Times New Roman" w:hAnsi="Times New Roman"/>
            <w:rPrChange w:id="3531" w:author="admin" w:date="2016-10-25T15:5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10-2</w:t>
        </w:r>
        <w:r w:rsidRPr="00D634F8">
          <w:rPr>
            <w:rFonts w:ascii="Times New Roman" w:hAnsi="Times New Roman" w:hint="eastAsia"/>
            <w:rPrChange w:id="3532" w:author="admin" w:date="2016-10-25T15:5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；</w:t>
        </w:r>
      </w:ins>
    </w:p>
    <w:p w:rsidR="00EC62FF" w:rsidRDefault="00D634F8">
      <w:pPr>
        <w:pStyle w:val="af6"/>
        <w:numPr>
          <w:ilvl w:val="0"/>
          <w:numId w:val="55"/>
        </w:numPr>
        <w:spacing w:before="0" w:after="0" w:line="360" w:lineRule="auto"/>
        <w:ind w:firstLineChars="0"/>
        <w:rPr>
          <w:ins w:id="3533" w:author="admin" w:date="2016-10-25T15:19:00Z"/>
          <w:rFonts w:ascii="Times New Roman" w:hAnsi="Times New Roman"/>
          <w:rPrChange w:id="3534" w:author="admin" w:date="2016-10-25T15:55:00Z">
            <w:rPr>
              <w:ins w:id="3535" w:author="admin" w:date="2016-10-25T15:19:00Z"/>
            </w:rPr>
          </w:rPrChange>
        </w:rPr>
        <w:pPrChange w:id="3536" w:author="admin" w:date="2016-10-25T15:55:00Z">
          <w:pPr>
            <w:numPr>
              <w:numId w:val="48"/>
            </w:numPr>
            <w:tabs>
              <w:tab w:val="num" w:pos="902"/>
            </w:tabs>
            <w:adjustRightInd w:val="0"/>
            <w:snapToGrid w:val="0"/>
            <w:spacing w:before="0" w:after="0" w:line="360" w:lineRule="atLeast"/>
            <w:ind w:left="902" w:hanging="420"/>
            <w:textAlignment w:val="baseline"/>
          </w:pPr>
        </w:pPrChange>
      </w:pPr>
      <w:ins w:id="3537" w:author="admin" w:date="2016-10-25T15:19:00Z">
        <w:r w:rsidRPr="00D634F8">
          <w:rPr>
            <w:rFonts w:ascii="Times New Roman" w:hAnsi="Times New Roman" w:hint="eastAsia"/>
            <w:rPrChange w:id="3538" w:author="admin" w:date="2016-10-25T15:5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输入电路保护：输入</w:t>
        </w:r>
        <w:r w:rsidRPr="00D634F8">
          <w:rPr>
            <w:rFonts w:ascii="Times New Roman" w:hAnsi="Times New Roman"/>
            <w:rPrChange w:id="3539" w:author="admin" w:date="2016-10-25T15:5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30V  RMS</w:t>
        </w:r>
        <w:r w:rsidRPr="00D634F8">
          <w:rPr>
            <w:rFonts w:ascii="Times New Roman" w:hAnsi="Times New Roman" w:hint="eastAsia"/>
            <w:rPrChange w:id="3540" w:author="admin" w:date="2016-10-25T15:5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电平</w:t>
        </w:r>
        <w:r w:rsidRPr="00D634F8">
          <w:rPr>
            <w:rFonts w:ascii="Times New Roman" w:hAnsi="Times New Roman"/>
            <w:rPrChange w:id="3541" w:author="admin" w:date="2016-10-25T15:5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15</w:t>
        </w:r>
        <w:r w:rsidRPr="00D634F8">
          <w:rPr>
            <w:rFonts w:ascii="Times New Roman" w:hAnsi="Times New Roman" w:hint="eastAsia"/>
            <w:rPrChange w:id="3542" w:author="admin" w:date="2016-10-25T15:5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分钟不损坏。</w:t>
        </w:r>
      </w:ins>
    </w:p>
    <w:p w:rsidR="00EC62FF" w:rsidRDefault="00D634F8">
      <w:pPr>
        <w:pStyle w:val="20"/>
        <w:numPr>
          <w:ilvl w:val="1"/>
          <w:numId w:val="4"/>
        </w:numPr>
        <w:spacing w:before="0" w:after="0" w:line="360" w:lineRule="auto"/>
        <w:rPr>
          <w:ins w:id="3543" w:author="admin" w:date="2016-10-25T15:19:00Z"/>
          <w:rFonts w:ascii="Times New Roman" w:hAnsi="Times New Roman"/>
          <w:rPrChange w:id="3544" w:author="admin" w:date="2016-10-25T15:20:00Z">
            <w:rPr>
              <w:ins w:id="3545" w:author="admin" w:date="2016-10-25T15:19:00Z"/>
            </w:rPr>
          </w:rPrChange>
        </w:rPr>
        <w:pPrChange w:id="3546" w:author="admin" w:date="2016-10-25T15:20:00Z">
          <w:pPr>
            <w:pStyle w:val="11"/>
            <w:keepNext w:val="0"/>
            <w:keepLines w:val="0"/>
            <w:widowControl/>
            <w:adjustRightInd w:val="0"/>
            <w:snapToGrid w:val="0"/>
            <w:spacing w:before="200" w:after="200" w:line="360" w:lineRule="atLeast"/>
            <w:jc w:val="both"/>
            <w:textAlignment w:val="baseline"/>
          </w:pPr>
        </w:pPrChange>
      </w:pPr>
      <w:bookmarkStart w:id="3547" w:name="_Toc461459447"/>
      <w:bookmarkStart w:id="3548" w:name="_Toc465435336"/>
      <w:ins w:id="3549" w:author="admin" w:date="2016-10-25T15:19:00Z">
        <w:r w:rsidRPr="00D634F8">
          <w:rPr>
            <w:rFonts w:ascii="Times New Roman" w:hAnsi="Times New Roman" w:hint="eastAsia"/>
            <w:rPrChange w:id="3550" w:author="admin" w:date="2016-10-25T15:20:00Z">
              <w:rPr>
                <w:rFonts w:hint="eastAsia"/>
                <w:b w:val="0"/>
                <w:bCs w:val="0"/>
                <w:i/>
                <w:iCs/>
                <w:color w:val="0000FF"/>
                <w:u w:val="single"/>
              </w:rPr>
            </w:rPrChange>
          </w:rPr>
          <w:lastRenderedPageBreak/>
          <w:t>结构特征和工作原理</w:t>
        </w:r>
        <w:bookmarkEnd w:id="3547"/>
        <w:bookmarkEnd w:id="3548"/>
      </w:ins>
    </w:p>
    <w:p w:rsidR="00EC62FF" w:rsidRDefault="00D634F8">
      <w:pPr>
        <w:pStyle w:val="30"/>
        <w:numPr>
          <w:ilvl w:val="2"/>
          <w:numId w:val="4"/>
        </w:numPr>
        <w:spacing w:before="0" w:after="0" w:line="360" w:lineRule="auto"/>
        <w:rPr>
          <w:ins w:id="3551" w:author="admin" w:date="2016-10-25T15:19:00Z"/>
          <w:rFonts w:ascii="Times New Roman" w:hAnsi="Times New Roman"/>
          <w:rPrChange w:id="3552" w:author="admin" w:date="2016-10-25T15:23:00Z">
            <w:rPr>
              <w:ins w:id="3553" w:author="admin" w:date="2016-10-25T15:19:00Z"/>
            </w:rPr>
          </w:rPrChange>
        </w:rPr>
        <w:pPrChange w:id="3554" w:author="admin" w:date="2016-10-25T15:23:00Z">
          <w:pPr>
            <w:pStyle w:val="20"/>
            <w:keepNext w:val="0"/>
            <w:keepLines w:val="0"/>
            <w:widowControl/>
            <w:numPr>
              <w:ilvl w:val="1"/>
            </w:numPr>
            <w:adjustRightInd w:val="0"/>
            <w:snapToGrid w:val="0"/>
            <w:spacing w:before="120" w:after="120" w:line="360" w:lineRule="atLeast"/>
            <w:textAlignment w:val="baseline"/>
          </w:pPr>
        </w:pPrChange>
      </w:pPr>
      <w:bookmarkStart w:id="3555" w:name="_Toc461459448"/>
      <w:bookmarkStart w:id="3556" w:name="_Toc465435337"/>
      <w:ins w:id="3557" w:author="admin" w:date="2016-10-25T15:19:00Z">
        <w:r w:rsidRPr="00D634F8">
          <w:rPr>
            <w:rFonts w:ascii="Times New Roman" w:hAnsi="Times New Roman" w:hint="eastAsia"/>
            <w:rPrChange w:id="3558" w:author="admin" w:date="2016-10-25T15:23:00Z">
              <w:rPr>
                <w:rFonts w:hint="eastAsia"/>
                <w:b w:val="0"/>
                <w:bCs w:val="0"/>
                <w:i/>
                <w:iCs/>
                <w:color w:val="0000FF"/>
                <w:u w:val="single"/>
              </w:rPr>
            </w:rPrChange>
          </w:rPr>
          <w:t>结构特征</w:t>
        </w:r>
        <w:bookmarkEnd w:id="3555"/>
        <w:bookmarkEnd w:id="3556"/>
      </w:ins>
    </w:p>
    <w:p w:rsidR="00EC62FF" w:rsidRDefault="00D634F8">
      <w:pPr>
        <w:spacing w:before="0" w:after="0" w:line="360" w:lineRule="auto"/>
        <w:ind w:firstLineChars="200" w:firstLine="420"/>
        <w:rPr>
          <w:ins w:id="3559" w:author="admin" w:date="2016-10-25T15:36:00Z"/>
          <w:rFonts w:ascii="Times New Roman" w:hAnsi="Times New Roman"/>
          <w:rPrChange w:id="3560" w:author="admin" w:date="2016-10-25T15:37:00Z">
            <w:rPr>
              <w:ins w:id="3561" w:author="admin" w:date="2016-10-25T15:36:00Z"/>
            </w:rPr>
          </w:rPrChange>
        </w:rPr>
        <w:pPrChange w:id="3562" w:author="admin" w:date="2016-10-28T16:16:00Z">
          <w:pPr/>
        </w:pPrChange>
      </w:pPr>
      <w:ins w:id="3563" w:author="admin" w:date="2016-10-25T15:19:00Z">
        <w:r w:rsidRPr="00D634F8">
          <w:rPr>
            <w:rFonts w:ascii="Times New Roman" w:hAnsi="Times New Roman"/>
            <w:rPrChange w:id="3564" w:author="admin" w:date="2016-10-25T15:37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NB-1501</w:t>
        </w:r>
        <w:r w:rsidRPr="00D634F8">
          <w:rPr>
            <w:rFonts w:ascii="Times New Roman" w:hAnsi="Times New Roman" w:hint="eastAsia"/>
            <w:rPrChange w:id="3565" w:author="admin" w:date="2016-10-25T15:37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整机外观如</w:t>
        </w:r>
        <w:r w:rsidRPr="00D634F8">
          <w:rPr>
            <w:rFonts w:ascii="Times New Roman" w:hAnsi="Times New Roman"/>
            <w:rPrChange w:id="3566" w:author="admin" w:date="2016-10-25T15:37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Pr="00D634F8">
          <w:rPr>
            <w:rFonts w:ascii="Times New Roman" w:hAnsi="Times New Roman"/>
            <w:rPrChange w:id="3567" w:author="admin" w:date="2016-10-25T15:37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 xml:space="preserve"> REF _Ref459726104 \h 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Pr="00D634F8">
        <w:rPr>
          <w:rFonts w:ascii="Times New Roman" w:hAnsi="Times New Roman"/>
          <w:rPrChange w:id="3568" w:author="admin" w:date="2016-10-25T15:37:00Z">
            <w:rPr>
              <w:rFonts w:ascii="Times New Roman" w:hAnsi="Times New Roman"/>
            </w:rPr>
          </w:rPrChange>
        </w:rPr>
      </w:r>
      <w:ins w:id="3569" w:author="admin" w:date="2016-10-25T15:19:00Z">
        <w:r w:rsidRPr="00D634F8">
          <w:rPr>
            <w:rFonts w:ascii="Times New Roman" w:hAnsi="Times New Roman"/>
            <w:rPrChange w:id="3570" w:author="admin" w:date="2016-10-25T15:37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3571" w:author="admin" w:date="2016-10-27T15:32:00Z">
        <w:r w:rsidRPr="00D634F8">
          <w:rPr>
            <w:rFonts w:ascii="Times New Roman" w:hAnsi="Times New Roman" w:hint="eastAsia"/>
            <w:rPrChange w:id="3572" w:author="admin" w:date="2016-10-27T15:32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图</w:t>
        </w:r>
        <w:r w:rsidRPr="00D634F8">
          <w:rPr>
            <w:rFonts w:ascii="Times New Roman" w:hAnsi="Times New Roman"/>
            <w:rPrChange w:id="3573" w:author="admin" w:date="2016-10-27T15:32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213</w:t>
        </w:r>
      </w:ins>
      <w:ins w:id="3574" w:author="admin" w:date="2016-10-25T15:19:00Z">
        <w:r w:rsidRPr="00D634F8">
          <w:rPr>
            <w:rFonts w:ascii="Times New Roman" w:hAnsi="Times New Roman"/>
            <w:rPrChange w:id="3575" w:author="admin" w:date="2016-10-25T15:37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 w:rsidRPr="00D634F8">
          <w:rPr>
            <w:rFonts w:ascii="Times New Roman" w:hAnsi="Times New Roman" w:hint="eastAsia"/>
            <w:rPrChange w:id="3576" w:author="admin" w:date="2016-10-25T15:37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所示。</w:t>
        </w:r>
      </w:ins>
    </w:p>
    <w:p w:rsidR="00EC62FF" w:rsidRDefault="00EC62FF" w:rsidP="007111D4">
      <w:pPr>
        <w:widowControl/>
        <w:spacing w:beforeLines="50" w:after="0" w:line="360" w:lineRule="auto"/>
        <w:jc w:val="center"/>
        <w:rPr>
          <w:ins w:id="3577" w:author="admin" w:date="2016-10-26T11:01:00Z"/>
          <w:kern w:val="0"/>
          <w:sz w:val="24"/>
          <w:szCs w:val="24"/>
          <w:rPrChange w:id="3578" w:author="admin" w:date="2016-10-27T15:57:00Z">
            <w:rPr>
              <w:ins w:id="3579" w:author="admin" w:date="2016-10-26T11:01:00Z"/>
            </w:rPr>
          </w:rPrChange>
        </w:rPr>
        <w:pPrChange w:id="3580" w:author="admin" w:date="2016-10-31T15:42:00Z">
          <w:pPr>
            <w:pStyle w:val="af5"/>
          </w:pPr>
        </w:pPrChange>
      </w:pPr>
      <w:ins w:id="3581" w:author="admin" w:date="2016-10-25T15:36:00Z">
        <w:r>
          <w:rPr>
            <w:noProof/>
            <w:kern w:val="0"/>
            <w:sz w:val="24"/>
            <w:szCs w:val="24"/>
            <w:rPrChange w:id="3582" w:author="Unknown">
              <w:rPr>
                <w:b/>
                <w:bCs/>
                <w:i/>
                <w:iCs/>
                <w:noProof/>
                <w:color w:val="0000FF"/>
                <w:u w:val="single"/>
              </w:rPr>
            </w:rPrChange>
          </w:rPr>
          <w:drawing>
            <wp:inline distT="0" distB="0" distL="0" distR="0">
              <wp:extent cx="3536488" cy="2217509"/>
              <wp:effectExtent l="19050" t="0" r="6812" b="0"/>
              <wp:docPr id="335" name="图片 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图片 2"/>
                      <pic:cNvPicPr>
                        <a:picLocks noChangeAspect="1" noChangeArrowheads="1"/>
                      </pic:cNvPicPr>
                    </pic:nvPicPr>
                    <pic:blipFill>
                      <a:blip r:embed="rId255" cstate="print">
                        <a:extLst>
                          <a:ext uri="{28A0092B-C50C-407E-A947-70E740481C1C}">
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</a:ext>
                        </a:extLst>
                      </a:blip>
                      <a:srcRect l="18692" t="24966" r="25032" b="2146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536488" cy="221750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  <w:bookmarkStart w:id="3583" w:name="_Ref459726104"/>
    </w:p>
    <w:p w:rsidR="00EC62FF" w:rsidRDefault="00D634F8" w:rsidP="007111D4">
      <w:pPr>
        <w:pStyle w:val="af5"/>
        <w:spacing w:afterLines="50"/>
        <w:rPr>
          <w:ins w:id="3584" w:author="admin" w:date="2016-10-25T15:36:00Z"/>
          <w:rPrChange w:id="3585" w:author="admin" w:date="2016-10-26T11:16:00Z">
            <w:rPr>
              <w:ins w:id="3586" w:author="admin" w:date="2016-10-25T15:36:00Z"/>
              <w:rFonts w:ascii="Times New Roman" w:hAnsi="Times New Roman"/>
              <w:color w:val="000080"/>
              <w:sz w:val="24"/>
            </w:rPr>
          </w:rPrChange>
        </w:rPr>
        <w:pPrChange w:id="3587" w:author="admin" w:date="2016-10-31T15:42:00Z">
          <w:pPr>
            <w:pStyle w:val="af5"/>
          </w:pPr>
        </w:pPrChange>
      </w:pPr>
      <w:ins w:id="3588" w:author="admin" w:date="2016-10-25T15:36:00Z">
        <w:r w:rsidRPr="00D634F8">
          <w:rPr>
            <w:rFonts w:hint="eastAsia"/>
            <w:rPrChange w:id="3589" w:author="admin" w:date="2016-10-26T11:16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图 </w:t>
        </w:r>
        <w:r w:rsidRPr="00D634F8">
          <w:rPr>
            <w:rPrChange w:id="3590" w:author="admin" w:date="2016-10-26T11:16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begin"/>
        </w:r>
        <w:r w:rsidRPr="00D634F8">
          <w:rPr>
            <w:rPrChange w:id="3591" w:author="admin" w:date="2016-10-26T11:16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 xml:space="preserve"> SEQ </w:instrText>
        </w:r>
        <w:r w:rsidRPr="00D634F8">
          <w:rPr>
            <w:rFonts w:hint="eastAsia"/>
            <w:rPrChange w:id="3592" w:author="admin" w:date="2016-10-26T11:16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>图</w:instrText>
        </w:r>
        <w:r w:rsidRPr="00D634F8">
          <w:rPr>
            <w:rPrChange w:id="3593" w:author="admin" w:date="2016-10-26T11:16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 xml:space="preserve"> \* ARABIC </w:instrText>
        </w:r>
        <w:r w:rsidRPr="00D634F8">
          <w:rPr>
            <w:rPrChange w:id="3594" w:author="admin" w:date="2016-10-26T11:16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separate"/>
        </w:r>
      </w:ins>
      <w:ins w:id="3595" w:author="admin" w:date="2016-10-27T15:32:00Z">
        <w:r w:rsidR="00415D72">
          <w:t>213</w:t>
        </w:r>
      </w:ins>
      <w:ins w:id="3596" w:author="admin" w:date="2016-10-25T15:36:00Z">
        <w:r w:rsidRPr="00D634F8">
          <w:rPr>
            <w:rPrChange w:id="3597" w:author="admin" w:date="2016-10-26T11:16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end"/>
        </w:r>
      </w:ins>
      <w:bookmarkEnd w:id="3583"/>
      <w:ins w:id="3598" w:author="admin" w:date="2016-10-25T16:38:00Z">
        <w:r w:rsidRPr="00D634F8">
          <w:rPr>
            <w:rPrChange w:id="3599" w:author="admin" w:date="2016-10-26T11:16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 </w:t>
        </w:r>
      </w:ins>
      <w:ins w:id="3600" w:author="admin" w:date="2016-10-25T15:36:00Z">
        <w:r w:rsidRPr="00D634F8">
          <w:rPr>
            <w:rFonts w:hint="eastAsia"/>
            <w:rPrChange w:id="3601" w:author="admin" w:date="2016-10-26T11:16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NBDP整机外观</w:t>
        </w:r>
      </w:ins>
    </w:p>
    <w:p w:rsidR="00EC62FF" w:rsidRDefault="00D634F8">
      <w:pPr>
        <w:spacing w:before="0" w:after="0" w:line="360" w:lineRule="auto"/>
        <w:ind w:firstLineChars="200" w:firstLine="420"/>
        <w:rPr>
          <w:ins w:id="3602" w:author="admin" w:date="2016-10-25T15:19:00Z"/>
        </w:rPr>
        <w:pPrChange w:id="3603" w:author="admin" w:date="2016-10-25T15:55:00Z">
          <w:pPr/>
        </w:pPrChange>
      </w:pPr>
      <w:ins w:id="3604" w:author="admin" w:date="2016-10-25T15:19:00Z">
        <w:r w:rsidRPr="00D634F8">
          <w:rPr>
            <w:rFonts w:ascii="Times New Roman" w:hAnsi="Times New Roman"/>
            <w:rPrChange w:id="3605" w:author="admin" w:date="2016-10-25T15:37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NB-1501</w:t>
        </w:r>
        <w:r w:rsidRPr="00D634F8">
          <w:rPr>
            <w:rFonts w:ascii="Times New Roman" w:hAnsi="Times New Roman" w:hint="eastAsia"/>
            <w:rPrChange w:id="3606" w:author="admin" w:date="2016-10-25T15:37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整机六视图如</w:t>
        </w:r>
        <w:r w:rsidRPr="00D634F8">
          <w:rPr>
            <w:rFonts w:ascii="Times New Roman" w:hAnsi="Times New Roman"/>
            <w:rPrChange w:id="3607" w:author="admin" w:date="2016-10-25T15:37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Pr="00D634F8">
          <w:rPr>
            <w:rFonts w:ascii="Times New Roman" w:hAnsi="Times New Roman"/>
            <w:rPrChange w:id="3608" w:author="admin" w:date="2016-10-25T15:37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 xml:space="preserve"> REF _Ref459726135 \h 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Pr="00D634F8">
        <w:rPr>
          <w:rFonts w:ascii="Times New Roman" w:hAnsi="Times New Roman"/>
          <w:rPrChange w:id="3609" w:author="admin" w:date="2016-10-25T15:37:00Z">
            <w:rPr>
              <w:rFonts w:ascii="Times New Roman" w:hAnsi="Times New Roman"/>
            </w:rPr>
          </w:rPrChange>
        </w:rPr>
      </w:r>
      <w:ins w:id="3610" w:author="admin" w:date="2016-10-25T15:19:00Z">
        <w:r w:rsidRPr="00D634F8">
          <w:rPr>
            <w:rFonts w:ascii="Times New Roman" w:hAnsi="Times New Roman"/>
            <w:rPrChange w:id="3611" w:author="admin" w:date="2016-10-25T15:37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3612" w:author="admin" w:date="2016-10-27T15:32:00Z">
        <w:r w:rsidRPr="00D634F8">
          <w:rPr>
            <w:rFonts w:ascii="Times New Roman" w:hAnsi="Times New Roman" w:hint="eastAsia"/>
            <w:rPrChange w:id="3613" w:author="admin" w:date="2016-10-27T15:32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图</w:t>
        </w:r>
        <w:r w:rsidRPr="00D634F8">
          <w:rPr>
            <w:rFonts w:ascii="Times New Roman" w:hAnsi="Times New Roman"/>
            <w:rPrChange w:id="3614" w:author="admin" w:date="2016-10-27T15:32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214</w:t>
        </w:r>
      </w:ins>
      <w:ins w:id="3615" w:author="admin" w:date="2016-10-25T15:19:00Z">
        <w:r w:rsidRPr="00D634F8">
          <w:rPr>
            <w:rFonts w:ascii="Times New Roman" w:hAnsi="Times New Roman"/>
            <w:rPrChange w:id="3616" w:author="admin" w:date="2016-10-25T15:37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 w:rsidRPr="00D634F8">
          <w:rPr>
            <w:rFonts w:ascii="Times New Roman" w:hAnsi="Times New Roman" w:hint="eastAsia"/>
            <w:rPrChange w:id="3617" w:author="admin" w:date="2016-10-25T15:37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所示。</w:t>
        </w:r>
      </w:ins>
    </w:p>
    <w:p w:rsidR="00EC62FF" w:rsidRDefault="00EC62FF" w:rsidP="007111D4">
      <w:pPr>
        <w:widowControl/>
        <w:spacing w:beforeLines="50" w:after="0" w:line="360" w:lineRule="auto"/>
        <w:jc w:val="center"/>
        <w:rPr>
          <w:ins w:id="3618" w:author="admin" w:date="2016-10-25T15:19:00Z"/>
          <w:kern w:val="0"/>
          <w:sz w:val="24"/>
          <w:szCs w:val="24"/>
          <w:rPrChange w:id="3619" w:author="admin" w:date="2016-10-27T15:57:00Z">
            <w:rPr>
              <w:ins w:id="3620" w:author="admin" w:date="2016-10-25T15:19:00Z"/>
            </w:rPr>
          </w:rPrChange>
        </w:rPr>
        <w:pPrChange w:id="3621" w:author="admin" w:date="2016-10-31T15:42:00Z">
          <w:pPr>
            <w:jc w:val="center"/>
          </w:pPr>
        </w:pPrChange>
      </w:pPr>
      <w:ins w:id="3622" w:author="admin" w:date="2016-10-25T15:19:00Z">
        <w:r>
          <w:rPr>
            <w:noProof/>
            <w:kern w:val="0"/>
            <w:sz w:val="24"/>
            <w:szCs w:val="24"/>
            <w:rPrChange w:id="3623" w:author="Unknown">
              <w:rPr>
                <w:b/>
                <w:bCs/>
                <w:i/>
                <w:iCs/>
                <w:noProof/>
                <w:color w:val="0000FF"/>
                <w:u w:val="single"/>
              </w:rPr>
            </w:rPrChange>
          </w:rPr>
          <w:drawing>
            <wp:inline distT="0" distB="0" distL="0" distR="0">
              <wp:extent cx="3333750" cy="2826327"/>
              <wp:effectExtent l="19050" t="0" r="0" b="0"/>
              <wp:docPr id="50" name="图片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/>
                      <pic:cNvPicPr>
                        <a:picLocks noChangeAspect="1" noChangeArrowheads="1"/>
                      </pic:cNvPicPr>
                    </pic:nvPicPr>
                    <pic:blipFill>
                      <a:blip r:embed="rId256">
                        <a:extLst>
                          <a:ext uri="{28A0092B-C50C-407E-A947-70E740481C1C}">
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</a:ext>
                        </a:extLst>
                      </a:blip>
                      <a:srcRect l="9172" t="4732" r="10649" b="3149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333750" cy="282632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EC62FF" w:rsidRDefault="00D634F8" w:rsidP="007111D4">
      <w:pPr>
        <w:pStyle w:val="af5"/>
        <w:spacing w:afterLines="50"/>
        <w:rPr>
          <w:ins w:id="3624" w:author="admin" w:date="2016-10-25T15:19:00Z"/>
          <w:rPrChange w:id="3625" w:author="admin" w:date="2016-10-26T11:16:00Z">
            <w:rPr>
              <w:ins w:id="3626" w:author="admin" w:date="2016-10-25T15:19:00Z"/>
            </w:rPr>
          </w:rPrChange>
        </w:rPr>
        <w:pPrChange w:id="3627" w:author="admin" w:date="2016-10-31T15:42:00Z">
          <w:pPr/>
        </w:pPrChange>
      </w:pPr>
      <w:bookmarkStart w:id="3628" w:name="_Ref459726135"/>
      <w:ins w:id="3629" w:author="admin" w:date="2016-10-25T15:19:00Z">
        <w:r w:rsidRPr="00D634F8">
          <w:rPr>
            <w:rFonts w:hint="eastAsia"/>
            <w:rPrChange w:id="3630" w:author="admin" w:date="2016-10-26T11:16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图 </w:t>
        </w:r>
        <w:r w:rsidRPr="00D634F8">
          <w:rPr>
            <w:rPrChange w:id="3631" w:author="admin" w:date="2016-10-26T11:16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begin"/>
        </w:r>
        <w:r w:rsidRPr="00D634F8">
          <w:rPr>
            <w:rPrChange w:id="3632" w:author="admin" w:date="2016-10-26T11:16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 xml:space="preserve"> SEQ </w:instrText>
        </w:r>
        <w:r w:rsidRPr="00D634F8">
          <w:rPr>
            <w:rFonts w:hint="eastAsia"/>
            <w:rPrChange w:id="3633" w:author="admin" w:date="2016-10-26T11:16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>图</w:instrText>
        </w:r>
        <w:r w:rsidRPr="00D634F8">
          <w:rPr>
            <w:rPrChange w:id="3634" w:author="admin" w:date="2016-10-26T11:16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 xml:space="preserve"> \* ARABIC </w:instrText>
        </w:r>
        <w:r w:rsidRPr="00D634F8">
          <w:rPr>
            <w:rPrChange w:id="3635" w:author="admin" w:date="2016-10-26T11:16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separate"/>
        </w:r>
      </w:ins>
      <w:ins w:id="3636" w:author="admin" w:date="2016-10-27T15:32:00Z">
        <w:r w:rsidR="00415D72">
          <w:t>214</w:t>
        </w:r>
      </w:ins>
      <w:ins w:id="3637" w:author="admin" w:date="2016-10-25T15:19:00Z">
        <w:r w:rsidRPr="00D634F8">
          <w:rPr>
            <w:rPrChange w:id="3638" w:author="admin" w:date="2016-10-26T11:16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end"/>
        </w:r>
        <w:bookmarkEnd w:id="3628"/>
        <w:r w:rsidRPr="00D634F8">
          <w:rPr>
            <w:rPrChange w:id="3639" w:author="admin" w:date="2016-10-26T11:16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</w:t>
        </w:r>
      </w:ins>
      <w:ins w:id="3640" w:author="admin" w:date="2016-10-25T16:38:00Z">
        <w:r w:rsidRPr="00D634F8">
          <w:rPr>
            <w:rPrChange w:id="3641" w:author="admin" w:date="2016-10-26T11:16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</w:t>
        </w:r>
      </w:ins>
      <w:ins w:id="3642" w:author="admin" w:date="2016-10-25T15:19:00Z">
        <w:r w:rsidRPr="00D634F8">
          <w:rPr>
            <w:rPrChange w:id="3643" w:author="admin" w:date="2016-10-26T11:16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NBDP</w:t>
        </w:r>
        <w:r w:rsidRPr="00D634F8">
          <w:rPr>
            <w:rFonts w:hint="eastAsia"/>
            <w:rPrChange w:id="3644" w:author="admin" w:date="2016-10-26T11:16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结构设计整机六视图</w:t>
        </w:r>
      </w:ins>
    </w:p>
    <w:p w:rsidR="00EC62FF" w:rsidRDefault="00D634F8">
      <w:pPr>
        <w:pStyle w:val="30"/>
        <w:numPr>
          <w:ilvl w:val="2"/>
          <w:numId w:val="4"/>
        </w:numPr>
        <w:spacing w:before="0" w:after="0" w:line="360" w:lineRule="auto"/>
        <w:rPr>
          <w:ins w:id="3645" w:author="admin" w:date="2016-10-25T15:19:00Z"/>
          <w:rFonts w:ascii="Times New Roman" w:hAnsi="Times New Roman"/>
          <w:rPrChange w:id="3646" w:author="admin" w:date="2016-10-25T15:23:00Z">
            <w:rPr>
              <w:ins w:id="3647" w:author="admin" w:date="2016-10-25T15:19:00Z"/>
            </w:rPr>
          </w:rPrChange>
        </w:rPr>
        <w:pPrChange w:id="3648" w:author="admin" w:date="2016-10-25T15:23:00Z">
          <w:pPr>
            <w:pStyle w:val="20"/>
            <w:keepNext w:val="0"/>
            <w:keepLines w:val="0"/>
            <w:widowControl/>
            <w:numPr>
              <w:ilvl w:val="1"/>
            </w:numPr>
            <w:adjustRightInd w:val="0"/>
            <w:snapToGrid w:val="0"/>
            <w:spacing w:before="120" w:after="120" w:line="360" w:lineRule="atLeast"/>
            <w:textAlignment w:val="baseline"/>
          </w:pPr>
        </w:pPrChange>
      </w:pPr>
      <w:bookmarkStart w:id="3649" w:name="_Toc461459449"/>
      <w:bookmarkStart w:id="3650" w:name="_Toc465435338"/>
      <w:ins w:id="3651" w:author="admin" w:date="2016-10-25T15:19:00Z">
        <w:r w:rsidRPr="00D634F8">
          <w:rPr>
            <w:rFonts w:ascii="Times New Roman" w:hAnsi="Times New Roman" w:hint="eastAsia"/>
            <w:rPrChange w:id="3652" w:author="admin" w:date="2016-10-25T15:23:00Z">
              <w:rPr>
                <w:rFonts w:hint="eastAsia"/>
                <w:b w:val="0"/>
                <w:bCs w:val="0"/>
                <w:i/>
                <w:iCs/>
                <w:color w:val="0000FF"/>
                <w:u w:val="single"/>
              </w:rPr>
            </w:rPrChange>
          </w:rPr>
          <w:lastRenderedPageBreak/>
          <w:t>工作原理</w:t>
        </w:r>
        <w:bookmarkEnd w:id="3649"/>
        <w:bookmarkEnd w:id="3650"/>
      </w:ins>
    </w:p>
    <w:p w:rsidR="00EC62FF" w:rsidRDefault="00D634F8">
      <w:pPr>
        <w:pStyle w:val="41"/>
        <w:numPr>
          <w:ilvl w:val="3"/>
          <w:numId w:val="4"/>
        </w:numPr>
        <w:spacing w:before="0" w:after="0" w:line="360" w:lineRule="auto"/>
        <w:rPr>
          <w:ins w:id="3653" w:author="admin" w:date="2016-10-25T15:19:00Z"/>
          <w:rFonts w:ascii="Times New Roman" w:hAnsi="Times New Roman"/>
          <w:rPrChange w:id="3654" w:author="admin" w:date="2016-10-25T15:25:00Z">
            <w:rPr>
              <w:ins w:id="3655" w:author="admin" w:date="2016-10-25T15:19:00Z"/>
            </w:rPr>
          </w:rPrChange>
        </w:rPr>
        <w:pPrChange w:id="3656" w:author="admin" w:date="2016-10-25T15:25:00Z">
          <w:pPr>
            <w:pStyle w:val="30"/>
            <w:keepNext w:val="0"/>
            <w:keepLines w:val="0"/>
            <w:widowControl/>
            <w:numPr>
              <w:ilvl w:val="2"/>
            </w:numPr>
            <w:adjustRightInd w:val="0"/>
            <w:snapToGrid w:val="0"/>
            <w:spacing w:before="120" w:after="120" w:line="360" w:lineRule="atLeast"/>
            <w:textAlignment w:val="baseline"/>
          </w:pPr>
        </w:pPrChange>
      </w:pPr>
      <w:bookmarkStart w:id="3657" w:name="_Toc416954936"/>
      <w:ins w:id="3658" w:author="admin" w:date="2016-10-25T15:19:00Z">
        <w:r w:rsidRPr="00D634F8">
          <w:rPr>
            <w:rFonts w:ascii="Times New Roman" w:hAnsi="Times New Roman" w:hint="eastAsia"/>
            <w:rPrChange w:id="3659" w:author="admin" w:date="2016-10-25T15:25:00Z">
              <w:rPr>
                <w:rFonts w:hint="eastAsia"/>
                <w:b w:val="0"/>
                <w:bCs w:val="0"/>
                <w:i/>
                <w:iCs/>
                <w:color w:val="0000FF"/>
                <w:u w:val="single"/>
              </w:rPr>
            </w:rPrChange>
          </w:rPr>
          <w:t>系统组成</w:t>
        </w:r>
        <w:bookmarkEnd w:id="3657"/>
      </w:ins>
    </w:p>
    <w:p w:rsidR="00EC62FF" w:rsidRDefault="00D634F8">
      <w:pPr>
        <w:spacing w:before="0" w:after="0" w:line="360" w:lineRule="auto"/>
        <w:ind w:firstLineChars="200" w:firstLine="420"/>
        <w:rPr>
          <w:ins w:id="3660" w:author="admin" w:date="2016-10-25T15:19:00Z"/>
          <w:rFonts w:ascii="Times New Roman" w:hAnsi="Times New Roman"/>
          <w:rPrChange w:id="3661" w:author="admin" w:date="2016-10-25T15:37:00Z">
            <w:rPr>
              <w:ins w:id="3662" w:author="admin" w:date="2016-10-25T15:19:00Z"/>
            </w:rPr>
          </w:rPrChange>
        </w:rPr>
        <w:pPrChange w:id="3663" w:author="admin" w:date="2016-10-25T15:37:00Z">
          <w:pPr/>
        </w:pPrChange>
      </w:pPr>
      <w:ins w:id="3664" w:author="admin" w:date="2016-10-25T15:19:00Z">
        <w:r w:rsidRPr="00D634F8">
          <w:rPr>
            <w:rFonts w:ascii="Times New Roman" w:hAnsi="Times New Roman"/>
            <w:rPrChange w:id="3665" w:author="admin" w:date="2016-10-25T15:37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NBDP</w:t>
        </w:r>
        <w:r w:rsidRPr="00D634F8">
          <w:rPr>
            <w:rFonts w:ascii="Times New Roman" w:hAnsi="Times New Roman" w:hint="eastAsia"/>
            <w:rPrChange w:id="3666" w:author="admin" w:date="2016-10-25T15:37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终端与中高频电台、天调等设备一起称为中高频组合电台，满足</w:t>
        </w:r>
        <w:r w:rsidRPr="00D634F8">
          <w:rPr>
            <w:rFonts w:ascii="Times New Roman" w:hAnsi="Times New Roman"/>
            <w:rPrChange w:id="3667" w:author="admin" w:date="2016-10-25T15:37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A3</w:t>
        </w:r>
        <w:r w:rsidRPr="00D634F8">
          <w:rPr>
            <w:rFonts w:ascii="Times New Roman" w:hAnsi="Times New Roman" w:hint="eastAsia"/>
            <w:rPrChange w:id="3668" w:author="admin" w:date="2016-10-25T15:37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海域以下的标准应用，如</w:t>
        </w:r>
        <w:r w:rsidRPr="00D634F8">
          <w:rPr>
            <w:rFonts w:ascii="Times New Roman" w:hAnsi="Times New Roman"/>
            <w:rPrChange w:id="3669" w:author="admin" w:date="2016-10-25T15:37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Pr="00D634F8">
          <w:rPr>
            <w:rFonts w:ascii="Times New Roman" w:hAnsi="Times New Roman"/>
            <w:rPrChange w:id="3670" w:author="admin" w:date="2016-10-25T15:37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 xml:space="preserve"> REF _Ref457998331 \h 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Pr="00D634F8">
        <w:rPr>
          <w:rFonts w:ascii="Times New Roman" w:hAnsi="Times New Roman"/>
          <w:rPrChange w:id="3671" w:author="admin" w:date="2016-10-25T15:37:00Z">
            <w:rPr>
              <w:rFonts w:ascii="Times New Roman" w:hAnsi="Times New Roman"/>
            </w:rPr>
          </w:rPrChange>
        </w:rPr>
      </w:r>
      <w:ins w:id="3672" w:author="admin" w:date="2016-10-25T15:19:00Z">
        <w:r w:rsidRPr="00D634F8">
          <w:rPr>
            <w:rFonts w:ascii="Times New Roman" w:hAnsi="Times New Roman"/>
            <w:rPrChange w:id="3673" w:author="admin" w:date="2016-10-25T15:37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3674" w:author="admin" w:date="2016-10-27T15:32:00Z">
        <w:r w:rsidRPr="00D634F8">
          <w:rPr>
            <w:rFonts w:ascii="Times New Roman" w:hAnsi="Times New Roman" w:hint="eastAsia"/>
            <w:rPrChange w:id="3675" w:author="admin" w:date="2016-10-27T15:32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图</w:t>
        </w:r>
        <w:r w:rsidRPr="00D634F8">
          <w:rPr>
            <w:rFonts w:ascii="Times New Roman" w:hAnsi="Times New Roman"/>
            <w:rPrChange w:id="3676" w:author="admin" w:date="2016-10-27T15:32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215</w:t>
        </w:r>
      </w:ins>
      <w:ins w:id="3677" w:author="admin" w:date="2016-10-25T15:19:00Z">
        <w:r w:rsidRPr="00D634F8">
          <w:rPr>
            <w:rFonts w:ascii="Times New Roman" w:hAnsi="Times New Roman"/>
            <w:rPrChange w:id="3678" w:author="admin" w:date="2016-10-25T15:37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 w:rsidRPr="00D634F8">
          <w:rPr>
            <w:rFonts w:ascii="Times New Roman" w:hAnsi="Times New Roman" w:hint="eastAsia"/>
            <w:rPrChange w:id="3679" w:author="admin" w:date="2016-10-25T15:37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所示。</w:t>
        </w:r>
      </w:ins>
    </w:p>
    <w:bookmarkStart w:id="3680" w:name="OLE_LINK7"/>
    <w:p w:rsidR="00EC62FF" w:rsidRDefault="008B43FA" w:rsidP="007111D4">
      <w:pPr>
        <w:widowControl/>
        <w:spacing w:beforeLines="50" w:after="0" w:line="360" w:lineRule="auto"/>
        <w:jc w:val="center"/>
        <w:rPr>
          <w:ins w:id="3681" w:author="admin" w:date="2016-10-25T15:19:00Z"/>
          <w:kern w:val="0"/>
          <w:sz w:val="24"/>
          <w:szCs w:val="24"/>
          <w:rPrChange w:id="3682" w:author="admin" w:date="2016-10-27T15:57:00Z">
            <w:rPr>
              <w:ins w:id="3683" w:author="admin" w:date="2016-10-25T15:19:00Z"/>
            </w:rPr>
          </w:rPrChange>
        </w:rPr>
        <w:pPrChange w:id="3684" w:author="admin" w:date="2016-10-31T15:42:00Z">
          <w:pPr>
            <w:jc w:val="center"/>
          </w:pPr>
        </w:pPrChange>
      </w:pPr>
      <w:ins w:id="3685" w:author="admin" w:date="2016-10-25T15:19:00Z">
        <w:r w:rsidRPr="004F7AF4">
          <w:rPr>
            <w:kern w:val="0"/>
            <w:sz w:val="24"/>
            <w:szCs w:val="24"/>
            <w:rPrChange w:id="3686" w:author="admin" w:date="2016-10-27T15:57:00Z">
              <w:rPr>
                <w:kern w:val="0"/>
                <w:sz w:val="24"/>
                <w:szCs w:val="24"/>
              </w:rPr>
            </w:rPrChange>
          </w:rPr>
          <w:object w:dxaOrig="7975" w:dyaOrig="7161">
            <v:shape id="_x0000_i1027" type="#_x0000_t75" style="width:273.25pt;height:252.55pt" o:ole="">
              <v:imagedata r:id="rId257" o:title="" croptop="-870f" cropbottom="-2371f"/>
            </v:shape>
            <o:OLEObject Type="Embed" ProgID="Visio.Drawing.11" ShapeID="_x0000_i1027" DrawAspect="Content" ObjectID="_1539436261" r:id="rId258"/>
          </w:object>
        </w:r>
      </w:ins>
      <w:bookmarkEnd w:id="3680"/>
    </w:p>
    <w:p w:rsidR="00EC62FF" w:rsidRDefault="00D634F8" w:rsidP="007111D4">
      <w:pPr>
        <w:pStyle w:val="af5"/>
        <w:spacing w:afterLines="50"/>
        <w:rPr>
          <w:ins w:id="3687" w:author="admin" w:date="2016-10-25T15:19:00Z"/>
          <w:rPrChange w:id="3688" w:author="admin" w:date="2016-10-26T11:16:00Z">
            <w:rPr>
              <w:ins w:id="3689" w:author="admin" w:date="2016-10-25T15:19:00Z"/>
              <w:rFonts w:ascii="Times New Roman" w:hAnsi="Times New Roman"/>
              <w:color w:val="000080"/>
              <w:sz w:val="24"/>
            </w:rPr>
          </w:rPrChange>
        </w:rPr>
        <w:pPrChange w:id="3690" w:author="admin" w:date="2016-10-31T15:42:00Z">
          <w:pPr>
            <w:pStyle w:val="af5"/>
          </w:pPr>
        </w:pPrChange>
      </w:pPr>
      <w:bookmarkStart w:id="3691" w:name="_Ref457998331"/>
      <w:ins w:id="3692" w:author="admin" w:date="2016-10-25T15:19:00Z">
        <w:r w:rsidRPr="00D634F8">
          <w:rPr>
            <w:rFonts w:hint="eastAsia"/>
            <w:rPrChange w:id="3693" w:author="admin" w:date="2016-10-26T11:16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图 </w:t>
        </w:r>
        <w:r w:rsidRPr="00D634F8">
          <w:rPr>
            <w:rPrChange w:id="3694" w:author="admin" w:date="2016-10-26T11:16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begin"/>
        </w:r>
        <w:r w:rsidRPr="00D634F8">
          <w:rPr>
            <w:rPrChange w:id="3695" w:author="admin" w:date="2016-10-26T11:16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 xml:space="preserve"> SEQ </w:instrText>
        </w:r>
        <w:r w:rsidRPr="00D634F8">
          <w:rPr>
            <w:rFonts w:hint="eastAsia"/>
            <w:rPrChange w:id="3696" w:author="admin" w:date="2016-10-26T11:16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>图</w:instrText>
        </w:r>
        <w:r w:rsidRPr="00D634F8">
          <w:rPr>
            <w:rPrChange w:id="3697" w:author="admin" w:date="2016-10-26T11:16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 xml:space="preserve"> \* ARABIC </w:instrText>
        </w:r>
        <w:r w:rsidRPr="00D634F8">
          <w:rPr>
            <w:rPrChange w:id="3698" w:author="admin" w:date="2016-10-26T11:16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separate"/>
        </w:r>
      </w:ins>
      <w:ins w:id="3699" w:author="admin" w:date="2016-10-27T15:32:00Z">
        <w:r w:rsidR="00415D72">
          <w:t>215</w:t>
        </w:r>
      </w:ins>
      <w:ins w:id="3700" w:author="admin" w:date="2016-10-25T15:19:00Z">
        <w:r w:rsidRPr="00D634F8">
          <w:rPr>
            <w:rPrChange w:id="3701" w:author="admin" w:date="2016-10-26T11:16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end"/>
        </w:r>
      </w:ins>
      <w:bookmarkEnd w:id="3691"/>
      <w:ins w:id="3702" w:author="admin" w:date="2016-10-25T16:38:00Z">
        <w:r w:rsidRPr="00D634F8">
          <w:rPr>
            <w:rPrChange w:id="3703" w:author="admin" w:date="2016-10-26T11:16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 </w:t>
        </w:r>
      </w:ins>
      <w:ins w:id="3704" w:author="admin" w:date="2016-10-25T15:19:00Z">
        <w:r w:rsidRPr="00D634F8">
          <w:rPr>
            <w:rFonts w:hint="eastAsia"/>
            <w:rPrChange w:id="3705" w:author="admin" w:date="2016-10-26T11:16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中高频组合电台</w:t>
        </w:r>
      </w:ins>
    </w:p>
    <w:p w:rsidR="00EC62FF" w:rsidRDefault="00D634F8">
      <w:pPr>
        <w:spacing w:before="0" w:after="0" w:line="360" w:lineRule="auto"/>
        <w:ind w:firstLineChars="200" w:firstLine="420"/>
        <w:rPr>
          <w:ins w:id="3706" w:author="admin" w:date="2016-10-25T15:19:00Z"/>
          <w:rFonts w:ascii="Times New Roman" w:hAnsi="Times New Roman"/>
          <w:rPrChange w:id="3707" w:author="admin" w:date="2016-10-25T15:37:00Z">
            <w:rPr>
              <w:ins w:id="3708" w:author="admin" w:date="2016-10-25T15:19:00Z"/>
            </w:rPr>
          </w:rPrChange>
        </w:rPr>
        <w:pPrChange w:id="3709" w:author="admin" w:date="2016-10-25T15:37:00Z">
          <w:pPr/>
        </w:pPrChange>
      </w:pPr>
      <w:ins w:id="3710" w:author="admin" w:date="2016-10-25T15:19:00Z">
        <w:r w:rsidRPr="00D634F8">
          <w:rPr>
            <w:rFonts w:ascii="Times New Roman" w:hAnsi="Times New Roman" w:hint="eastAsia"/>
            <w:rPrChange w:id="3711" w:author="admin" w:date="2016-10-25T15:37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其中，</w:t>
        </w:r>
        <w:r w:rsidRPr="00D634F8">
          <w:rPr>
            <w:rFonts w:ascii="Times New Roman" w:hAnsi="Times New Roman"/>
            <w:rPrChange w:id="3712" w:author="admin" w:date="2016-10-25T15:37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NBDP</w:t>
        </w:r>
        <w:r w:rsidRPr="00D634F8">
          <w:rPr>
            <w:rFonts w:ascii="Times New Roman" w:hAnsi="Times New Roman" w:hint="eastAsia"/>
            <w:rPrChange w:id="3713" w:author="admin" w:date="2016-10-25T15:37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终端包括：</w:t>
        </w:r>
        <w:r w:rsidRPr="00D634F8">
          <w:rPr>
            <w:rFonts w:ascii="Times New Roman" w:hAnsi="Times New Roman"/>
            <w:rPrChange w:id="3714" w:author="admin" w:date="2016-10-25T15:37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NBDP</w:t>
        </w:r>
        <w:r w:rsidRPr="00D634F8">
          <w:rPr>
            <w:rFonts w:ascii="Times New Roman" w:hAnsi="Times New Roman" w:hint="eastAsia"/>
            <w:rPrChange w:id="3715" w:author="admin" w:date="2016-10-25T15:37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主机、热敏打印机（可选配）、</w:t>
        </w:r>
        <w:r w:rsidRPr="00D634F8">
          <w:rPr>
            <w:rFonts w:ascii="Times New Roman" w:hAnsi="Times New Roman"/>
            <w:rPrChange w:id="3716" w:author="admin" w:date="2016-10-25T15:37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USB</w:t>
        </w:r>
        <w:r w:rsidRPr="00D634F8">
          <w:rPr>
            <w:rFonts w:ascii="Times New Roman" w:hAnsi="Times New Roman" w:hint="eastAsia"/>
            <w:rPrChange w:id="3717" w:author="admin" w:date="2016-10-25T15:37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键盘。工作时，</w:t>
        </w:r>
        <w:r w:rsidRPr="00D634F8">
          <w:rPr>
            <w:rFonts w:ascii="Times New Roman" w:hAnsi="Times New Roman"/>
            <w:rPrChange w:id="3718" w:author="admin" w:date="2016-10-25T15:37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NBDP</w:t>
        </w:r>
        <w:r w:rsidRPr="00D634F8">
          <w:rPr>
            <w:rFonts w:ascii="Times New Roman" w:hAnsi="Times New Roman" w:hint="eastAsia"/>
            <w:rPrChange w:id="3719" w:author="admin" w:date="2016-10-25T15:37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终端不可作为独立设备使用，必须与我们的中高频电台配合才能正常使用，</w:t>
        </w:r>
        <w:r w:rsidRPr="00D634F8">
          <w:rPr>
            <w:rFonts w:ascii="Times New Roman" w:hAnsi="Times New Roman"/>
            <w:rPrChange w:id="3720" w:author="admin" w:date="2016-10-25T15:37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NBDP</w:t>
        </w:r>
        <w:r w:rsidRPr="00D634F8">
          <w:rPr>
            <w:rFonts w:ascii="Times New Roman" w:hAnsi="Times New Roman" w:hint="eastAsia"/>
            <w:rPrChange w:id="3721" w:author="admin" w:date="2016-10-25T15:37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与中高频电台之间通过</w:t>
        </w:r>
        <w:r w:rsidRPr="00D634F8">
          <w:rPr>
            <w:rFonts w:ascii="Times New Roman" w:hAnsi="Times New Roman"/>
            <w:rPrChange w:id="3722" w:author="admin" w:date="2016-10-25T15:37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422</w:t>
        </w:r>
        <w:r w:rsidRPr="00D634F8">
          <w:rPr>
            <w:rFonts w:ascii="Times New Roman" w:hAnsi="Times New Roman" w:hint="eastAsia"/>
            <w:rPrChange w:id="3723" w:author="admin" w:date="2016-10-25T15:37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串口通信。</w:t>
        </w:r>
      </w:ins>
    </w:p>
    <w:p w:rsidR="00EC62FF" w:rsidRDefault="00D634F8">
      <w:pPr>
        <w:pStyle w:val="41"/>
        <w:numPr>
          <w:ilvl w:val="3"/>
          <w:numId w:val="4"/>
        </w:numPr>
        <w:spacing w:before="0" w:after="0" w:line="360" w:lineRule="auto"/>
        <w:rPr>
          <w:ins w:id="3724" w:author="admin" w:date="2016-10-25T15:19:00Z"/>
          <w:rFonts w:ascii="Times New Roman" w:hAnsi="Times New Roman"/>
          <w:rPrChange w:id="3725" w:author="admin" w:date="2016-10-25T15:25:00Z">
            <w:rPr>
              <w:ins w:id="3726" w:author="admin" w:date="2016-10-25T15:19:00Z"/>
            </w:rPr>
          </w:rPrChange>
        </w:rPr>
        <w:pPrChange w:id="3727" w:author="admin" w:date="2016-10-25T15:25:00Z">
          <w:pPr>
            <w:pStyle w:val="30"/>
            <w:keepNext w:val="0"/>
            <w:keepLines w:val="0"/>
            <w:widowControl/>
            <w:numPr>
              <w:ilvl w:val="2"/>
            </w:numPr>
            <w:adjustRightInd w:val="0"/>
            <w:snapToGrid w:val="0"/>
            <w:spacing w:before="120" w:after="120" w:line="360" w:lineRule="atLeast"/>
            <w:textAlignment w:val="baseline"/>
          </w:pPr>
        </w:pPrChange>
      </w:pPr>
      <w:bookmarkStart w:id="3728" w:name="_Toc416954937"/>
      <w:ins w:id="3729" w:author="admin" w:date="2016-10-25T15:19:00Z">
        <w:r w:rsidRPr="00D634F8">
          <w:rPr>
            <w:rFonts w:ascii="Times New Roman" w:hAnsi="Times New Roman"/>
            <w:rPrChange w:id="3730" w:author="admin" w:date="2016-10-25T15:25:00Z">
              <w:rPr>
                <w:b w:val="0"/>
                <w:bCs w:val="0"/>
                <w:i/>
                <w:iCs/>
                <w:color w:val="0000FF"/>
                <w:u w:val="single"/>
              </w:rPr>
            </w:rPrChange>
          </w:rPr>
          <w:t>NBDP</w:t>
        </w:r>
        <w:r w:rsidRPr="00D634F8">
          <w:rPr>
            <w:rFonts w:ascii="Times New Roman" w:hAnsi="Times New Roman" w:hint="eastAsia"/>
            <w:rPrChange w:id="3731" w:author="admin" w:date="2016-10-25T15:25:00Z">
              <w:rPr>
                <w:rFonts w:hint="eastAsia"/>
                <w:b w:val="0"/>
                <w:bCs w:val="0"/>
                <w:i/>
                <w:iCs/>
                <w:color w:val="0000FF"/>
                <w:u w:val="single"/>
              </w:rPr>
            </w:rPrChange>
          </w:rPr>
          <w:t>主机</w:t>
        </w:r>
        <w:bookmarkEnd w:id="3728"/>
      </w:ins>
    </w:p>
    <w:p w:rsidR="00EC62FF" w:rsidRDefault="00D634F8">
      <w:pPr>
        <w:spacing w:before="0" w:after="0" w:line="360" w:lineRule="auto"/>
        <w:ind w:firstLineChars="200" w:firstLine="420"/>
        <w:rPr>
          <w:ins w:id="3732" w:author="admin" w:date="2016-10-25T15:19:00Z"/>
          <w:rFonts w:ascii="Times New Roman" w:hAnsi="Times New Roman"/>
          <w:rPrChange w:id="3733" w:author="admin" w:date="2016-10-25T15:37:00Z">
            <w:rPr>
              <w:ins w:id="3734" w:author="admin" w:date="2016-10-25T15:19:00Z"/>
            </w:rPr>
          </w:rPrChange>
        </w:rPr>
        <w:pPrChange w:id="3735" w:author="admin" w:date="2016-10-25T15:37:00Z">
          <w:pPr/>
        </w:pPrChange>
      </w:pPr>
      <w:ins w:id="3736" w:author="admin" w:date="2016-10-25T15:19:00Z">
        <w:r w:rsidRPr="00D634F8">
          <w:rPr>
            <w:rFonts w:ascii="Times New Roman" w:hAnsi="Times New Roman"/>
            <w:rPrChange w:id="3737" w:author="admin" w:date="2016-10-25T15:37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NBDP</w:t>
        </w:r>
        <w:r w:rsidRPr="00D634F8">
          <w:rPr>
            <w:rFonts w:ascii="Times New Roman" w:hAnsi="Times New Roman" w:hint="eastAsia"/>
            <w:rPrChange w:id="3738" w:author="admin" w:date="2016-10-25T15:37:00Z">
              <w:rPr>
                <w:rFonts w:ascii="Times New Roman" w:hAnsi="Times New Roman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主机</w:t>
        </w:r>
      </w:ins>
      <w:ins w:id="3739" w:author="admin" w:date="2016-10-26T08:59:00Z">
        <w:r w:rsidR="00375367">
          <w:rPr>
            <w:rFonts w:ascii="Times New Roman" w:hAnsi="Times New Roman" w:hint="eastAsia"/>
          </w:rPr>
          <w:t>由</w:t>
        </w:r>
      </w:ins>
      <w:ins w:id="3740" w:author="admin" w:date="2016-10-25T15:19:00Z">
        <w:r w:rsidRPr="00D634F8">
          <w:rPr>
            <w:rFonts w:ascii="Times New Roman" w:hAnsi="Times New Roman" w:hint="eastAsia"/>
            <w:rPrChange w:id="3741" w:author="admin" w:date="2016-10-25T15:37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主机结构、</w:t>
        </w:r>
        <w:r w:rsidRPr="00D634F8">
          <w:rPr>
            <w:rFonts w:ascii="Times New Roman" w:hAnsi="Times New Roman"/>
            <w:rPrChange w:id="3742" w:author="admin" w:date="2016-10-25T15:37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ARM</w:t>
        </w:r>
        <w:r w:rsidRPr="00D634F8">
          <w:rPr>
            <w:rFonts w:ascii="Times New Roman" w:hAnsi="Times New Roman" w:hint="eastAsia"/>
            <w:rPrChange w:id="3743" w:author="admin" w:date="2016-10-25T15:37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处理板、</w:t>
        </w:r>
        <w:r w:rsidRPr="00D634F8">
          <w:rPr>
            <w:rFonts w:ascii="Times New Roman" w:hAnsi="Times New Roman"/>
            <w:rPrChange w:id="3744" w:author="admin" w:date="2016-10-25T15:37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10.4</w:t>
        </w:r>
        <w:r w:rsidRPr="00D634F8">
          <w:rPr>
            <w:rFonts w:ascii="Times New Roman" w:hAnsi="Times New Roman" w:hint="eastAsia"/>
            <w:rPrChange w:id="3745" w:author="admin" w:date="2016-10-25T15:37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寸</w:t>
        </w:r>
        <w:r w:rsidRPr="00D634F8">
          <w:rPr>
            <w:rFonts w:ascii="Times New Roman" w:hAnsi="Times New Roman"/>
            <w:rPrChange w:id="3746" w:author="admin" w:date="2016-10-25T15:37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TFT</w:t>
        </w:r>
        <w:r w:rsidRPr="00D634F8">
          <w:rPr>
            <w:rFonts w:ascii="Times New Roman" w:hAnsi="Times New Roman" w:hint="eastAsia"/>
            <w:rPrChange w:id="3747" w:author="admin" w:date="2016-10-25T15:37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屏、电源板、前面板按键主板、前面板按键</w:t>
        </w:r>
        <w:r w:rsidRPr="00D634F8">
          <w:rPr>
            <w:rFonts w:ascii="Times New Roman" w:hAnsi="Times New Roman"/>
            <w:rPrChange w:id="3748" w:author="admin" w:date="2016-10-25T15:37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USB</w:t>
        </w:r>
        <w:r w:rsidRPr="00D634F8">
          <w:rPr>
            <w:rFonts w:ascii="Times New Roman" w:hAnsi="Times New Roman" w:hint="eastAsia"/>
            <w:rPrChange w:id="3749" w:author="admin" w:date="2016-10-25T15:37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子板等组成，如</w:t>
        </w:r>
        <w:r w:rsidRPr="00D634F8">
          <w:rPr>
            <w:rFonts w:ascii="Times New Roman" w:hAnsi="Times New Roman"/>
            <w:rPrChange w:id="3750" w:author="admin" w:date="2016-10-25T15:37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Pr="00D634F8">
          <w:rPr>
            <w:rFonts w:ascii="Times New Roman" w:hAnsi="Times New Roman"/>
            <w:rPrChange w:id="3751" w:author="admin" w:date="2016-10-25T15:37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 xml:space="preserve"> REF _Ref425253808 \h 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Pr="00D634F8">
        <w:rPr>
          <w:rFonts w:ascii="Times New Roman" w:hAnsi="Times New Roman"/>
          <w:rPrChange w:id="3752" w:author="admin" w:date="2016-10-25T15:37:00Z">
            <w:rPr>
              <w:rFonts w:ascii="Times New Roman" w:hAnsi="Times New Roman"/>
            </w:rPr>
          </w:rPrChange>
        </w:rPr>
      </w:r>
      <w:ins w:id="3753" w:author="admin" w:date="2016-10-25T15:19:00Z">
        <w:r w:rsidRPr="00D634F8">
          <w:rPr>
            <w:rFonts w:ascii="Times New Roman" w:hAnsi="Times New Roman"/>
            <w:rPrChange w:id="3754" w:author="admin" w:date="2016-10-25T15:37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3755" w:author="admin" w:date="2016-10-27T15:32:00Z">
        <w:r w:rsidRPr="00D634F8">
          <w:rPr>
            <w:rFonts w:ascii="Times New Roman" w:hAnsi="Times New Roman" w:hint="eastAsia"/>
            <w:rPrChange w:id="3756" w:author="admin" w:date="2016-10-27T15:32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图</w:t>
        </w:r>
        <w:r w:rsidRPr="00D634F8">
          <w:rPr>
            <w:rFonts w:ascii="Times New Roman" w:hAnsi="Times New Roman"/>
            <w:rPrChange w:id="3757" w:author="admin" w:date="2016-10-27T15:32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 xml:space="preserve"> 216</w:t>
        </w:r>
      </w:ins>
      <w:ins w:id="3758" w:author="admin" w:date="2016-10-25T15:19:00Z">
        <w:r w:rsidRPr="00D634F8">
          <w:rPr>
            <w:rFonts w:ascii="Times New Roman" w:hAnsi="Times New Roman"/>
            <w:rPrChange w:id="3759" w:author="admin" w:date="2016-10-25T15:37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 w:rsidRPr="00D634F8">
          <w:rPr>
            <w:rFonts w:ascii="Times New Roman" w:hAnsi="Times New Roman" w:hint="eastAsia"/>
            <w:rPrChange w:id="3760" w:author="admin" w:date="2016-10-25T15:37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所示。</w:t>
        </w:r>
      </w:ins>
    </w:p>
    <w:p w:rsidR="00EC62FF" w:rsidRDefault="00D634F8">
      <w:pPr>
        <w:spacing w:before="0" w:after="0" w:line="360" w:lineRule="auto"/>
        <w:ind w:firstLineChars="200" w:firstLine="420"/>
        <w:rPr>
          <w:ins w:id="3761" w:author="admin" w:date="2016-10-25T15:19:00Z"/>
          <w:rFonts w:ascii="Times New Roman" w:hAnsi="Times New Roman"/>
          <w:rPrChange w:id="3762" w:author="admin" w:date="2016-10-25T15:37:00Z">
            <w:rPr>
              <w:ins w:id="3763" w:author="admin" w:date="2016-10-25T15:19:00Z"/>
            </w:rPr>
          </w:rPrChange>
        </w:rPr>
        <w:pPrChange w:id="3764" w:author="admin" w:date="2016-10-25T15:37:00Z">
          <w:pPr/>
        </w:pPrChange>
      </w:pPr>
      <w:ins w:id="3765" w:author="admin" w:date="2016-10-25T15:19:00Z">
        <w:r w:rsidRPr="00D634F8">
          <w:rPr>
            <w:rFonts w:ascii="Times New Roman" w:hAnsi="Times New Roman" w:hint="eastAsia"/>
            <w:rPrChange w:id="3766" w:author="admin" w:date="2016-10-25T15:37:00Z">
              <w:rPr>
                <w:rFonts w:ascii="Times New Roman" w:hAnsi="Times New Roman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其中，显示处理板需完成的主要工作包括运行应用层软件、与中高频电台间的数据指令交互、处理</w:t>
        </w:r>
        <w:r w:rsidRPr="00D634F8">
          <w:rPr>
            <w:rFonts w:ascii="Times New Roman" w:hAnsi="Times New Roman"/>
            <w:rPrChange w:id="3767" w:author="admin" w:date="2016-10-25T15:37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NBDP</w:t>
        </w:r>
        <w:r w:rsidRPr="00D634F8">
          <w:rPr>
            <w:rFonts w:ascii="Times New Roman" w:hAnsi="Times New Roman" w:hint="eastAsia"/>
            <w:rPrChange w:id="3768" w:author="admin" w:date="2016-10-25T15:37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通信协议流程等。</w:t>
        </w:r>
      </w:ins>
    </w:p>
    <w:p w:rsidR="00EC62FF" w:rsidRDefault="00D634F8">
      <w:pPr>
        <w:spacing w:before="0" w:after="0" w:line="360" w:lineRule="auto"/>
        <w:ind w:firstLineChars="200" w:firstLine="420"/>
        <w:rPr>
          <w:ins w:id="3769" w:author="admin" w:date="2016-10-25T15:19:00Z"/>
          <w:rFonts w:ascii="Times New Roman" w:hAnsi="Times New Roman"/>
          <w:rPrChange w:id="3770" w:author="admin" w:date="2016-10-25T15:37:00Z">
            <w:rPr>
              <w:ins w:id="3771" w:author="admin" w:date="2016-10-25T15:19:00Z"/>
            </w:rPr>
          </w:rPrChange>
        </w:rPr>
        <w:pPrChange w:id="3772" w:author="admin" w:date="2016-10-25T15:37:00Z">
          <w:pPr/>
        </w:pPrChange>
      </w:pPr>
      <w:ins w:id="3773" w:author="admin" w:date="2016-10-25T15:19:00Z">
        <w:r w:rsidRPr="00D634F8">
          <w:rPr>
            <w:rFonts w:ascii="Times New Roman" w:hAnsi="Times New Roman"/>
            <w:rPrChange w:id="3774" w:author="admin" w:date="2016-10-25T15:37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lastRenderedPageBreak/>
          <w:t>NBDP</w:t>
        </w:r>
        <w:r w:rsidRPr="00D634F8">
          <w:rPr>
            <w:rFonts w:ascii="Times New Roman" w:hAnsi="Times New Roman" w:hint="eastAsia"/>
            <w:rPrChange w:id="3775" w:author="admin" w:date="2016-10-25T15:37:00Z">
              <w:rPr>
                <w:rFonts w:ascii="Times New Roman" w:hAnsi="Times New Roman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主机对外接口包括</w:t>
        </w:r>
        <w:r w:rsidRPr="00D634F8">
          <w:rPr>
            <w:rFonts w:ascii="Times New Roman" w:hAnsi="Times New Roman"/>
            <w:rPrChange w:id="3776" w:author="admin" w:date="2016-10-25T15:37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2</w:t>
        </w:r>
        <w:r w:rsidRPr="00D634F8">
          <w:rPr>
            <w:rFonts w:ascii="Times New Roman" w:hAnsi="Times New Roman" w:hint="eastAsia"/>
            <w:rPrChange w:id="3777" w:author="admin" w:date="2016-10-25T15:37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路串口（</w:t>
        </w:r>
        <w:r w:rsidRPr="00D634F8">
          <w:rPr>
            <w:rFonts w:ascii="Times New Roman" w:hAnsi="Times New Roman"/>
            <w:rPrChange w:id="3778" w:author="admin" w:date="2016-10-25T15:37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1</w:t>
        </w:r>
        <w:r w:rsidRPr="00D634F8">
          <w:rPr>
            <w:rFonts w:ascii="Times New Roman" w:hAnsi="Times New Roman" w:hint="eastAsia"/>
            <w:rPrChange w:id="3779" w:author="admin" w:date="2016-10-25T15:37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路</w:t>
        </w:r>
        <w:r w:rsidRPr="00D634F8">
          <w:rPr>
            <w:rFonts w:ascii="Times New Roman" w:hAnsi="Times New Roman"/>
            <w:rPrChange w:id="3780" w:author="admin" w:date="2016-10-25T15:37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232</w:t>
        </w:r>
        <w:r w:rsidRPr="00D634F8">
          <w:rPr>
            <w:rFonts w:ascii="Times New Roman" w:hAnsi="Times New Roman" w:hint="eastAsia"/>
            <w:rPrChange w:id="3781" w:author="admin" w:date="2016-10-25T15:37:00Z">
              <w:rPr>
                <w:rFonts w:ascii="Times New Roman" w:hAnsi="Times New Roman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串口用于</w:t>
        </w:r>
      </w:ins>
      <w:ins w:id="3782" w:author="admin" w:date="2016-10-26T09:00:00Z">
        <w:r w:rsidR="00375367">
          <w:rPr>
            <w:rFonts w:ascii="Times New Roman" w:hAnsi="Times New Roman" w:hint="eastAsia"/>
          </w:rPr>
          <w:t>连</w:t>
        </w:r>
      </w:ins>
      <w:ins w:id="3783" w:author="admin" w:date="2016-10-25T15:19:00Z">
        <w:r w:rsidRPr="00D634F8">
          <w:rPr>
            <w:rFonts w:ascii="Times New Roman" w:hAnsi="Times New Roman" w:hint="eastAsia"/>
            <w:rPrChange w:id="3784" w:author="admin" w:date="2016-10-25T15:37:00Z">
              <w:rPr>
                <w:rFonts w:ascii="Times New Roman" w:hAnsi="Times New Roman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接打印机</w:t>
        </w:r>
      </w:ins>
      <w:ins w:id="3785" w:author="admin" w:date="2016-10-26T09:00:00Z">
        <w:r w:rsidR="00375367">
          <w:rPr>
            <w:rFonts w:ascii="Times New Roman" w:hAnsi="Times New Roman" w:hint="eastAsia"/>
          </w:rPr>
          <w:t>，</w:t>
        </w:r>
      </w:ins>
      <w:ins w:id="3786" w:author="admin" w:date="2016-10-25T15:19:00Z">
        <w:r w:rsidRPr="00D634F8">
          <w:rPr>
            <w:rFonts w:ascii="Times New Roman" w:hAnsi="Times New Roman"/>
            <w:rPrChange w:id="3787" w:author="admin" w:date="2016-10-25T15:37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1</w:t>
        </w:r>
        <w:r w:rsidRPr="00D634F8">
          <w:rPr>
            <w:rFonts w:ascii="Times New Roman" w:hAnsi="Times New Roman" w:hint="eastAsia"/>
            <w:rPrChange w:id="3788" w:author="admin" w:date="2016-10-25T15:37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路</w:t>
        </w:r>
        <w:r w:rsidRPr="00D634F8">
          <w:rPr>
            <w:rFonts w:ascii="Times New Roman" w:hAnsi="Times New Roman"/>
            <w:rPrChange w:id="3789" w:author="admin" w:date="2016-10-25T15:37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422</w:t>
        </w:r>
        <w:r w:rsidRPr="00D634F8">
          <w:rPr>
            <w:rFonts w:ascii="Times New Roman" w:hAnsi="Times New Roman" w:hint="eastAsia"/>
            <w:rPrChange w:id="3790" w:author="admin" w:date="2016-10-25T15:37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串口用于</w:t>
        </w:r>
      </w:ins>
      <w:ins w:id="3791" w:author="admin" w:date="2016-10-26T09:00:00Z">
        <w:r w:rsidR="00375367">
          <w:rPr>
            <w:rFonts w:ascii="Times New Roman" w:hAnsi="Times New Roman" w:hint="eastAsia"/>
          </w:rPr>
          <w:t>连</w:t>
        </w:r>
      </w:ins>
      <w:ins w:id="3792" w:author="admin" w:date="2016-10-25T15:19:00Z">
        <w:r w:rsidRPr="00D634F8">
          <w:rPr>
            <w:rFonts w:ascii="Times New Roman" w:hAnsi="Times New Roman" w:hint="eastAsia"/>
            <w:rPrChange w:id="3793" w:author="admin" w:date="2016-10-25T15:37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接中高频电台）、</w:t>
        </w:r>
        <w:r w:rsidRPr="00D634F8">
          <w:rPr>
            <w:rFonts w:ascii="Times New Roman" w:hAnsi="Times New Roman"/>
            <w:rPrChange w:id="3794" w:author="admin" w:date="2016-10-25T15:37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3</w:t>
        </w:r>
        <w:r w:rsidRPr="00D634F8">
          <w:rPr>
            <w:rFonts w:ascii="Times New Roman" w:hAnsi="Times New Roman" w:hint="eastAsia"/>
            <w:rPrChange w:id="3795" w:author="admin" w:date="2016-10-25T15:37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路</w:t>
        </w:r>
        <w:r w:rsidRPr="00D634F8">
          <w:rPr>
            <w:rFonts w:ascii="Times New Roman" w:hAnsi="Times New Roman"/>
            <w:rPrChange w:id="3796" w:author="admin" w:date="2016-10-25T15:37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USB</w:t>
        </w:r>
        <w:r w:rsidRPr="00D634F8">
          <w:rPr>
            <w:rFonts w:ascii="Times New Roman" w:hAnsi="Times New Roman" w:hint="eastAsia"/>
            <w:rPrChange w:id="3797" w:author="admin" w:date="2016-10-25T15:37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（用于接</w:t>
        </w:r>
        <w:r w:rsidRPr="00D634F8">
          <w:rPr>
            <w:rFonts w:ascii="Times New Roman" w:hAnsi="Times New Roman"/>
            <w:rPrChange w:id="3798" w:author="admin" w:date="2016-10-25T15:37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USB</w:t>
        </w:r>
        <w:r w:rsidRPr="00D634F8">
          <w:rPr>
            <w:rFonts w:ascii="Times New Roman" w:hAnsi="Times New Roman" w:hint="eastAsia"/>
            <w:rPrChange w:id="3799" w:author="admin" w:date="2016-10-25T15:37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键盘、打印机或</w:t>
        </w:r>
        <w:r w:rsidRPr="00D634F8">
          <w:rPr>
            <w:rFonts w:ascii="Times New Roman" w:hAnsi="Times New Roman"/>
            <w:rPrChange w:id="3800" w:author="admin" w:date="2016-10-25T15:37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U</w:t>
        </w:r>
        <w:r w:rsidRPr="00D634F8">
          <w:rPr>
            <w:rFonts w:ascii="Times New Roman" w:hAnsi="Times New Roman" w:hint="eastAsia"/>
            <w:rPrChange w:id="3801" w:author="admin" w:date="2016-10-25T15:37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盘等）、</w:t>
        </w:r>
        <w:r w:rsidRPr="00D634F8">
          <w:rPr>
            <w:rFonts w:ascii="Times New Roman" w:hAnsi="Times New Roman"/>
            <w:rPrChange w:id="3802" w:author="admin" w:date="2016-10-25T15:37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1</w:t>
        </w:r>
        <w:r w:rsidRPr="00D634F8">
          <w:rPr>
            <w:rFonts w:ascii="Times New Roman" w:hAnsi="Times New Roman" w:hint="eastAsia"/>
            <w:rPrChange w:id="3803" w:author="admin" w:date="2016-10-25T15:37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路网络口、</w:t>
        </w:r>
        <w:r w:rsidRPr="00D634F8">
          <w:rPr>
            <w:rFonts w:ascii="Times New Roman" w:hAnsi="Times New Roman"/>
            <w:rPrChange w:id="3804" w:author="admin" w:date="2016-10-25T15:37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1</w:t>
        </w:r>
        <w:r w:rsidRPr="00D634F8">
          <w:rPr>
            <w:rFonts w:ascii="Times New Roman" w:hAnsi="Times New Roman" w:hint="eastAsia"/>
            <w:rPrChange w:id="3805" w:author="admin" w:date="2016-10-25T15:37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路音频口和</w:t>
        </w:r>
        <w:r w:rsidRPr="00D634F8">
          <w:rPr>
            <w:rFonts w:ascii="Times New Roman" w:hAnsi="Times New Roman"/>
            <w:rPrChange w:id="3806" w:author="admin" w:date="2016-10-25T15:37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1</w:t>
        </w:r>
        <w:r w:rsidRPr="00D634F8">
          <w:rPr>
            <w:rFonts w:ascii="Times New Roman" w:hAnsi="Times New Roman" w:hint="eastAsia"/>
            <w:rPrChange w:id="3807" w:author="admin" w:date="2016-10-25T15:37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路电源口</w:t>
        </w:r>
      </w:ins>
      <w:ins w:id="3808" w:author="admin" w:date="2016-10-26T09:01:00Z">
        <w:r w:rsidR="00944AFD">
          <w:rPr>
            <w:rFonts w:ascii="Times New Roman" w:hAnsi="Times New Roman" w:hint="eastAsia"/>
          </w:rPr>
          <w:t>等</w:t>
        </w:r>
      </w:ins>
      <w:ins w:id="3809" w:author="admin" w:date="2016-10-25T15:19:00Z">
        <w:r w:rsidRPr="00D634F8">
          <w:rPr>
            <w:rFonts w:ascii="Times New Roman" w:hAnsi="Times New Roman" w:hint="eastAsia"/>
            <w:rPrChange w:id="3810" w:author="admin" w:date="2016-10-25T15:37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。</w:t>
        </w:r>
      </w:ins>
    </w:p>
    <w:p w:rsidR="00EC62FF" w:rsidRDefault="008B43FA" w:rsidP="007111D4">
      <w:pPr>
        <w:widowControl/>
        <w:spacing w:beforeLines="50" w:after="0" w:line="360" w:lineRule="auto"/>
        <w:jc w:val="center"/>
        <w:rPr>
          <w:ins w:id="3811" w:author="admin" w:date="2016-10-25T15:19:00Z"/>
          <w:kern w:val="0"/>
          <w:sz w:val="24"/>
          <w:szCs w:val="24"/>
          <w:rPrChange w:id="3812" w:author="admin" w:date="2016-10-27T15:57:00Z">
            <w:rPr>
              <w:ins w:id="3813" w:author="admin" w:date="2016-10-25T15:19:00Z"/>
            </w:rPr>
          </w:rPrChange>
        </w:rPr>
        <w:pPrChange w:id="3814" w:author="admin" w:date="2016-10-31T15:42:00Z">
          <w:pPr>
            <w:keepNext/>
            <w:jc w:val="center"/>
          </w:pPr>
        </w:pPrChange>
      </w:pPr>
      <w:ins w:id="3815" w:author="admin" w:date="2016-10-25T15:19:00Z">
        <w:r w:rsidRPr="004F7AF4">
          <w:rPr>
            <w:kern w:val="0"/>
            <w:sz w:val="24"/>
            <w:szCs w:val="24"/>
            <w:rPrChange w:id="3816" w:author="admin" w:date="2016-10-27T15:57:00Z">
              <w:rPr>
                <w:kern w:val="0"/>
                <w:sz w:val="24"/>
                <w:szCs w:val="24"/>
              </w:rPr>
            </w:rPrChange>
          </w:rPr>
          <w:object w:dxaOrig="7538" w:dyaOrig="4733">
            <v:shape id="_x0000_i1028" type="#_x0000_t75" style="width:247.1pt;height:154.9pt" o:ole="">
              <v:imagedata r:id="rId259" o:title=""/>
            </v:shape>
            <o:OLEObject Type="Embed" ProgID="Visio.Drawing.11" ShapeID="_x0000_i1028" DrawAspect="Content" ObjectID="_1539436262" r:id="rId260"/>
          </w:object>
        </w:r>
      </w:ins>
    </w:p>
    <w:p w:rsidR="00EC62FF" w:rsidRDefault="00D634F8" w:rsidP="007111D4">
      <w:pPr>
        <w:pStyle w:val="af5"/>
        <w:spacing w:afterLines="50"/>
        <w:rPr>
          <w:ins w:id="3817" w:author="admin" w:date="2016-10-25T15:19:00Z"/>
          <w:rPrChange w:id="3818" w:author="admin" w:date="2016-10-26T11:16:00Z">
            <w:rPr>
              <w:ins w:id="3819" w:author="admin" w:date="2016-10-25T15:19:00Z"/>
            </w:rPr>
          </w:rPrChange>
        </w:rPr>
        <w:pPrChange w:id="3820" w:author="admin" w:date="2016-10-31T15:42:00Z">
          <w:pPr/>
        </w:pPrChange>
      </w:pPr>
      <w:bookmarkStart w:id="3821" w:name="_Ref425253808"/>
      <w:ins w:id="3822" w:author="admin" w:date="2016-10-25T15:19:00Z">
        <w:r w:rsidRPr="00D634F8">
          <w:rPr>
            <w:rFonts w:hint="eastAsia"/>
            <w:rPrChange w:id="3823" w:author="admin" w:date="2016-10-26T11:1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 xml:space="preserve">图 </w:t>
        </w:r>
        <w:r w:rsidRPr="00D634F8">
          <w:rPr>
            <w:rPrChange w:id="3824" w:author="admin" w:date="2016-10-26T11:1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Pr="00D634F8">
          <w:rPr>
            <w:rPrChange w:id="3825" w:author="admin" w:date="2016-10-26T11:1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 xml:space="preserve"> SEQ </w:instrText>
        </w:r>
        <w:r w:rsidRPr="00D634F8">
          <w:rPr>
            <w:rFonts w:hint="eastAsia"/>
            <w:rPrChange w:id="3826" w:author="admin" w:date="2016-10-26T11:1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instrText>图</w:instrText>
        </w:r>
        <w:r w:rsidRPr="00D634F8">
          <w:rPr>
            <w:rPrChange w:id="3827" w:author="admin" w:date="2016-10-26T11:1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 xml:space="preserve"> \* ARABIC </w:instrText>
        </w:r>
        <w:r w:rsidRPr="00D634F8">
          <w:rPr>
            <w:rPrChange w:id="3828" w:author="admin" w:date="2016-10-26T11:1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3829" w:author="admin" w:date="2016-10-27T15:32:00Z">
        <w:r w:rsidR="00415D72">
          <w:t>216</w:t>
        </w:r>
      </w:ins>
      <w:ins w:id="3830" w:author="admin" w:date="2016-10-25T15:19:00Z">
        <w:r w:rsidRPr="00D634F8">
          <w:rPr>
            <w:rPrChange w:id="3831" w:author="admin" w:date="2016-10-26T11:1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bookmarkEnd w:id="3821"/>
        <w:r w:rsidRPr="00D634F8">
          <w:rPr>
            <w:rFonts w:hint="eastAsia"/>
            <w:rPrChange w:id="3832" w:author="admin" w:date="2016-10-26T11:1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 xml:space="preserve">  NBDP主机</w:t>
        </w:r>
      </w:ins>
    </w:p>
    <w:p w:rsidR="00EC62FF" w:rsidRDefault="00D634F8">
      <w:pPr>
        <w:pStyle w:val="20"/>
        <w:numPr>
          <w:ilvl w:val="1"/>
          <w:numId w:val="4"/>
        </w:numPr>
        <w:spacing w:before="0" w:after="0" w:line="360" w:lineRule="auto"/>
        <w:rPr>
          <w:ins w:id="3833" w:author="admin" w:date="2016-10-25T15:19:00Z"/>
          <w:rFonts w:ascii="Times New Roman" w:hAnsi="Times New Roman"/>
          <w:rPrChange w:id="3834" w:author="admin" w:date="2016-10-25T15:20:00Z">
            <w:rPr>
              <w:ins w:id="3835" w:author="admin" w:date="2016-10-25T15:19:00Z"/>
            </w:rPr>
          </w:rPrChange>
        </w:rPr>
        <w:pPrChange w:id="3836" w:author="admin" w:date="2016-10-25T15:20:00Z">
          <w:pPr>
            <w:pStyle w:val="11"/>
            <w:keepNext w:val="0"/>
            <w:keepLines w:val="0"/>
            <w:widowControl/>
            <w:adjustRightInd w:val="0"/>
            <w:snapToGrid w:val="0"/>
            <w:spacing w:before="200" w:after="200" w:line="360" w:lineRule="atLeast"/>
            <w:jc w:val="both"/>
            <w:textAlignment w:val="baseline"/>
          </w:pPr>
        </w:pPrChange>
      </w:pPr>
      <w:bookmarkStart w:id="3837" w:name="_Toc461459450"/>
      <w:bookmarkStart w:id="3838" w:name="_Toc465435339"/>
      <w:ins w:id="3839" w:author="admin" w:date="2016-10-25T15:19:00Z">
        <w:r w:rsidRPr="00D634F8">
          <w:rPr>
            <w:rFonts w:ascii="Times New Roman" w:hAnsi="Times New Roman" w:hint="eastAsia"/>
            <w:rPrChange w:id="3840" w:author="admin" w:date="2016-10-25T15:20:00Z">
              <w:rPr>
                <w:rFonts w:hint="eastAsia"/>
                <w:b w:val="0"/>
                <w:bCs w:val="0"/>
                <w:i/>
                <w:iCs/>
                <w:color w:val="0000FF"/>
                <w:u w:val="single"/>
              </w:rPr>
            </w:rPrChange>
          </w:rPr>
          <w:t>尺寸、重量</w:t>
        </w:r>
        <w:bookmarkEnd w:id="3837"/>
        <w:bookmarkEnd w:id="3838"/>
      </w:ins>
    </w:p>
    <w:p w:rsidR="00EC62FF" w:rsidRDefault="00D634F8" w:rsidP="00EC62FF">
      <w:pPr>
        <w:spacing w:before="0" w:after="163" w:line="360" w:lineRule="auto"/>
        <w:ind w:firstLineChars="200" w:firstLine="420"/>
        <w:rPr>
          <w:ins w:id="3841" w:author="admin" w:date="2016-10-25T15:19:00Z"/>
          <w:rFonts w:ascii="Times New Roman" w:hAnsi="Times New Roman"/>
          <w:rPrChange w:id="3842" w:author="admin" w:date="2016-10-25T15:37:00Z">
            <w:rPr>
              <w:ins w:id="3843" w:author="admin" w:date="2016-10-25T15:19:00Z"/>
            </w:rPr>
          </w:rPrChange>
        </w:rPr>
        <w:pPrChange w:id="3844" w:author="admin" w:date="2016-10-31T16:23:00Z">
          <w:pPr>
            <w:spacing w:afterLines="50"/>
          </w:pPr>
        </w:pPrChange>
      </w:pPr>
      <w:ins w:id="3845" w:author="admin" w:date="2016-10-25T15:19:00Z">
        <w:r w:rsidRPr="00D634F8">
          <w:rPr>
            <w:rFonts w:ascii="Times New Roman" w:hAnsi="Times New Roman"/>
            <w:rPrChange w:id="3846" w:author="admin" w:date="2016-10-25T15:37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NB-1501</w:t>
        </w:r>
        <w:r w:rsidRPr="00D634F8">
          <w:rPr>
            <w:rFonts w:ascii="Times New Roman" w:hAnsi="Times New Roman" w:hint="eastAsia"/>
            <w:rPrChange w:id="3847" w:author="admin" w:date="2016-10-25T15:37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外形尺寸图如</w:t>
        </w:r>
        <w:r w:rsidRPr="00D634F8">
          <w:rPr>
            <w:rFonts w:ascii="Times New Roman" w:hAnsi="Times New Roman"/>
            <w:rPrChange w:id="3848" w:author="admin" w:date="2016-10-25T15:37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Pr="00D634F8">
          <w:rPr>
            <w:rFonts w:ascii="Times New Roman" w:hAnsi="Times New Roman"/>
            <w:rPrChange w:id="3849" w:author="admin" w:date="2016-10-25T15:37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 xml:space="preserve"> REF _Ref459726217 \h 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Pr="00D634F8">
        <w:rPr>
          <w:rFonts w:ascii="Times New Roman" w:hAnsi="Times New Roman"/>
          <w:rPrChange w:id="3850" w:author="admin" w:date="2016-10-25T15:37:00Z">
            <w:rPr>
              <w:rFonts w:ascii="Times New Roman" w:hAnsi="Times New Roman"/>
            </w:rPr>
          </w:rPrChange>
        </w:rPr>
      </w:r>
      <w:ins w:id="3851" w:author="admin" w:date="2016-10-25T15:19:00Z">
        <w:r w:rsidRPr="00D634F8">
          <w:rPr>
            <w:rFonts w:ascii="Times New Roman" w:hAnsi="Times New Roman"/>
            <w:rPrChange w:id="3852" w:author="admin" w:date="2016-10-25T15:37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3853" w:author="admin" w:date="2016-10-27T15:32:00Z">
        <w:r w:rsidRPr="00D634F8">
          <w:rPr>
            <w:rFonts w:ascii="Times New Roman" w:hAnsi="Times New Roman" w:hint="eastAsia"/>
            <w:rPrChange w:id="3854" w:author="admin" w:date="2016-10-27T15:32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图</w:t>
        </w:r>
        <w:r w:rsidRPr="00D634F8">
          <w:rPr>
            <w:rFonts w:ascii="Times New Roman" w:hAnsi="Times New Roman"/>
            <w:rPrChange w:id="3855" w:author="admin" w:date="2016-10-27T15:32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217</w:t>
        </w:r>
      </w:ins>
      <w:ins w:id="3856" w:author="admin" w:date="2016-10-25T15:19:00Z">
        <w:r w:rsidRPr="00D634F8">
          <w:rPr>
            <w:rFonts w:ascii="Times New Roman" w:hAnsi="Times New Roman"/>
            <w:rPrChange w:id="3857" w:author="admin" w:date="2016-10-25T15:37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 w:rsidRPr="00D634F8">
          <w:rPr>
            <w:rFonts w:ascii="Times New Roman" w:hAnsi="Times New Roman" w:hint="eastAsia"/>
            <w:rPrChange w:id="3858" w:author="admin" w:date="2016-10-25T15:37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所示。</w:t>
        </w:r>
      </w:ins>
    </w:p>
    <w:p w:rsidR="00EC62FF" w:rsidRDefault="00EC62FF" w:rsidP="007111D4">
      <w:pPr>
        <w:widowControl/>
        <w:spacing w:beforeLines="50" w:after="0" w:line="360" w:lineRule="auto"/>
        <w:jc w:val="center"/>
        <w:rPr>
          <w:ins w:id="3859" w:author="admin" w:date="2016-10-25T15:19:00Z"/>
          <w:kern w:val="0"/>
          <w:sz w:val="24"/>
          <w:szCs w:val="24"/>
          <w:rPrChange w:id="3860" w:author="admin" w:date="2016-10-27T15:58:00Z">
            <w:rPr>
              <w:ins w:id="3861" w:author="admin" w:date="2016-10-25T15:19:00Z"/>
            </w:rPr>
          </w:rPrChange>
        </w:rPr>
        <w:pPrChange w:id="3862" w:author="admin" w:date="2016-10-31T15:42:00Z">
          <w:pPr>
            <w:jc w:val="center"/>
          </w:pPr>
        </w:pPrChange>
      </w:pPr>
      <w:ins w:id="3863" w:author="admin" w:date="2016-10-25T15:19:00Z">
        <w:r>
          <w:rPr>
            <w:noProof/>
            <w:kern w:val="0"/>
            <w:sz w:val="24"/>
            <w:szCs w:val="24"/>
            <w:rPrChange w:id="3864" w:author="Unknown">
              <w:rPr>
                <w:b/>
                <w:bCs/>
                <w:i/>
                <w:iCs/>
                <w:noProof/>
                <w:color w:val="0000FF"/>
                <w:u w:val="single"/>
              </w:rPr>
            </w:rPrChange>
          </w:rPr>
          <w:drawing>
            <wp:inline distT="0" distB="0" distL="0" distR="0">
              <wp:extent cx="2576253" cy="3337560"/>
              <wp:effectExtent l="19050" t="0" r="0" b="0"/>
              <wp:docPr id="63" name="图片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/>
                      <pic:cNvPicPr>
                        <a:picLocks noChangeAspect="1" noChangeArrowheads="1"/>
                      </pic:cNvPicPr>
                    </pic:nvPicPr>
                    <pic:blipFill>
                      <a:blip r:embed="rId261">
                        <a:extLst>
                          <a:ext uri="{28A0092B-C50C-407E-A947-70E740481C1C}">
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627204" cy="3403568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EC62FF" w:rsidRDefault="00D634F8" w:rsidP="007111D4">
      <w:pPr>
        <w:pStyle w:val="af5"/>
        <w:spacing w:afterLines="50"/>
        <w:rPr>
          <w:ins w:id="3865" w:author="admin" w:date="2016-10-25T15:19:00Z"/>
          <w:rPrChange w:id="3866" w:author="admin" w:date="2016-10-26T11:15:00Z">
            <w:rPr>
              <w:ins w:id="3867" w:author="admin" w:date="2016-10-25T15:19:00Z"/>
              <w:rFonts w:ascii="Times New Roman" w:hAnsi="Times New Roman"/>
              <w:color w:val="000080"/>
              <w:sz w:val="24"/>
            </w:rPr>
          </w:rPrChange>
        </w:rPr>
        <w:pPrChange w:id="3868" w:author="admin" w:date="2016-10-31T15:42:00Z">
          <w:pPr>
            <w:pStyle w:val="af5"/>
          </w:pPr>
        </w:pPrChange>
      </w:pPr>
      <w:bookmarkStart w:id="3869" w:name="_Ref459726217"/>
      <w:ins w:id="3870" w:author="admin" w:date="2016-10-25T15:19:00Z">
        <w:r w:rsidRPr="00D634F8">
          <w:rPr>
            <w:rFonts w:hint="eastAsia"/>
            <w:rPrChange w:id="3871" w:author="admin" w:date="2016-10-26T11:15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图 </w:t>
        </w:r>
        <w:r w:rsidRPr="00D634F8">
          <w:rPr>
            <w:rPrChange w:id="3872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begin"/>
        </w:r>
        <w:r w:rsidRPr="00D634F8">
          <w:rPr>
            <w:rPrChange w:id="3873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 xml:space="preserve"> SEQ </w:instrText>
        </w:r>
        <w:r w:rsidRPr="00D634F8">
          <w:rPr>
            <w:rFonts w:hint="eastAsia"/>
            <w:rPrChange w:id="3874" w:author="admin" w:date="2016-10-26T11:15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>图</w:instrText>
        </w:r>
        <w:r w:rsidRPr="00D634F8">
          <w:rPr>
            <w:rPrChange w:id="3875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 xml:space="preserve"> \* ARABIC </w:instrText>
        </w:r>
        <w:r w:rsidRPr="00D634F8">
          <w:rPr>
            <w:rPrChange w:id="3876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separate"/>
        </w:r>
      </w:ins>
      <w:ins w:id="3877" w:author="admin" w:date="2016-10-27T15:32:00Z">
        <w:r w:rsidR="00415D72">
          <w:t>217</w:t>
        </w:r>
      </w:ins>
      <w:ins w:id="3878" w:author="admin" w:date="2016-10-25T15:19:00Z">
        <w:r w:rsidRPr="00D634F8">
          <w:rPr>
            <w:rPrChange w:id="3879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end"/>
        </w:r>
      </w:ins>
      <w:bookmarkEnd w:id="3869"/>
      <w:ins w:id="3880" w:author="admin" w:date="2016-10-26T10:14:00Z">
        <w:r w:rsidRPr="00D634F8">
          <w:rPr>
            <w:rPrChange w:id="3881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 </w:t>
        </w:r>
      </w:ins>
      <w:ins w:id="3882" w:author="admin" w:date="2016-10-25T15:19:00Z">
        <w:r w:rsidRPr="00D634F8">
          <w:rPr>
            <w:rFonts w:hint="eastAsia"/>
            <w:rPrChange w:id="3883" w:author="admin" w:date="2016-10-26T11:15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外形尺寸图</w:t>
        </w:r>
      </w:ins>
    </w:p>
    <w:p w:rsidR="00EC62FF" w:rsidRDefault="00D634F8">
      <w:pPr>
        <w:pStyle w:val="20"/>
        <w:numPr>
          <w:ilvl w:val="1"/>
          <w:numId w:val="4"/>
        </w:numPr>
        <w:spacing w:before="0" w:after="0" w:line="360" w:lineRule="auto"/>
        <w:rPr>
          <w:ins w:id="3884" w:author="admin" w:date="2016-10-25T15:19:00Z"/>
        </w:rPr>
        <w:pPrChange w:id="3885" w:author="admin" w:date="2016-10-25T15:21:00Z">
          <w:pPr>
            <w:pStyle w:val="11"/>
            <w:keepNext w:val="0"/>
            <w:keepLines w:val="0"/>
            <w:widowControl/>
            <w:adjustRightInd w:val="0"/>
            <w:snapToGrid w:val="0"/>
            <w:spacing w:before="200" w:after="200" w:line="360" w:lineRule="atLeast"/>
            <w:jc w:val="both"/>
            <w:textAlignment w:val="baseline"/>
          </w:pPr>
        </w:pPrChange>
      </w:pPr>
      <w:bookmarkStart w:id="3886" w:name="_Toc461459451"/>
      <w:bookmarkStart w:id="3887" w:name="_Toc465435340"/>
      <w:ins w:id="3888" w:author="admin" w:date="2016-10-25T15:19:00Z">
        <w:r w:rsidRPr="00D634F8">
          <w:rPr>
            <w:rFonts w:ascii="Times New Roman" w:hAnsi="Times New Roman" w:hint="eastAsia"/>
            <w:rPrChange w:id="3889" w:author="admin" w:date="2016-10-25T15:21:00Z">
              <w:rPr>
                <w:rFonts w:hint="eastAsia"/>
                <w:b w:val="0"/>
                <w:bCs w:val="0"/>
                <w:i/>
                <w:iCs/>
                <w:color w:val="0000FF"/>
                <w:u w:val="single"/>
              </w:rPr>
            </w:rPrChange>
          </w:rPr>
          <w:lastRenderedPageBreak/>
          <w:t>组装、包装、安装</w:t>
        </w:r>
        <w:bookmarkEnd w:id="3886"/>
        <w:bookmarkEnd w:id="3887"/>
      </w:ins>
    </w:p>
    <w:p w:rsidR="00EC62FF" w:rsidRDefault="00D634F8">
      <w:pPr>
        <w:pStyle w:val="30"/>
        <w:numPr>
          <w:ilvl w:val="2"/>
          <w:numId w:val="4"/>
        </w:numPr>
        <w:spacing w:before="0" w:after="0" w:line="360" w:lineRule="auto"/>
        <w:rPr>
          <w:ins w:id="3890" w:author="admin" w:date="2016-10-25T15:19:00Z"/>
          <w:rFonts w:ascii="Times New Roman" w:hAnsi="Times New Roman"/>
          <w:rPrChange w:id="3891" w:author="admin" w:date="2016-10-25T15:23:00Z">
            <w:rPr>
              <w:ins w:id="3892" w:author="admin" w:date="2016-10-25T15:19:00Z"/>
            </w:rPr>
          </w:rPrChange>
        </w:rPr>
        <w:pPrChange w:id="3893" w:author="admin" w:date="2016-10-25T15:23:00Z">
          <w:pPr>
            <w:pStyle w:val="20"/>
            <w:keepNext w:val="0"/>
            <w:keepLines w:val="0"/>
            <w:widowControl/>
            <w:numPr>
              <w:ilvl w:val="1"/>
            </w:numPr>
            <w:adjustRightInd w:val="0"/>
            <w:snapToGrid w:val="0"/>
            <w:spacing w:before="120" w:after="120" w:line="360" w:lineRule="atLeast"/>
            <w:textAlignment w:val="baseline"/>
          </w:pPr>
        </w:pPrChange>
      </w:pPr>
      <w:bookmarkStart w:id="3894" w:name="_Toc461459452"/>
      <w:bookmarkStart w:id="3895" w:name="_Toc465435341"/>
      <w:ins w:id="3896" w:author="admin" w:date="2016-10-25T15:19:00Z">
        <w:r w:rsidRPr="00D634F8">
          <w:rPr>
            <w:rFonts w:ascii="Times New Roman" w:hAnsi="Times New Roman" w:hint="eastAsia"/>
            <w:rPrChange w:id="3897" w:author="admin" w:date="2016-10-25T15:23:00Z">
              <w:rPr>
                <w:rFonts w:hint="eastAsia"/>
                <w:b w:val="0"/>
                <w:bCs w:val="0"/>
                <w:i/>
                <w:iCs/>
                <w:color w:val="0000FF"/>
                <w:u w:val="single"/>
              </w:rPr>
            </w:rPrChange>
          </w:rPr>
          <w:t>组装</w:t>
        </w:r>
        <w:bookmarkEnd w:id="3894"/>
        <w:bookmarkEnd w:id="3895"/>
      </w:ins>
    </w:p>
    <w:p w:rsidR="00EC62FF" w:rsidRDefault="00D634F8">
      <w:pPr>
        <w:spacing w:before="0" w:after="0" w:line="360" w:lineRule="auto"/>
        <w:ind w:firstLineChars="200" w:firstLine="420"/>
        <w:rPr>
          <w:ins w:id="3898" w:author="admin" w:date="2016-10-25T15:19:00Z"/>
          <w:rFonts w:ascii="Times New Roman" w:hAnsi="Times New Roman"/>
          <w:rPrChange w:id="3899" w:author="admin" w:date="2016-10-25T15:38:00Z">
            <w:rPr>
              <w:ins w:id="3900" w:author="admin" w:date="2016-10-25T15:19:00Z"/>
            </w:rPr>
          </w:rPrChange>
        </w:rPr>
        <w:pPrChange w:id="3901" w:author="admin" w:date="2016-10-25T15:38:00Z">
          <w:pPr/>
        </w:pPrChange>
      </w:pPr>
      <w:ins w:id="3902" w:author="admin" w:date="2016-10-25T15:19:00Z">
        <w:r w:rsidRPr="00D634F8">
          <w:rPr>
            <w:rFonts w:ascii="Times New Roman" w:hAnsi="Times New Roman"/>
            <w:rPrChange w:id="3903" w:author="admin" w:date="2016-10-25T15:38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N</w:t>
        </w:r>
        <w:r w:rsidRPr="00D634F8">
          <w:rPr>
            <w:rFonts w:ascii="Times New Roman" w:hAnsi="Times New Roman"/>
            <w:rPrChange w:id="3904" w:author="admin" w:date="2016-10-25T15:37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B-1501</w:t>
        </w:r>
        <w:r w:rsidRPr="00D634F8">
          <w:rPr>
            <w:rFonts w:ascii="Times New Roman" w:hAnsi="Times New Roman" w:hint="eastAsia"/>
            <w:rPrChange w:id="3905" w:author="admin" w:date="2016-10-25T15:37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终</w:t>
        </w:r>
        <w:r w:rsidRPr="00D634F8">
          <w:rPr>
            <w:rFonts w:ascii="Times New Roman" w:hAnsi="Times New Roman" w:hint="eastAsia"/>
            <w:rPrChange w:id="3906" w:author="admin" w:date="2016-10-25T15:38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端爆炸图如</w:t>
        </w:r>
        <w:r w:rsidRPr="00D634F8">
          <w:rPr>
            <w:rFonts w:ascii="Times New Roman" w:hAnsi="Times New Roman"/>
            <w:rPrChange w:id="3907" w:author="admin" w:date="2016-10-25T15:38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Pr="00D634F8">
          <w:rPr>
            <w:rFonts w:ascii="Times New Roman" w:hAnsi="Times New Roman"/>
            <w:rPrChange w:id="3908" w:author="admin" w:date="2016-10-25T15:38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 xml:space="preserve"> REF _Ref461453890 \h 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Pr="00D634F8">
        <w:rPr>
          <w:rFonts w:ascii="Times New Roman" w:hAnsi="Times New Roman"/>
          <w:rPrChange w:id="3909" w:author="admin" w:date="2016-10-25T15:38:00Z">
            <w:rPr>
              <w:rFonts w:ascii="Times New Roman" w:hAnsi="Times New Roman"/>
            </w:rPr>
          </w:rPrChange>
        </w:rPr>
      </w:r>
      <w:ins w:id="3910" w:author="admin" w:date="2016-10-25T15:19:00Z">
        <w:r w:rsidRPr="00D634F8">
          <w:rPr>
            <w:rFonts w:ascii="Times New Roman" w:hAnsi="Times New Roman"/>
            <w:rPrChange w:id="3911" w:author="admin" w:date="2016-10-25T15:38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3912" w:author="admin" w:date="2016-10-27T15:32:00Z">
        <w:r w:rsidRPr="00D634F8">
          <w:rPr>
            <w:rFonts w:ascii="Times New Roman" w:hAnsi="Times New Roman" w:hint="eastAsia"/>
            <w:rPrChange w:id="3913" w:author="admin" w:date="2016-10-27T15:32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图</w:t>
        </w:r>
        <w:r w:rsidRPr="00D634F8">
          <w:rPr>
            <w:rFonts w:ascii="Times New Roman" w:hAnsi="Times New Roman"/>
            <w:rPrChange w:id="3914" w:author="admin" w:date="2016-10-27T15:32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218</w:t>
        </w:r>
      </w:ins>
      <w:ins w:id="3915" w:author="admin" w:date="2016-10-25T15:19:00Z">
        <w:r w:rsidRPr="00D634F8">
          <w:rPr>
            <w:rFonts w:ascii="Times New Roman" w:hAnsi="Times New Roman"/>
            <w:rPrChange w:id="3916" w:author="admin" w:date="2016-10-25T15:38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 w:rsidRPr="00D634F8">
          <w:rPr>
            <w:rFonts w:ascii="Times New Roman" w:hAnsi="Times New Roman" w:hint="eastAsia"/>
            <w:rPrChange w:id="3917" w:author="admin" w:date="2016-10-25T15:38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所示。整个组装工作由三个步骤组成</w:t>
        </w:r>
      </w:ins>
      <w:ins w:id="3918" w:author="admin" w:date="2016-10-26T09:02:00Z">
        <w:r w:rsidR="00944AFD">
          <w:rPr>
            <w:rFonts w:ascii="Times New Roman" w:hAnsi="Times New Roman" w:hint="eastAsia"/>
          </w:rPr>
          <w:t>，即</w:t>
        </w:r>
      </w:ins>
      <w:ins w:id="3919" w:author="admin" w:date="2016-10-25T15:19:00Z">
        <w:r w:rsidRPr="00D634F8">
          <w:rPr>
            <w:rFonts w:ascii="Times New Roman" w:hAnsi="Times New Roman" w:hint="eastAsia"/>
            <w:rPrChange w:id="3920" w:author="admin" w:date="2016-10-25T15:38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：前壳组装、后壳组装和支架组装。</w:t>
        </w:r>
      </w:ins>
    </w:p>
    <w:p w:rsidR="00EC62FF" w:rsidRDefault="00EC62FF" w:rsidP="007111D4">
      <w:pPr>
        <w:widowControl/>
        <w:spacing w:beforeLines="50" w:after="0" w:line="360" w:lineRule="auto"/>
        <w:jc w:val="center"/>
        <w:rPr>
          <w:ins w:id="3921" w:author="admin" w:date="2016-10-25T15:19:00Z"/>
          <w:kern w:val="0"/>
          <w:sz w:val="24"/>
          <w:szCs w:val="24"/>
          <w:rPrChange w:id="3922" w:author="admin" w:date="2016-10-27T15:58:00Z">
            <w:rPr>
              <w:ins w:id="3923" w:author="admin" w:date="2016-10-25T15:19:00Z"/>
            </w:rPr>
          </w:rPrChange>
        </w:rPr>
        <w:pPrChange w:id="3924" w:author="admin" w:date="2016-10-31T15:42:00Z">
          <w:pPr/>
        </w:pPrChange>
      </w:pPr>
      <w:ins w:id="3925" w:author="admin" w:date="2016-10-25T15:19:00Z">
        <w:r>
          <w:rPr>
            <w:noProof/>
            <w:kern w:val="0"/>
            <w:sz w:val="24"/>
            <w:szCs w:val="24"/>
            <w:rPrChange w:id="3926" w:author="Unknown">
              <w:rPr>
                <w:b/>
                <w:bCs/>
                <w:i/>
                <w:iCs/>
                <w:noProof/>
                <w:color w:val="0000FF"/>
                <w:u w:val="single"/>
              </w:rPr>
            </w:rPrChange>
          </w:rPr>
          <w:drawing>
            <wp:inline distT="0" distB="0" distL="0" distR="0">
              <wp:extent cx="4987424" cy="2849880"/>
              <wp:effectExtent l="19050" t="0" r="3676" b="0"/>
              <wp:docPr id="77" name="图片 4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6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992094" cy="285254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EC62FF" w:rsidRDefault="00D634F8" w:rsidP="007111D4">
      <w:pPr>
        <w:pStyle w:val="af5"/>
        <w:spacing w:afterLines="50"/>
        <w:rPr>
          <w:ins w:id="3927" w:author="admin" w:date="2016-10-25T15:19:00Z"/>
          <w:rPrChange w:id="3928" w:author="admin" w:date="2016-10-26T11:15:00Z">
            <w:rPr>
              <w:ins w:id="3929" w:author="admin" w:date="2016-10-25T15:19:00Z"/>
              <w:rFonts w:ascii="Times New Roman" w:hAnsi="Times New Roman"/>
              <w:color w:val="000080"/>
              <w:sz w:val="24"/>
            </w:rPr>
          </w:rPrChange>
        </w:rPr>
        <w:pPrChange w:id="3930" w:author="admin" w:date="2016-10-31T15:42:00Z">
          <w:pPr>
            <w:pStyle w:val="af5"/>
          </w:pPr>
        </w:pPrChange>
      </w:pPr>
      <w:bookmarkStart w:id="3931" w:name="_Ref461453890"/>
      <w:ins w:id="3932" w:author="admin" w:date="2016-10-25T15:19:00Z">
        <w:r w:rsidRPr="00D634F8">
          <w:rPr>
            <w:rFonts w:hint="eastAsia"/>
            <w:rPrChange w:id="3933" w:author="admin" w:date="2016-10-26T11:15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图 </w:t>
        </w:r>
        <w:r w:rsidRPr="00D634F8">
          <w:rPr>
            <w:rPrChange w:id="3934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begin"/>
        </w:r>
        <w:r w:rsidRPr="00D634F8">
          <w:rPr>
            <w:rPrChange w:id="3935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 xml:space="preserve"> SEQ </w:instrText>
        </w:r>
        <w:r w:rsidRPr="00D634F8">
          <w:rPr>
            <w:rFonts w:hint="eastAsia"/>
            <w:rPrChange w:id="3936" w:author="admin" w:date="2016-10-26T11:15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>图</w:instrText>
        </w:r>
        <w:r w:rsidRPr="00D634F8">
          <w:rPr>
            <w:rPrChange w:id="3937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 xml:space="preserve"> \* ARABIC </w:instrText>
        </w:r>
        <w:r w:rsidRPr="00D634F8">
          <w:rPr>
            <w:rPrChange w:id="3938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separate"/>
        </w:r>
      </w:ins>
      <w:ins w:id="3939" w:author="admin" w:date="2016-10-27T15:32:00Z">
        <w:r w:rsidR="00415D72">
          <w:t>218</w:t>
        </w:r>
      </w:ins>
      <w:ins w:id="3940" w:author="admin" w:date="2016-10-25T15:19:00Z">
        <w:r w:rsidRPr="00D634F8">
          <w:rPr>
            <w:rPrChange w:id="3941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end"/>
        </w:r>
        <w:bookmarkEnd w:id="3931"/>
        <w:r w:rsidRPr="00D634F8">
          <w:rPr>
            <w:rFonts w:hint="eastAsia"/>
            <w:rPrChange w:id="3942" w:author="admin" w:date="2016-10-26T11:15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 NB-1501爆炸图</w:t>
        </w:r>
      </w:ins>
    </w:p>
    <w:p w:rsidR="00EC62FF" w:rsidRDefault="00D634F8">
      <w:pPr>
        <w:pStyle w:val="41"/>
        <w:numPr>
          <w:ilvl w:val="3"/>
          <w:numId w:val="4"/>
        </w:numPr>
        <w:spacing w:before="0" w:after="0" w:line="360" w:lineRule="auto"/>
        <w:rPr>
          <w:ins w:id="3943" w:author="admin" w:date="2016-10-25T15:19:00Z"/>
          <w:rFonts w:ascii="Times New Roman" w:hAnsi="Times New Roman"/>
          <w:rPrChange w:id="3944" w:author="admin" w:date="2016-10-25T15:26:00Z">
            <w:rPr>
              <w:ins w:id="3945" w:author="admin" w:date="2016-10-25T15:19:00Z"/>
            </w:rPr>
          </w:rPrChange>
        </w:rPr>
        <w:pPrChange w:id="3946" w:author="admin" w:date="2016-10-25T15:26:00Z">
          <w:pPr>
            <w:pStyle w:val="30"/>
            <w:keepNext w:val="0"/>
            <w:keepLines w:val="0"/>
            <w:widowControl/>
            <w:numPr>
              <w:ilvl w:val="2"/>
            </w:numPr>
            <w:adjustRightInd w:val="0"/>
            <w:snapToGrid w:val="0"/>
            <w:spacing w:before="120" w:after="120" w:line="360" w:lineRule="atLeast"/>
            <w:textAlignment w:val="baseline"/>
          </w:pPr>
        </w:pPrChange>
      </w:pPr>
      <w:ins w:id="3947" w:author="admin" w:date="2016-10-25T15:19:00Z">
        <w:r w:rsidRPr="00D634F8">
          <w:rPr>
            <w:rFonts w:ascii="Times New Roman" w:hAnsi="Times New Roman" w:hint="eastAsia"/>
            <w:rPrChange w:id="3948" w:author="admin" w:date="2016-10-25T15:26:00Z">
              <w:rPr>
                <w:rFonts w:hint="eastAsia"/>
                <w:b w:val="0"/>
                <w:bCs w:val="0"/>
                <w:i/>
                <w:iCs/>
                <w:color w:val="0000FF"/>
                <w:u w:val="single"/>
              </w:rPr>
            </w:rPrChange>
          </w:rPr>
          <w:t>前壳组装</w:t>
        </w:r>
      </w:ins>
    </w:p>
    <w:p w:rsidR="00EC62FF" w:rsidRDefault="00D634F8">
      <w:pPr>
        <w:spacing w:before="0" w:after="0" w:line="360" w:lineRule="auto"/>
        <w:ind w:firstLineChars="200" w:firstLine="420"/>
        <w:rPr>
          <w:ins w:id="3949" w:author="admin" w:date="2016-10-25T15:19:00Z"/>
          <w:rFonts w:ascii="Times New Roman" w:hAnsi="Times New Roman"/>
          <w:rPrChange w:id="3950" w:author="admin" w:date="2016-10-25T15:38:00Z">
            <w:rPr>
              <w:ins w:id="3951" w:author="admin" w:date="2016-10-25T15:19:00Z"/>
            </w:rPr>
          </w:rPrChange>
        </w:rPr>
        <w:pPrChange w:id="3952" w:author="admin" w:date="2016-10-25T15:38:00Z">
          <w:pPr/>
        </w:pPrChange>
      </w:pPr>
      <w:ins w:id="3953" w:author="admin" w:date="2016-10-25T15:19:00Z">
        <w:r w:rsidRPr="00D634F8">
          <w:rPr>
            <w:rFonts w:ascii="Times New Roman" w:hAnsi="Times New Roman"/>
            <w:rPrChange w:id="3954" w:author="admin" w:date="2016-10-25T15:38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NB-1501</w:t>
        </w:r>
        <w:r w:rsidRPr="00D634F8">
          <w:rPr>
            <w:rFonts w:ascii="Times New Roman" w:hAnsi="Times New Roman" w:hint="eastAsia"/>
            <w:rPrChange w:id="3955" w:author="admin" w:date="2016-10-25T15:38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终端前壳装配图如</w:t>
        </w:r>
        <w:r w:rsidRPr="00D634F8">
          <w:rPr>
            <w:rFonts w:ascii="Times New Roman" w:hAnsi="Times New Roman"/>
            <w:rPrChange w:id="3956" w:author="admin" w:date="2016-10-25T15:38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Pr="00D634F8">
          <w:rPr>
            <w:rFonts w:ascii="Times New Roman" w:hAnsi="Times New Roman"/>
            <w:rPrChange w:id="3957" w:author="admin" w:date="2016-10-25T15:38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 xml:space="preserve"> REF _Ref461456118 \h 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Pr="00D634F8">
        <w:rPr>
          <w:rFonts w:ascii="Times New Roman" w:hAnsi="Times New Roman"/>
          <w:rPrChange w:id="3958" w:author="admin" w:date="2016-10-25T15:38:00Z">
            <w:rPr>
              <w:rFonts w:ascii="Times New Roman" w:hAnsi="Times New Roman"/>
            </w:rPr>
          </w:rPrChange>
        </w:rPr>
      </w:r>
      <w:ins w:id="3959" w:author="admin" w:date="2016-10-25T15:19:00Z">
        <w:r w:rsidRPr="00D634F8">
          <w:rPr>
            <w:rFonts w:ascii="Times New Roman" w:hAnsi="Times New Roman"/>
            <w:rPrChange w:id="3960" w:author="admin" w:date="2016-10-25T15:38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3961" w:author="admin" w:date="2016-10-27T15:32:00Z">
        <w:r w:rsidRPr="00D634F8">
          <w:rPr>
            <w:rFonts w:ascii="Times New Roman" w:hAnsi="Times New Roman" w:hint="eastAsia"/>
            <w:rPrChange w:id="3962" w:author="admin" w:date="2016-10-27T15:32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图</w:t>
        </w:r>
        <w:r w:rsidRPr="00D634F8">
          <w:rPr>
            <w:rFonts w:ascii="Times New Roman" w:hAnsi="Times New Roman"/>
            <w:rPrChange w:id="3963" w:author="admin" w:date="2016-10-27T15:32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219</w:t>
        </w:r>
      </w:ins>
      <w:ins w:id="3964" w:author="admin" w:date="2016-10-25T15:19:00Z">
        <w:r w:rsidRPr="00D634F8">
          <w:rPr>
            <w:rFonts w:ascii="Times New Roman" w:hAnsi="Times New Roman"/>
            <w:rPrChange w:id="3965" w:author="admin" w:date="2016-10-25T15:38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 w:rsidRPr="00D634F8">
          <w:rPr>
            <w:rFonts w:ascii="Times New Roman" w:hAnsi="Times New Roman" w:hint="eastAsia"/>
            <w:rPrChange w:id="3966" w:author="admin" w:date="2016-10-25T15:38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所示。</w:t>
        </w:r>
      </w:ins>
    </w:p>
    <w:p w:rsidR="00EC62FF" w:rsidRDefault="00D634F8">
      <w:pPr>
        <w:spacing w:before="0" w:after="0" w:line="360" w:lineRule="auto"/>
        <w:ind w:firstLineChars="200" w:firstLine="420"/>
        <w:rPr>
          <w:ins w:id="3967" w:author="admin" w:date="2016-10-25T15:19:00Z"/>
          <w:rFonts w:ascii="Times New Roman" w:hAnsi="Times New Roman"/>
          <w:rPrChange w:id="3968" w:author="admin" w:date="2016-10-25T15:38:00Z">
            <w:rPr>
              <w:ins w:id="3969" w:author="admin" w:date="2016-10-25T15:19:00Z"/>
            </w:rPr>
          </w:rPrChange>
        </w:rPr>
        <w:pPrChange w:id="3970" w:author="admin" w:date="2016-10-25T15:38:00Z">
          <w:pPr/>
        </w:pPrChange>
      </w:pPr>
      <w:ins w:id="3971" w:author="admin" w:date="2016-10-25T15:19:00Z">
        <w:r w:rsidRPr="00D634F8">
          <w:rPr>
            <w:rFonts w:ascii="Times New Roman" w:hAnsi="Times New Roman" w:hint="eastAsia"/>
            <w:rPrChange w:id="3972" w:author="admin" w:date="2016-10-25T15:38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前壳组装步骤如下：</w:t>
        </w:r>
      </w:ins>
    </w:p>
    <w:p w:rsidR="00EC62FF" w:rsidRDefault="00CB4643">
      <w:pPr>
        <w:spacing w:before="0" w:after="0" w:line="360" w:lineRule="auto"/>
        <w:ind w:firstLineChars="200" w:firstLine="420"/>
        <w:rPr>
          <w:ins w:id="3973" w:author="admin" w:date="2016-10-25T15:19:00Z"/>
          <w:rFonts w:ascii="Times New Roman" w:hAnsi="Times New Roman"/>
          <w:rPrChange w:id="3974" w:author="admin" w:date="2016-10-25T15:38:00Z">
            <w:rPr>
              <w:ins w:id="3975" w:author="admin" w:date="2016-10-25T15:19:00Z"/>
            </w:rPr>
          </w:rPrChange>
        </w:rPr>
        <w:pPrChange w:id="3976" w:author="admin" w:date="2016-10-25T15:38:00Z">
          <w:pPr>
            <w:pStyle w:val="af6"/>
            <w:numPr>
              <w:numId w:val="49"/>
            </w:numPr>
            <w:adjustRightInd w:val="0"/>
            <w:snapToGrid w:val="0"/>
            <w:spacing w:before="0" w:after="0" w:line="360" w:lineRule="atLeast"/>
            <w:ind w:left="902" w:firstLineChars="0" w:hanging="420"/>
            <w:textAlignment w:val="baseline"/>
          </w:pPr>
        </w:pPrChange>
      </w:pPr>
      <w:ins w:id="3977" w:author="admin" w:date="2016-10-25T15:56:00Z">
        <w:r>
          <w:rPr>
            <w:rFonts w:ascii="Times New Roman" w:hAnsi="Times New Roman" w:hint="eastAsia"/>
          </w:rPr>
          <w:t>1</w:t>
        </w:r>
        <w:r>
          <w:rPr>
            <w:rFonts w:ascii="Times New Roman" w:hAnsi="Times New Roman" w:hint="eastAsia"/>
          </w:rPr>
          <w:t>、</w:t>
        </w:r>
      </w:ins>
      <w:ins w:id="3978" w:author="admin" w:date="2016-10-25T15:19:00Z">
        <w:r w:rsidR="00D634F8" w:rsidRPr="00D634F8">
          <w:rPr>
            <w:rFonts w:ascii="Times New Roman" w:hAnsi="Times New Roman" w:hint="eastAsia"/>
            <w:rPrChange w:id="3979" w:author="admin" w:date="2016-10-25T15:38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贴</w:t>
        </w:r>
        <w:r w:rsidR="00D634F8" w:rsidRPr="00D634F8">
          <w:rPr>
            <w:rFonts w:ascii="Times New Roman" w:hAnsi="Times New Roman"/>
            <w:rPrChange w:id="3980" w:author="admin" w:date="2016-10-25T15:38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3M</w:t>
        </w:r>
        <w:r w:rsidR="00D634F8" w:rsidRPr="00D634F8">
          <w:rPr>
            <w:rFonts w:ascii="Times New Roman" w:hAnsi="Times New Roman" w:hint="eastAsia"/>
            <w:rPrChange w:id="3981" w:author="admin" w:date="2016-10-25T15:38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防水胶；</w:t>
        </w:r>
      </w:ins>
    </w:p>
    <w:p w:rsidR="00EC62FF" w:rsidRDefault="00CB4643">
      <w:pPr>
        <w:spacing w:before="0" w:after="0" w:line="360" w:lineRule="auto"/>
        <w:ind w:firstLineChars="200" w:firstLine="420"/>
        <w:rPr>
          <w:ins w:id="3982" w:author="admin" w:date="2016-10-25T15:19:00Z"/>
          <w:rFonts w:ascii="Times New Roman" w:hAnsi="Times New Roman"/>
          <w:rPrChange w:id="3983" w:author="admin" w:date="2016-10-25T15:38:00Z">
            <w:rPr>
              <w:ins w:id="3984" w:author="admin" w:date="2016-10-25T15:19:00Z"/>
            </w:rPr>
          </w:rPrChange>
        </w:rPr>
        <w:pPrChange w:id="3985" w:author="admin" w:date="2016-10-25T15:38:00Z">
          <w:pPr>
            <w:pStyle w:val="af6"/>
            <w:numPr>
              <w:numId w:val="49"/>
            </w:numPr>
            <w:adjustRightInd w:val="0"/>
            <w:snapToGrid w:val="0"/>
            <w:spacing w:before="0" w:after="0" w:line="360" w:lineRule="atLeast"/>
            <w:ind w:left="902" w:firstLineChars="0" w:hanging="420"/>
            <w:textAlignment w:val="baseline"/>
          </w:pPr>
        </w:pPrChange>
      </w:pPr>
      <w:ins w:id="3986" w:author="admin" w:date="2016-10-25T15:56:00Z">
        <w:r>
          <w:rPr>
            <w:rFonts w:ascii="Times New Roman" w:hAnsi="Times New Roman" w:hint="eastAsia"/>
          </w:rPr>
          <w:t>2</w:t>
        </w:r>
        <w:r>
          <w:rPr>
            <w:rFonts w:ascii="Times New Roman" w:hAnsi="Times New Roman" w:hint="eastAsia"/>
          </w:rPr>
          <w:t>、</w:t>
        </w:r>
      </w:ins>
      <w:ins w:id="3987" w:author="admin" w:date="2016-10-25T15:19:00Z">
        <w:r w:rsidR="00D634F8" w:rsidRPr="00D634F8">
          <w:rPr>
            <w:rFonts w:ascii="Times New Roman" w:hAnsi="Times New Roman" w:hint="eastAsia"/>
            <w:rPrChange w:id="3988" w:author="admin" w:date="2016-10-25T15:38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亚克力透明板装入前壳；</w:t>
        </w:r>
      </w:ins>
    </w:p>
    <w:p w:rsidR="00EC62FF" w:rsidRDefault="00CB4643">
      <w:pPr>
        <w:spacing w:before="0" w:after="0" w:line="360" w:lineRule="auto"/>
        <w:ind w:firstLineChars="200" w:firstLine="420"/>
        <w:rPr>
          <w:ins w:id="3989" w:author="admin" w:date="2016-10-25T15:19:00Z"/>
          <w:rFonts w:ascii="Times New Roman" w:hAnsi="Times New Roman"/>
          <w:rPrChange w:id="3990" w:author="admin" w:date="2016-10-25T15:38:00Z">
            <w:rPr>
              <w:ins w:id="3991" w:author="admin" w:date="2016-10-25T15:19:00Z"/>
            </w:rPr>
          </w:rPrChange>
        </w:rPr>
        <w:pPrChange w:id="3992" w:author="admin" w:date="2016-10-25T15:38:00Z">
          <w:pPr>
            <w:pStyle w:val="af6"/>
            <w:numPr>
              <w:numId w:val="49"/>
            </w:numPr>
            <w:adjustRightInd w:val="0"/>
            <w:snapToGrid w:val="0"/>
            <w:spacing w:before="0" w:after="0" w:line="360" w:lineRule="atLeast"/>
            <w:ind w:left="902" w:firstLineChars="0" w:hanging="420"/>
            <w:textAlignment w:val="baseline"/>
          </w:pPr>
        </w:pPrChange>
      </w:pPr>
      <w:ins w:id="3993" w:author="admin" w:date="2016-10-25T15:56:00Z">
        <w:r>
          <w:rPr>
            <w:rFonts w:ascii="Times New Roman" w:hAnsi="Times New Roman" w:hint="eastAsia"/>
          </w:rPr>
          <w:t>3</w:t>
        </w:r>
        <w:r>
          <w:rPr>
            <w:rFonts w:ascii="Times New Roman" w:hAnsi="Times New Roman" w:hint="eastAsia"/>
          </w:rPr>
          <w:t>、</w:t>
        </w:r>
      </w:ins>
      <w:ins w:id="3994" w:author="admin" w:date="2016-10-25T15:19:00Z">
        <w:r w:rsidR="00D634F8" w:rsidRPr="00D634F8">
          <w:rPr>
            <w:rFonts w:ascii="Times New Roman" w:hAnsi="Times New Roman" w:hint="eastAsia"/>
            <w:rPrChange w:id="3995" w:author="admin" w:date="2016-10-25T15:38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显示屏转入前壳，压在亚克力板上；</w:t>
        </w:r>
      </w:ins>
    </w:p>
    <w:p w:rsidR="00EC62FF" w:rsidRDefault="00CB4643">
      <w:pPr>
        <w:spacing w:before="0" w:after="0" w:line="360" w:lineRule="auto"/>
        <w:ind w:firstLineChars="200" w:firstLine="420"/>
        <w:rPr>
          <w:ins w:id="3996" w:author="admin" w:date="2016-10-25T15:19:00Z"/>
          <w:rFonts w:ascii="Times New Roman" w:hAnsi="Times New Roman"/>
          <w:rPrChange w:id="3997" w:author="admin" w:date="2016-10-25T15:38:00Z">
            <w:rPr>
              <w:ins w:id="3998" w:author="admin" w:date="2016-10-25T15:19:00Z"/>
            </w:rPr>
          </w:rPrChange>
        </w:rPr>
        <w:pPrChange w:id="3999" w:author="admin" w:date="2016-10-25T15:38:00Z">
          <w:pPr>
            <w:pStyle w:val="af6"/>
            <w:numPr>
              <w:numId w:val="49"/>
            </w:numPr>
            <w:adjustRightInd w:val="0"/>
            <w:snapToGrid w:val="0"/>
            <w:spacing w:before="0" w:after="0" w:line="360" w:lineRule="atLeast"/>
            <w:ind w:left="902" w:firstLineChars="0" w:hanging="420"/>
            <w:textAlignment w:val="baseline"/>
          </w:pPr>
        </w:pPrChange>
      </w:pPr>
      <w:ins w:id="4000" w:author="admin" w:date="2016-10-25T15:56:00Z">
        <w:r>
          <w:rPr>
            <w:rFonts w:ascii="Times New Roman" w:hAnsi="Times New Roman" w:hint="eastAsia"/>
          </w:rPr>
          <w:t>4</w:t>
        </w:r>
        <w:r>
          <w:rPr>
            <w:rFonts w:ascii="Times New Roman" w:hAnsi="Times New Roman" w:hint="eastAsia"/>
          </w:rPr>
          <w:t>、</w:t>
        </w:r>
      </w:ins>
      <w:ins w:id="4001" w:author="admin" w:date="2016-10-25T15:19:00Z">
        <w:r w:rsidR="00D634F8" w:rsidRPr="00D634F8">
          <w:rPr>
            <w:rFonts w:ascii="Times New Roman" w:hAnsi="Times New Roman" w:hint="eastAsia"/>
            <w:rPrChange w:id="4002" w:author="admin" w:date="2016-10-25T15:38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屏幕固定钣金固定显示屏；</w:t>
        </w:r>
      </w:ins>
    </w:p>
    <w:p w:rsidR="00EC62FF" w:rsidRDefault="00CB4643">
      <w:pPr>
        <w:spacing w:before="0" w:after="0" w:line="360" w:lineRule="auto"/>
        <w:ind w:firstLineChars="200" w:firstLine="420"/>
        <w:rPr>
          <w:ins w:id="4003" w:author="admin" w:date="2016-10-25T15:19:00Z"/>
          <w:rFonts w:ascii="Times New Roman" w:hAnsi="Times New Roman"/>
          <w:rPrChange w:id="4004" w:author="admin" w:date="2016-10-25T15:38:00Z">
            <w:rPr>
              <w:ins w:id="4005" w:author="admin" w:date="2016-10-25T15:19:00Z"/>
            </w:rPr>
          </w:rPrChange>
        </w:rPr>
        <w:pPrChange w:id="4006" w:author="admin" w:date="2016-10-25T15:38:00Z">
          <w:pPr>
            <w:pStyle w:val="af6"/>
            <w:numPr>
              <w:numId w:val="49"/>
            </w:numPr>
            <w:adjustRightInd w:val="0"/>
            <w:snapToGrid w:val="0"/>
            <w:spacing w:before="0" w:after="0" w:line="360" w:lineRule="atLeast"/>
            <w:ind w:left="902" w:firstLineChars="0" w:hanging="420"/>
            <w:textAlignment w:val="baseline"/>
          </w:pPr>
        </w:pPrChange>
      </w:pPr>
      <w:ins w:id="4007" w:author="admin" w:date="2016-10-25T15:56:00Z">
        <w:r>
          <w:rPr>
            <w:rFonts w:ascii="Times New Roman" w:hAnsi="Times New Roman" w:hint="eastAsia"/>
          </w:rPr>
          <w:t>5</w:t>
        </w:r>
        <w:r>
          <w:rPr>
            <w:rFonts w:ascii="Times New Roman" w:hAnsi="Times New Roman" w:hint="eastAsia"/>
          </w:rPr>
          <w:t>、</w:t>
        </w:r>
      </w:ins>
      <w:ins w:id="4008" w:author="admin" w:date="2016-10-25T15:19:00Z">
        <w:r w:rsidR="00D634F8" w:rsidRPr="00D634F8">
          <w:rPr>
            <w:rFonts w:ascii="Times New Roman" w:hAnsi="Times New Roman"/>
            <w:rPrChange w:id="4009" w:author="admin" w:date="2016-10-25T15:38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LED</w:t>
        </w:r>
        <w:r w:rsidR="00D634F8" w:rsidRPr="00D634F8">
          <w:rPr>
            <w:rFonts w:ascii="Times New Roman" w:hAnsi="Times New Roman" w:hint="eastAsia"/>
            <w:rPrChange w:id="4010" w:author="admin" w:date="2016-10-25T15:38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硅胶、电源开关硅胶装入前壳；</w:t>
        </w:r>
      </w:ins>
    </w:p>
    <w:p w:rsidR="00EC62FF" w:rsidRDefault="00CB4643">
      <w:pPr>
        <w:spacing w:before="0" w:after="0" w:line="360" w:lineRule="auto"/>
        <w:ind w:firstLineChars="200" w:firstLine="420"/>
        <w:rPr>
          <w:ins w:id="4011" w:author="admin" w:date="2016-10-25T15:19:00Z"/>
          <w:rFonts w:ascii="Times New Roman" w:hAnsi="Times New Roman"/>
          <w:rPrChange w:id="4012" w:author="admin" w:date="2016-10-25T15:38:00Z">
            <w:rPr>
              <w:ins w:id="4013" w:author="admin" w:date="2016-10-25T15:19:00Z"/>
            </w:rPr>
          </w:rPrChange>
        </w:rPr>
        <w:pPrChange w:id="4014" w:author="admin" w:date="2016-10-25T15:38:00Z">
          <w:pPr>
            <w:pStyle w:val="af6"/>
            <w:numPr>
              <w:numId w:val="49"/>
            </w:numPr>
            <w:adjustRightInd w:val="0"/>
            <w:snapToGrid w:val="0"/>
            <w:spacing w:before="0" w:after="0" w:line="360" w:lineRule="atLeast"/>
            <w:ind w:left="902" w:firstLineChars="0" w:hanging="420"/>
            <w:textAlignment w:val="baseline"/>
          </w:pPr>
        </w:pPrChange>
      </w:pPr>
      <w:ins w:id="4015" w:author="admin" w:date="2016-10-25T15:56:00Z">
        <w:r>
          <w:rPr>
            <w:rFonts w:ascii="Times New Roman" w:hAnsi="Times New Roman" w:hint="eastAsia"/>
          </w:rPr>
          <w:t>6</w:t>
        </w:r>
        <w:r>
          <w:rPr>
            <w:rFonts w:ascii="Times New Roman" w:hAnsi="Times New Roman" w:hint="eastAsia"/>
          </w:rPr>
          <w:t>、</w:t>
        </w:r>
      </w:ins>
      <w:ins w:id="4016" w:author="admin" w:date="2016-10-25T15:19:00Z">
        <w:r w:rsidR="00D634F8" w:rsidRPr="00D634F8">
          <w:rPr>
            <w:rFonts w:ascii="Times New Roman" w:hAnsi="Times New Roman" w:hint="eastAsia"/>
            <w:rPrChange w:id="4017" w:author="admin" w:date="2016-10-25T15:38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前面按键板主板装入前壳；</w:t>
        </w:r>
      </w:ins>
    </w:p>
    <w:p w:rsidR="00EC62FF" w:rsidRDefault="00CB4643">
      <w:pPr>
        <w:spacing w:before="0" w:after="0" w:line="360" w:lineRule="auto"/>
        <w:ind w:firstLineChars="200" w:firstLine="420"/>
        <w:rPr>
          <w:ins w:id="4018" w:author="admin" w:date="2016-10-25T15:19:00Z"/>
          <w:rFonts w:ascii="Times New Roman" w:hAnsi="Times New Roman"/>
          <w:rPrChange w:id="4019" w:author="admin" w:date="2016-10-25T15:38:00Z">
            <w:rPr>
              <w:ins w:id="4020" w:author="admin" w:date="2016-10-25T15:19:00Z"/>
            </w:rPr>
          </w:rPrChange>
        </w:rPr>
        <w:pPrChange w:id="4021" w:author="admin" w:date="2016-10-25T15:38:00Z">
          <w:pPr>
            <w:pStyle w:val="af6"/>
            <w:numPr>
              <w:numId w:val="49"/>
            </w:numPr>
            <w:adjustRightInd w:val="0"/>
            <w:snapToGrid w:val="0"/>
            <w:spacing w:before="0" w:after="0" w:line="360" w:lineRule="atLeast"/>
            <w:ind w:left="902" w:firstLineChars="0" w:hanging="420"/>
            <w:textAlignment w:val="baseline"/>
          </w:pPr>
        </w:pPrChange>
      </w:pPr>
      <w:ins w:id="4022" w:author="admin" w:date="2016-10-25T15:56:00Z">
        <w:r>
          <w:rPr>
            <w:rFonts w:ascii="Times New Roman" w:hAnsi="Times New Roman" w:hint="eastAsia"/>
          </w:rPr>
          <w:t>7</w:t>
        </w:r>
        <w:r>
          <w:rPr>
            <w:rFonts w:ascii="Times New Roman" w:hAnsi="Times New Roman" w:hint="eastAsia"/>
          </w:rPr>
          <w:t>、</w:t>
        </w:r>
      </w:ins>
      <w:ins w:id="4023" w:author="admin" w:date="2016-10-25T15:19:00Z">
        <w:r w:rsidR="00D634F8" w:rsidRPr="00D634F8">
          <w:rPr>
            <w:rFonts w:ascii="Times New Roman" w:hAnsi="Times New Roman" w:hint="eastAsia"/>
            <w:rPrChange w:id="4024" w:author="admin" w:date="2016-10-25T15:38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固定板金装入前壳；</w:t>
        </w:r>
      </w:ins>
    </w:p>
    <w:p w:rsidR="00EC62FF" w:rsidRDefault="00CB4643">
      <w:pPr>
        <w:spacing w:before="0" w:after="0" w:line="360" w:lineRule="auto"/>
        <w:ind w:firstLineChars="200" w:firstLine="420"/>
        <w:rPr>
          <w:ins w:id="4025" w:author="admin" w:date="2016-10-25T15:19:00Z"/>
          <w:rFonts w:ascii="Times New Roman" w:hAnsi="Times New Roman"/>
          <w:rPrChange w:id="4026" w:author="admin" w:date="2016-10-25T15:38:00Z">
            <w:rPr>
              <w:ins w:id="4027" w:author="admin" w:date="2016-10-25T15:19:00Z"/>
            </w:rPr>
          </w:rPrChange>
        </w:rPr>
        <w:pPrChange w:id="4028" w:author="admin" w:date="2016-10-25T15:38:00Z">
          <w:pPr>
            <w:pStyle w:val="af6"/>
            <w:numPr>
              <w:numId w:val="49"/>
            </w:numPr>
            <w:adjustRightInd w:val="0"/>
            <w:snapToGrid w:val="0"/>
            <w:spacing w:before="0" w:after="0" w:line="360" w:lineRule="atLeast"/>
            <w:ind w:left="902" w:firstLineChars="0" w:hanging="420"/>
            <w:textAlignment w:val="baseline"/>
          </w:pPr>
        </w:pPrChange>
      </w:pPr>
      <w:ins w:id="4029" w:author="admin" w:date="2016-10-25T15:56:00Z">
        <w:r>
          <w:rPr>
            <w:rFonts w:ascii="Times New Roman" w:hAnsi="Times New Roman" w:hint="eastAsia"/>
          </w:rPr>
          <w:lastRenderedPageBreak/>
          <w:t>8</w:t>
        </w:r>
        <w:r>
          <w:rPr>
            <w:rFonts w:ascii="Times New Roman" w:hAnsi="Times New Roman" w:hint="eastAsia"/>
          </w:rPr>
          <w:t>、</w:t>
        </w:r>
      </w:ins>
      <w:ins w:id="4030" w:author="admin" w:date="2016-10-25T15:19:00Z">
        <w:r w:rsidR="00D634F8" w:rsidRPr="00D634F8">
          <w:rPr>
            <w:rFonts w:ascii="Times New Roman" w:hAnsi="Times New Roman"/>
            <w:rPrChange w:id="4031" w:author="admin" w:date="2016-10-25T15:38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ARM</w:t>
        </w:r>
        <w:r w:rsidR="00D634F8" w:rsidRPr="00D634F8">
          <w:rPr>
            <w:rFonts w:ascii="Times New Roman" w:hAnsi="Times New Roman" w:hint="eastAsia"/>
            <w:rPrChange w:id="4032" w:author="admin" w:date="2016-10-25T15:38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显示板固定在固定钣金上；</w:t>
        </w:r>
      </w:ins>
    </w:p>
    <w:p w:rsidR="00EC62FF" w:rsidRDefault="00CB4643">
      <w:pPr>
        <w:spacing w:before="0" w:after="0" w:line="360" w:lineRule="auto"/>
        <w:ind w:firstLineChars="200" w:firstLine="420"/>
        <w:rPr>
          <w:ins w:id="4033" w:author="admin" w:date="2016-10-25T15:19:00Z"/>
          <w:rFonts w:ascii="Times New Roman" w:hAnsi="Times New Roman"/>
          <w:rPrChange w:id="4034" w:author="admin" w:date="2016-10-25T15:38:00Z">
            <w:rPr>
              <w:ins w:id="4035" w:author="admin" w:date="2016-10-25T15:19:00Z"/>
            </w:rPr>
          </w:rPrChange>
        </w:rPr>
        <w:pPrChange w:id="4036" w:author="admin" w:date="2016-10-25T15:38:00Z">
          <w:pPr>
            <w:pStyle w:val="af6"/>
            <w:numPr>
              <w:numId w:val="49"/>
            </w:numPr>
            <w:adjustRightInd w:val="0"/>
            <w:snapToGrid w:val="0"/>
            <w:spacing w:before="0" w:after="0" w:line="360" w:lineRule="atLeast"/>
            <w:ind w:left="902" w:firstLineChars="0" w:hanging="420"/>
            <w:textAlignment w:val="baseline"/>
          </w:pPr>
        </w:pPrChange>
      </w:pPr>
      <w:ins w:id="4037" w:author="admin" w:date="2016-10-25T15:56:00Z">
        <w:r>
          <w:rPr>
            <w:rFonts w:ascii="Times New Roman" w:hAnsi="Times New Roman" w:hint="eastAsia"/>
          </w:rPr>
          <w:t>9</w:t>
        </w:r>
        <w:r>
          <w:rPr>
            <w:rFonts w:ascii="Times New Roman" w:hAnsi="Times New Roman" w:hint="eastAsia"/>
          </w:rPr>
          <w:t>、</w:t>
        </w:r>
      </w:ins>
      <w:ins w:id="4038" w:author="admin" w:date="2016-10-25T15:19:00Z">
        <w:r w:rsidR="00D634F8" w:rsidRPr="00D634F8">
          <w:rPr>
            <w:rFonts w:ascii="Times New Roman" w:hAnsi="Times New Roman" w:hint="eastAsia"/>
            <w:rPrChange w:id="4039" w:author="admin" w:date="2016-10-25T15:38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液晶屏背光板固定在固定钣金上；</w:t>
        </w:r>
      </w:ins>
    </w:p>
    <w:p w:rsidR="00EC62FF" w:rsidRDefault="00CB4643">
      <w:pPr>
        <w:spacing w:before="0" w:after="0" w:line="360" w:lineRule="auto"/>
        <w:ind w:firstLineChars="200" w:firstLine="420"/>
        <w:rPr>
          <w:ins w:id="4040" w:author="admin" w:date="2016-10-25T15:19:00Z"/>
          <w:rFonts w:ascii="Times New Roman" w:hAnsi="Times New Roman"/>
          <w:rPrChange w:id="4041" w:author="admin" w:date="2016-10-25T15:38:00Z">
            <w:rPr>
              <w:ins w:id="4042" w:author="admin" w:date="2016-10-25T15:19:00Z"/>
            </w:rPr>
          </w:rPrChange>
        </w:rPr>
        <w:pPrChange w:id="4043" w:author="admin" w:date="2016-10-25T15:38:00Z">
          <w:pPr>
            <w:pStyle w:val="af6"/>
            <w:numPr>
              <w:numId w:val="49"/>
            </w:numPr>
            <w:adjustRightInd w:val="0"/>
            <w:snapToGrid w:val="0"/>
            <w:spacing w:before="0" w:after="0" w:line="360" w:lineRule="atLeast"/>
            <w:ind w:left="902" w:firstLineChars="0" w:hanging="420"/>
            <w:textAlignment w:val="baseline"/>
          </w:pPr>
        </w:pPrChange>
      </w:pPr>
      <w:ins w:id="4044" w:author="admin" w:date="2016-10-25T15:56:00Z">
        <w:r>
          <w:rPr>
            <w:rFonts w:ascii="Times New Roman" w:hAnsi="Times New Roman" w:hint="eastAsia"/>
          </w:rPr>
          <w:t>10</w:t>
        </w:r>
        <w:r>
          <w:rPr>
            <w:rFonts w:ascii="Times New Roman" w:hAnsi="Times New Roman" w:hint="eastAsia"/>
          </w:rPr>
          <w:t>、</w:t>
        </w:r>
      </w:ins>
      <w:ins w:id="4045" w:author="admin" w:date="2016-10-25T15:19:00Z">
        <w:r w:rsidR="00D634F8" w:rsidRPr="00D634F8">
          <w:rPr>
            <w:rFonts w:ascii="Times New Roman" w:hAnsi="Times New Roman" w:hint="eastAsia"/>
            <w:rPrChange w:id="4046" w:author="admin" w:date="2016-10-25T15:38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装入防水条；</w:t>
        </w:r>
      </w:ins>
    </w:p>
    <w:p w:rsidR="00EC62FF" w:rsidRDefault="00CB4643">
      <w:pPr>
        <w:spacing w:before="0" w:after="0" w:line="360" w:lineRule="auto"/>
        <w:ind w:firstLineChars="200" w:firstLine="420"/>
        <w:rPr>
          <w:ins w:id="4047" w:author="admin" w:date="2016-10-25T15:19:00Z"/>
          <w:rFonts w:ascii="Times New Roman" w:hAnsi="Times New Roman"/>
          <w:rPrChange w:id="4048" w:author="admin" w:date="2016-10-25T15:38:00Z">
            <w:rPr>
              <w:ins w:id="4049" w:author="admin" w:date="2016-10-25T15:19:00Z"/>
            </w:rPr>
          </w:rPrChange>
        </w:rPr>
        <w:pPrChange w:id="4050" w:author="admin" w:date="2016-10-25T15:38:00Z">
          <w:pPr>
            <w:pStyle w:val="af6"/>
            <w:numPr>
              <w:numId w:val="49"/>
            </w:numPr>
            <w:adjustRightInd w:val="0"/>
            <w:snapToGrid w:val="0"/>
            <w:spacing w:before="0" w:after="0" w:line="360" w:lineRule="atLeast"/>
            <w:ind w:left="902" w:firstLineChars="0" w:hanging="420"/>
            <w:textAlignment w:val="baseline"/>
          </w:pPr>
        </w:pPrChange>
      </w:pPr>
      <w:ins w:id="4051" w:author="admin" w:date="2016-10-25T15:56:00Z">
        <w:r>
          <w:rPr>
            <w:rFonts w:ascii="Times New Roman" w:hAnsi="Times New Roman" w:hint="eastAsia"/>
          </w:rPr>
          <w:t>11</w:t>
        </w:r>
        <w:r>
          <w:rPr>
            <w:rFonts w:ascii="Times New Roman" w:hAnsi="Times New Roman" w:hint="eastAsia"/>
          </w:rPr>
          <w:t>、</w:t>
        </w:r>
      </w:ins>
      <w:ins w:id="4052" w:author="admin" w:date="2016-10-25T15:19:00Z">
        <w:r w:rsidR="00D634F8" w:rsidRPr="00D634F8">
          <w:rPr>
            <w:rFonts w:ascii="Times New Roman" w:hAnsi="Times New Roman"/>
            <w:rPrChange w:id="4053" w:author="admin" w:date="2016-10-25T15:38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USB</w:t>
        </w:r>
        <w:r w:rsidR="00D634F8" w:rsidRPr="00D634F8">
          <w:rPr>
            <w:rFonts w:ascii="Times New Roman" w:hAnsi="Times New Roman" w:hint="eastAsia"/>
            <w:rPrChange w:id="4054" w:author="admin" w:date="2016-10-25T15:38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硅胶装入前壳；</w:t>
        </w:r>
      </w:ins>
    </w:p>
    <w:p w:rsidR="00EC62FF" w:rsidRDefault="00CB4643">
      <w:pPr>
        <w:spacing w:before="0" w:after="0" w:line="360" w:lineRule="auto"/>
        <w:ind w:firstLineChars="200" w:firstLine="420"/>
        <w:rPr>
          <w:ins w:id="4055" w:author="admin" w:date="2016-10-25T15:19:00Z"/>
          <w:rFonts w:ascii="Times New Roman" w:hAnsi="Times New Roman"/>
          <w:rPrChange w:id="4056" w:author="admin" w:date="2016-10-26T09:02:00Z">
            <w:rPr>
              <w:ins w:id="4057" w:author="admin" w:date="2016-10-25T15:19:00Z"/>
            </w:rPr>
          </w:rPrChange>
        </w:rPr>
        <w:pPrChange w:id="4058" w:author="admin" w:date="2016-10-26T09:02:00Z">
          <w:pPr/>
        </w:pPrChange>
      </w:pPr>
      <w:ins w:id="4059" w:author="admin" w:date="2016-10-25T15:57:00Z">
        <w:r>
          <w:rPr>
            <w:rFonts w:ascii="Times New Roman" w:hAnsi="Times New Roman" w:hint="eastAsia"/>
          </w:rPr>
          <w:t>12</w:t>
        </w:r>
        <w:r>
          <w:rPr>
            <w:rFonts w:ascii="Times New Roman" w:hAnsi="Times New Roman" w:hint="eastAsia"/>
          </w:rPr>
          <w:t>、</w:t>
        </w:r>
      </w:ins>
      <w:ins w:id="4060" w:author="admin" w:date="2016-10-25T15:19:00Z">
        <w:r w:rsidR="00D634F8" w:rsidRPr="00D634F8">
          <w:rPr>
            <w:rFonts w:ascii="Times New Roman" w:hAnsi="Times New Roman" w:hint="eastAsia"/>
            <w:rPrChange w:id="4061" w:author="admin" w:date="2016-10-25T15:38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贴</w:t>
        </w:r>
        <w:r w:rsidR="00D634F8" w:rsidRPr="00D634F8">
          <w:rPr>
            <w:rFonts w:ascii="Times New Roman" w:hAnsi="Times New Roman"/>
            <w:rPrChange w:id="4062" w:author="admin" w:date="2016-10-25T15:38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Logo</w:t>
        </w:r>
        <w:r w:rsidR="00D634F8" w:rsidRPr="00D634F8">
          <w:rPr>
            <w:rFonts w:ascii="Times New Roman" w:hAnsi="Times New Roman" w:hint="eastAsia"/>
            <w:rPrChange w:id="4063" w:author="admin" w:date="2016-10-25T15:38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标签。</w:t>
        </w:r>
      </w:ins>
    </w:p>
    <w:p w:rsidR="00EC62FF" w:rsidRDefault="00EC62FF" w:rsidP="007111D4">
      <w:pPr>
        <w:widowControl/>
        <w:spacing w:beforeLines="50" w:after="0" w:line="360" w:lineRule="auto"/>
        <w:jc w:val="center"/>
        <w:rPr>
          <w:ins w:id="4064" w:author="admin" w:date="2016-10-25T15:19:00Z"/>
          <w:kern w:val="0"/>
          <w:sz w:val="24"/>
          <w:szCs w:val="24"/>
          <w:rPrChange w:id="4065" w:author="admin" w:date="2016-10-27T15:58:00Z">
            <w:rPr>
              <w:ins w:id="4066" w:author="admin" w:date="2016-10-25T15:19:00Z"/>
              <w:noProof/>
            </w:rPr>
          </w:rPrChange>
        </w:rPr>
        <w:pPrChange w:id="4067" w:author="admin" w:date="2016-10-31T15:42:00Z">
          <w:pPr>
            <w:jc w:val="center"/>
          </w:pPr>
        </w:pPrChange>
      </w:pPr>
      <w:ins w:id="4068" w:author="admin" w:date="2016-10-25T15:19:00Z">
        <w:r>
          <w:rPr>
            <w:noProof/>
            <w:kern w:val="0"/>
            <w:sz w:val="24"/>
            <w:szCs w:val="24"/>
            <w:rPrChange w:id="4069" w:author="Unknown">
              <w:rPr>
                <w:b/>
                <w:bCs/>
                <w:i/>
                <w:iCs/>
                <w:noProof/>
                <w:color w:val="0000FF"/>
                <w:u w:val="single"/>
              </w:rPr>
            </w:rPrChange>
          </w:rPr>
          <w:drawing>
            <wp:inline distT="0" distB="0" distL="0" distR="0">
              <wp:extent cx="2868930" cy="3199464"/>
              <wp:effectExtent l="19050" t="0" r="7620" b="0"/>
              <wp:docPr id="83" name="图片 4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72"/>
                      <pic:cNvPicPr>
                        <a:picLocks noChangeAspect="1" noChangeArrowheads="1"/>
                      </pic:cNvPicPr>
                    </pic:nvPicPr>
                    <pic:blipFill>
                      <a:blip r:embed="rId263">
                        <a:extLst>
                          <a:ext uri="{28A0092B-C50C-407E-A947-70E740481C1C}">
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878155" cy="320975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>
          <w:rPr>
            <w:noProof/>
            <w:kern w:val="0"/>
            <w:sz w:val="24"/>
            <w:szCs w:val="24"/>
            <w:rPrChange w:id="4070" w:author="Unknown">
              <w:rPr>
                <w:b/>
                <w:bCs/>
                <w:i/>
                <w:iCs/>
                <w:noProof/>
                <w:color w:val="0000FF"/>
                <w:u w:val="single"/>
              </w:rPr>
            </w:rPrChange>
          </w:rPr>
          <w:drawing>
            <wp:inline distT="0" distB="0" distL="0" distR="0">
              <wp:extent cx="2216356" cy="1797217"/>
              <wp:effectExtent l="0" t="0" r="0" b="0"/>
              <wp:docPr id="96" name="图片 4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6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227104" cy="180593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EC62FF" w:rsidRDefault="00D634F8" w:rsidP="007111D4">
      <w:pPr>
        <w:pStyle w:val="af5"/>
        <w:spacing w:afterLines="50"/>
        <w:rPr>
          <w:ins w:id="4071" w:author="admin" w:date="2016-10-25T15:19:00Z"/>
          <w:rPrChange w:id="4072" w:author="admin" w:date="2016-10-26T11:15:00Z">
            <w:rPr>
              <w:ins w:id="4073" w:author="admin" w:date="2016-10-25T15:19:00Z"/>
              <w:rFonts w:ascii="Times New Roman" w:hAnsi="Times New Roman"/>
              <w:color w:val="000080"/>
              <w:sz w:val="24"/>
            </w:rPr>
          </w:rPrChange>
        </w:rPr>
        <w:pPrChange w:id="4074" w:author="admin" w:date="2016-10-31T15:42:00Z">
          <w:pPr>
            <w:pStyle w:val="af5"/>
          </w:pPr>
        </w:pPrChange>
      </w:pPr>
      <w:bookmarkStart w:id="4075" w:name="_Ref461456118"/>
      <w:ins w:id="4076" w:author="admin" w:date="2016-10-25T15:19:00Z">
        <w:r w:rsidRPr="00D634F8">
          <w:rPr>
            <w:rFonts w:hint="eastAsia"/>
            <w:rPrChange w:id="4077" w:author="admin" w:date="2016-10-26T11:15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图 </w:t>
        </w:r>
        <w:r w:rsidRPr="00D634F8">
          <w:rPr>
            <w:rPrChange w:id="4078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begin"/>
        </w:r>
        <w:r w:rsidRPr="00D634F8">
          <w:rPr>
            <w:rPrChange w:id="4079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 xml:space="preserve"> SEQ </w:instrText>
        </w:r>
        <w:r w:rsidRPr="00D634F8">
          <w:rPr>
            <w:rFonts w:hint="eastAsia"/>
            <w:rPrChange w:id="4080" w:author="admin" w:date="2016-10-26T11:15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>图</w:instrText>
        </w:r>
        <w:r w:rsidRPr="00D634F8">
          <w:rPr>
            <w:rPrChange w:id="4081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 xml:space="preserve"> \* ARABIC </w:instrText>
        </w:r>
        <w:r w:rsidRPr="00D634F8">
          <w:rPr>
            <w:rPrChange w:id="4082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separate"/>
        </w:r>
      </w:ins>
      <w:ins w:id="4083" w:author="admin" w:date="2016-10-27T15:32:00Z">
        <w:r w:rsidR="00415D72">
          <w:t>219</w:t>
        </w:r>
      </w:ins>
      <w:ins w:id="4084" w:author="admin" w:date="2016-10-25T15:19:00Z">
        <w:r w:rsidRPr="00D634F8">
          <w:rPr>
            <w:rPrChange w:id="4085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end"/>
        </w:r>
      </w:ins>
      <w:bookmarkEnd w:id="4075"/>
      <w:ins w:id="4086" w:author="admin" w:date="2016-10-26T10:14:00Z">
        <w:r w:rsidRPr="00D634F8">
          <w:rPr>
            <w:rPrChange w:id="4087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 </w:t>
        </w:r>
      </w:ins>
      <w:ins w:id="4088" w:author="admin" w:date="2016-10-25T15:19:00Z">
        <w:r w:rsidRPr="00D634F8">
          <w:rPr>
            <w:rFonts w:hint="eastAsia"/>
            <w:rPrChange w:id="4089" w:author="admin" w:date="2016-10-26T11:15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前壳装配图</w:t>
        </w:r>
      </w:ins>
    </w:p>
    <w:p w:rsidR="00EC62FF" w:rsidRDefault="00D634F8">
      <w:pPr>
        <w:pStyle w:val="41"/>
        <w:numPr>
          <w:ilvl w:val="3"/>
          <w:numId w:val="4"/>
        </w:numPr>
        <w:spacing w:before="0" w:after="0" w:line="360" w:lineRule="auto"/>
        <w:rPr>
          <w:ins w:id="4090" w:author="admin" w:date="2016-10-25T15:19:00Z"/>
          <w:rFonts w:ascii="Times New Roman" w:hAnsi="Times New Roman"/>
          <w:rPrChange w:id="4091" w:author="admin" w:date="2016-10-25T15:26:00Z">
            <w:rPr>
              <w:ins w:id="4092" w:author="admin" w:date="2016-10-25T15:19:00Z"/>
            </w:rPr>
          </w:rPrChange>
        </w:rPr>
        <w:pPrChange w:id="4093" w:author="admin" w:date="2016-10-25T15:26:00Z">
          <w:pPr>
            <w:pStyle w:val="30"/>
            <w:keepNext w:val="0"/>
            <w:keepLines w:val="0"/>
            <w:widowControl/>
            <w:numPr>
              <w:ilvl w:val="2"/>
            </w:numPr>
            <w:adjustRightInd w:val="0"/>
            <w:snapToGrid w:val="0"/>
            <w:spacing w:before="120" w:after="120" w:line="360" w:lineRule="atLeast"/>
            <w:textAlignment w:val="baseline"/>
          </w:pPr>
        </w:pPrChange>
      </w:pPr>
      <w:ins w:id="4094" w:author="admin" w:date="2016-10-25T15:19:00Z">
        <w:r w:rsidRPr="00D634F8">
          <w:rPr>
            <w:rFonts w:ascii="Times New Roman" w:hAnsi="Times New Roman" w:hint="eastAsia"/>
            <w:rPrChange w:id="4095" w:author="admin" w:date="2016-10-25T15:26:00Z">
              <w:rPr>
                <w:rFonts w:hint="eastAsia"/>
                <w:b w:val="0"/>
                <w:bCs w:val="0"/>
                <w:i/>
                <w:iCs/>
                <w:color w:val="0000FF"/>
                <w:u w:val="single"/>
              </w:rPr>
            </w:rPrChange>
          </w:rPr>
          <w:t>后壳组装</w:t>
        </w:r>
      </w:ins>
    </w:p>
    <w:p w:rsidR="00EC62FF" w:rsidRDefault="00D634F8">
      <w:pPr>
        <w:spacing w:before="0" w:after="0" w:line="360" w:lineRule="auto"/>
        <w:ind w:firstLineChars="200" w:firstLine="420"/>
        <w:rPr>
          <w:ins w:id="4096" w:author="admin" w:date="2016-10-25T15:19:00Z"/>
          <w:rFonts w:ascii="Times New Roman" w:hAnsi="Times New Roman"/>
          <w:rPrChange w:id="4097" w:author="admin" w:date="2016-10-25T15:38:00Z">
            <w:rPr>
              <w:ins w:id="4098" w:author="admin" w:date="2016-10-25T15:19:00Z"/>
            </w:rPr>
          </w:rPrChange>
        </w:rPr>
        <w:pPrChange w:id="4099" w:author="admin" w:date="2016-10-25T15:38:00Z">
          <w:pPr/>
        </w:pPrChange>
      </w:pPr>
      <w:ins w:id="4100" w:author="admin" w:date="2016-10-25T15:19:00Z">
        <w:r w:rsidRPr="00D634F8">
          <w:rPr>
            <w:rFonts w:ascii="Times New Roman" w:hAnsi="Times New Roman"/>
            <w:rPrChange w:id="4101" w:author="admin" w:date="2016-10-25T15:38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NB-1501</w:t>
        </w:r>
        <w:r w:rsidRPr="00D634F8">
          <w:rPr>
            <w:rFonts w:ascii="Times New Roman" w:hAnsi="Times New Roman" w:hint="eastAsia"/>
            <w:rPrChange w:id="4102" w:author="admin" w:date="2016-10-25T15:38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终端后壳装配图如</w:t>
        </w:r>
        <w:r w:rsidRPr="00D634F8">
          <w:rPr>
            <w:rFonts w:ascii="Times New Roman" w:hAnsi="Times New Roman"/>
            <w:rPrChange w:id="4103" w:author="admin" w:date="2016-10-25T15:38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Pr="00D634F8">
          <w:rPr>
            <w:rFonts w:ascii="Times New Roman" w:hAnsi="Times New Roman"/>
            <w:rPrChange w:id="4104" w:author="admin" w:date="2016-10-25T15:38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 xml:space="preserve"> REF _Ref461457012 \h 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Pr="00D634F8">
        <w:rPr>
          <w:rFonts w:ascii="Times New Roman" w:hAnsi="Times New Roman"/>
          <w:rPrChange w:id="4105" w:author="admin" w:date="2016-10-25T15:38:00Z">
            <w:rPr>
              <w:rFonts w:ascii="Times New Roman" w:hAnsi="Times New Roman"/>
            </w:rPr>
          </w:rPrChange>
        </w:rPr>
      </w:r>
      <w:ins w:id="4106" w:author="admin" w:date="2016-10-25T15:19:00Z">
        <w:r w:rsidRPr="00D634F8">
          <w:rPr>
            <w:rFonts w:ascii="Times New Roman" w:hAnsi="Times New Roman"/>
            <w:rPrChange w:id="4107" w:author="admin" w:date="2016-10-25T15:38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4108" w:author="admin" w:date="2016-10-27T15:32:00Z">
        <w:r w:rsidRPr="00D634F8">
          <w:rPr>
            <w:rFonts w:ascii="Times New Roman" w:hAnsi="Times New Roman" w:hint="eastAsia"/>
            <w:rPrChange w:id="4109" w:author="admin" w:date="2016-10-27T15:32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图</w:t>
        </w:r>
        <w:r w:rsidRPr="00D634F8">
          <w:rPr>
            <w:rFonts w:ascii="Times New Roman" w:hAnsi="Times New Roman"/>
            <w:rPrChange w:id="4110" w:author="admin" w:date="2016-10-27T15:32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220</w:t>
        </w:r>
      </w:ins>
      <w:ins w:id="4111" w:author="admin" w:date="2016-10-25T15:19:00Z">
        <w:r w:rsidRPr="00D634F8">
          <w:rPr>
            <w:rFonts w:ascii="Times New Roman" w:hAnsi="Times New Roman"/>
            <w:rPrChange w:id="4112" w:author="admin" w:date="2016-10-25T15:38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 w:rsidRPr="00D634F8">
          <w:rPr>
            <w:rFonts w:ascii="Times New Roman" w:hAnsi="Times New Roman" w:hint="eastAsia"/>
            <w:rPrChange w:id="4113" w:author="admin" w:date="2016-10-25T15:38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所示。</w:t>
        </w:r>
      </w:ins>
    </w:p>
    <w:p w:rsidR="00EC62FF" w:rsidRDefault="00EC62FF" w:rsidP="007111D4">
      <w:pPr>
        <w:widowControl/>
        <w:spacing w:beforeLines="50" w:after="0" w:line="360" w:lineRule="auto"/>
        <w:jc w:val="center"/>
        <w:rPr>
          <w:ins w:id="4114" w:author="admin" w:date="2016-10-25T15:19:00Z"/>
          <w:kern w:val="0"/>
          <w:sz w:val="24"/>
          <w:szCs w:val="24"/>
          <w:rPrChange w:id="4115" w:author="admin" w:date="2016-10-27T15:58:00Z">
            <w:rPr>
              <w:ins w:id="4116" w:author="admin" w:date="2016-10-25T15:19:00Z"/>
              <w:noProof/>
            </w:rPr>
          </w:rPrChange>
        </w:rPr>
        <w:pPrChange w:id="4117" w:author="admin" w:date="2016-10-31T15:42:00Z">
          <w:pPr/>
        </w:pPrChange>
      </w:pPr>
      <w:ins w:id="4118" w:author="admin" w:date="2016-10-25T15:19:00Z">
        <w:r>
          <w:rPr>
            <w:noProof/>
            <w:kern w:val="0"/>
            <w:sz w:val="24"/>
            <w:szCs w:val="24"/>
            <w:rPrChange w:id="4119" w:author="Unknown">
              <w:rPr>
                <w:b/>
                <w:bCs/>
                <w:i/>
                <w:iCs/>
                <w:noProof/>
                <w:color w:val="0000FF"/>
                <w:u w:val="single"/>
              </w:rPr>
            </w:rPrChange>
          </w:rPr>
          <w:lastRenderedPageBreak/>
          <w:drawing>
            <wp:inline distT="0" distB="0" distL="0" distR="0">
              <wp:extent cx="2607458" cy="2907866"/>
              <wp:effectExtent l="19050" t="0" r="2392" b="0"/>
              <wp:docPr id="106" name="图片 5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73"/>
                      <pic:cNvPicPr>
                        <a:picLocks noChangeAspect="1" noChangeArrowheads="1"/>
                      </pic:cNvPicPr>
                    </pic:nvPicPr>
                    <pic:blipFill>
                      <a:blip r:embed="rId265">
                        <a:extLst>
                          <a:ext uri="{28A0092B-C50C-407E-A947-70E740481C1C}">
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627004" cy="292966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="00D634F8" w:rsidRPr="00D634F8">
          <w:rPr>
            <w:kern w:val="0"/>
            <w:sz w:val="24"/>
            <w:szCs w:val="24"/>
            <w:rPrChange w:id="4120" w:author="admin" w:date="2016-10-27T15:58:00Z">
              <w:rPr>
                <w:b/>
                <w:bCs/>
                <w:i/>
                <w:iCs/>
                <w:noProof/>
                <w:color w:val="0000FF"/>
                <w:u w:val="single"/>
              </w:rPr>
            </w:rPrChange>
          </w:rPr>
          <w:t xml:space="preserve"> </w:t>
        </w:r>
        <w:r>
          <w:rPr>
            <w:noProof/>
            <w:kern w:val="0"/>
            <w:sz w:val="24"/>
            <w:szCs w:val="24"/>
            <w:rPrChange w:id="4121" w:author="Unknown">
              <w:rPr>
                <w:b/>
                <w:bCs/>
                <w:i/>
                <w:iCs/>
                <w:noProof/>
                <w:color w:val="0000FF"/>
                <w:u w:val="single"/>
              </w:rPr>
            </w:rPrChange>
          </w:rPr>
          <w:drawing>
            <wp:inline distT="0" distB="0" distL="0" distR="0">
              <wp:extent cx="2476500" cy="1054136"/>
              <wp:effectExtent l="19050" t="0" r="0" b="0"/>
              <wp:docPr id="107" name="图片 5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6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497495" cy="106307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EC62FF" w:rsidRDefault="00D634F8" w:rsidP="007111D4">
      <w:pPr>
        <w:pStyle w:val="af5"/>
        <w:spacing w:afterLines="50"/>
        <w:rPr>
          <w:ins w:id="4122" w:author="admin" w:date="2016-10-25T15:19:00Z"/>
          <w:rPrChange w:id="4123" w:author="admin" w:date="2016-10-26T11:15:00Z">
            <w:rPr>
              <w:ins w:id="4124" w:author="admin" w:date="2016-10-25T15:19:00Z"/>
              <w:rFonts w:ascii="Times New Roman" w:hAnsi="Times New Roman"/>
              <w:color w:val="000080"/>
              <w:sz w:val="24"/>
            </w:rPr>
          </w:rPrChange>
        </w:rPr>
        <w:pPrChange w:id="4125" w:author="admin" w:date="2016-10-31T15:42:00Z">
          <w:pPr>
            <w:pStyle w:val="af5"/>
          </w:pPr>
        </w:pPrChange>
      </w:pPr>
      <w:bookmarkStart w:id="4126" w:name="_Ref461457012"/>
      <w:ins w:id="4127" w:author="admin" w:date="2016-10-25T15:19:00Z">
        <w:r w:rsidRPr="00D634F8">
          <w:rPr>
            <w:rFonts w:hint="eastAsia"/>
            <w:rPrChange w:id="4128" w:author="admin" w:date="2016-10-26T11:15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图 </w:t>
        </w:r>
        <w:r w:rsidRPr="00D634F8">
          <w:rPr>
            <w:rPrChange w:id="4129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begin"/>
        </w:r>
        <w:r w:rsidRPr="00D634F8">
          <w:rPr>
            <w:rPrChange w:id="4130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 xml:space="preserve"> SEQ </w:instrText>
        </w:r>
        <w:r w:rsidRPr="00D634F8">
          <w:rPr>
            <w:rFonts w:hint="eastAsia"/>
            <w:rPrChange w:id="4131" w:author="admin" w:date="2016-10-26T11:15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>图</w:instrText>
        </w:r>
        <w:r w:rsidRPr="00D634F8">
          <w:rPr>
            <w:rPrChange w:id="4132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 xml:space="preserve"> \* ARABIC </w:instrText>
        </w:r>
        <w:r w:rsidRPr="00D634F8">
          <w:rPr>
            <w:rPrChange w:id="4133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separate"/>
        </w:r>
      </w:ins>
      <w:ins w:id="4134" w:author="admin" w:date="2016-10-27T15:32:00Z">
        <w:r w:rsidR="00415D72">
          <w:t>220</w:t>
        </w:r>
      </w:ins>
      <w:ins w:id="4135" w:author="admin" w:date="2016-10-25T15:19:00Z">
        <w:r w:rsidRPr="00D634F8">
          <w:rPr>
            <w:rPrChange w:id="4136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end"/>
        </w:r>
      </w:ins>
      <w:bookmarkEnd w:id="4126"/>
      <w:ins w:id="4137" w:author="admin" w:date="2016-10-26T10:14:00Z">
        <w:r w:rsidRPr="00D634F8">
          <w:rPr>
            <w:rPrChange w:id="4138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 </w:t>
        </w:r>
      </w:ins>
      <w:ins w:id="4139" w:author="admin" w:date="2016-10-25T15:19:00Z">
        <w:r w:rsidRPr="00D634F8">
          <w:rPr>
            <w:rFonts w:hint="eastAsia"/>
            <w:rPrChange w:id="4140" w:author="admin" w:date="2016-10-26T11:15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后壳装配图</w:t>
        </w:r>
      </w:ins>
    </w:p>
    <w:p w:rsidR="00EC62FF" w:rsidRDefault="00D634F8">
      <w:pPr>
        <w:spacing w:before="0" w:after="0" w:line="360" w:lineRule="auto"/>
        <w:ind w:firstLineChars="200" w:firstLine="420"/>
        <w:rPr>
          <w:ins w:id="4141" w:author="admin" w:date="2016-10-25T15:19:00Z"/>
          <w:rFonts w:ascii="Times New Roman" w:hAnsi="Times New Roman"/>
          <w:rPrChange w:id="4142" w:author="admin" w:date="2016-10-25T15:38:00Z">
            <w:rPr>
              <w:ins w:id="4143" w:author="admin" w:date="2016-10-25T15:19:00Z"/>
            </w:rPr>
          </w:rPrChange>
        </w:rPr>
        <w:pPrChange w:id="4144" w:author="admin" w:date="2016-10-25T15:38:00Z">
          <w:pPr/>
        </w:pPrChange>
      </w:pPr>
      <w:ins w:id="4145" w:author="admin" w:date="2016-10-25T15:19:00Z">
        <w:r w:rsidRPr="00D634F8">
          <w:rPr>
            <w:rFonts w:ascii="Times New Roman" w:hAnsi="Times New Roman" w:hint="eastAsia"/>
            <w:rPrChange w:id="4146" w:author="admin" w:date="2016-10-25T15:38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后壳组装步骤如下：</w:t>
        </w:r>
      </w:ins>
    </w:p>
    <w:p w:rsidR="00EC62FF" w:rsidRDefault="00CB4643">
      <w:pPr>
        <w:spacing w:before="0" w:after="0" w:line="360" w:lineRule="auto"/>
        <w:ind w:firstLineChars="200" w:firstLine="420"/>
        <w:rPr>
          <w:ins w:id="4147" w:author="admin" w:date="2016-10-25T15:19:00Z"/>
          <w:rFonts w:ascii="Times New Roman" w:hAnsi="Times New Roman"/>
          <w:rPrChange w:id="4148" w:author="admin" w:date="2016-10-25T15:38:00Z">
            <w:rPr>
              <w:ins w:id="4149" w:author="admin" w:date="2016-10-25T15:19:00Z"/>
            </w:rPr>
          </w:rPrChange>
        </w:rPr>
        <w:pPrChange w:id="4150" w:author="admin" w:date="2016-10-25T15:38:00Z">
          <w:pPr>
            <w:pStyle w:val="af6"/>
            <w:numPr>
              <w:numId w:val="50"/>
            </w:numPr>
            <w:adjustRightInd w:val="0"/>
            <w:snapToGrid w:val="0"/>
            <w:spacing w:before="0" w:after="0" w:line="360" w:lineRule="atLeast"/>
            <w:ind w:left="902" w:firstLineChars="0" w:hanging="420"/>
            <w:textAlignment w:val="baseline"/>
          </w:pPr>
        </w:pPrChange>
      </w:pPr>
      <w:ins w:id="4151" w:author="admin" w:date="2016-10-25T15:57:00Z">
        <w:r>
          <w:rPr>
            <w:rFonts w:ascii="Times New Roman" w:hAnsi="Times New Roman" w:hint="eastAsia"/>
          </w:rPr>
          <w:t>1</w:t>
        </w:r>
        <w:r>
          <w:rPr>
            <w:rFonts w:ascii="Times New Roman" w:hAnsi="Times New Roman" w:hint="eastAsia"/>
          </w:rPr>
          <w:t>、</w:t>
        </w:r>
      </w:ins>
      <w:ins w:id="4152" w:author="admin" w:date="2016-10-25T15:19:00Z">
        <w:r w:rsidR="00D634F8" w:rsidRPr="00D634F8">
          <w:rPr>
            <w:rFonts w:ascii="Times New Roman" w:hAnsi="Times New Roman" w:hint="eastAsia"/>
            <w:rPrChange w:id="4153" w:author="admin" w:date="2016-10-25T15:38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手咪插座装入后壳；</w:t>
        </w:r>
      </w:ins>
    </w:p>
    <w:p w:rsidR="00EC62FF" w:rsidRDefault="00CB4643">
      <w:pPr>
        <w:spacing w:before="0" w:after="0" w:line="360" w:lineRule="auto"/>
        <w:ind w:firstLineChars="200" w:firstLine="420"/>
        <w:rPr>
          <w:ins w:id="4154" w:author="admin" w:date="2016-10-25T15:19:00Z"/>
          <w:rFonts w:ascii="Times New Roman" w:hAnsi="Times New Roman"/>
          <w:rPrChange w:id="4155" w:author="admin" w:date="2016-10-25T15:38:00Z">
            <w:rPr>
              <w:ins w:id="4156" w:author="admin" w:date="2016-10-25T15:19:00Z"/>
            </w:rPr>
          </w:rPrChange>
        </w:rPr>
        <w:pPrChange w:id="4157" w:author="admin" w:date="2016-10-25T15:38:00Z">
          <w:pPr>
            <w:pStyle w:val="af6"/>
            <w:numPr>
              <w:numId w:val="50"/>
            </w:numPr>
            <w:adjustRightInd w:val="0"/>
            <w:snapToGrid w:val="0"/>
            <w:spacing w:before="0" w:after="0" w:line="360" w:lineRule="atLeast"/>
            <w:ind w:left="902" w:firstLineChars="0" w:hanging="420"/>
            <w:textAlignment w:val="baseline"/>
          </w:pPr>
        </w:pPrChange>
      </w:pPr>
      <w:ins w:id="4158" w:author="admin" w:date="2016-10-25T15:57:00Z">
        <w:r>
          <w:rPr>
            <w:rFonts w:ascii="Times New Roman" w:hAnsi="Times New Roman" w:hint="eastAsia"/>
          </w:rPr>
          <w:t>2</w:t>
        </w:r>
        <w:r>
          <w:rPr>
            <w:rFonts w:ascii="Times New Roman" w:hAnsi="Times New Roman" w:hint="eastAsia"/>
          </w:rPr>
          <w:t>、</w:t>
        </w:r>
      </w:ins>
      <w:ins w:id="4159" w:author="admin" w:date="2016-10-25T15:19:00Z">
        <w:r w:rsidR="00D634F8" w:rsidRPr="00D634F8">
          <w:rPr>
            <w:rFonts w:ascii="Times New Roman" w:hAnsi="Times New Roman" w:hint="eastAsia"/>
            <w:rPrChange w:id="4160" w:author="admin" w:date="2016-10-25T15:38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使用英制</w:t>
        </w:r>
        <w:r w:rsidR="00D634F8" w:rsidRPr="00D634F8">
          <w:rPr>
            <w:rFonts w:ascii="Times New Roman" w:hAnsi="Times New Roman"/>
            <w:rPrChange w:id="4161" w:author="admin" w:date="2016-10-25T15:38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DB9</w:t>
        </w:r>
        <w:r w:rsidR="00D634F8" w:rsidRPr="00D634F8">
          <w:rPr>
            <w:rFonts w:ascii="Times New Roman" w:hAnsi="Times New Roman" w:hint="eastAsia"/>
            <w:rPrChange w:id="4162" w:author="admin" w:date="2016-10-25T15:38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螺柱，将</w:t>
        </w:r>
        <w:r w:rsidR="00D634F8" w:rsidRPr="00D634F8">
          <w:rPr>
            <w:rFonts w:ascii="Times New Roman" w:hAnsi="Times New Roman"/>
            <w:rPrChange w:id="4163" w:author="admin" w:date="2016-10-25T15:38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DB9</w:t>
        </w:r>
        <w:r w:rsidR="00D634F8" w:rsidRPr="00D634F8">
          <w:rPr>
            <w:rFonts w:ascii="Times New Roman" w:hAnsi="Times New Roman" w:hint="eastAsia"/>
            <w:rPrChange w:id="4164" w:author="admin" w:date="2016-10-25T15:38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插座装入后壳；</w:t>
        </w:r>
      </w:ins>
    </w:p>
    <w:p w:rsidR="00EC62FF" w:rsidRDefault="00CB4643">
      <w:pPr>
        <w:spacing w:before="0" w:after="0" w:line="360" w:lineRule="auto"/>
        <w:ind w:firstLineChars="200" w:firstLine="420"/>
        <w:rPr>
          <w:ins w:id="4165" w:author="admin" w:date="2016-10-25T15:19:00Z"/>
          <w:rFonts w:ascii="Times New Roman" w:hAnsi="Times New Roman"/>
          <w:rPrChange w:id="4166" w:author="admin" w:date="2016-10-25T15:38:00Z">
            <w:rPr>
              <w:ins w:id="4167" w:author="admin" w:date="2016-10-25T15:19:00Z"/>
            </w:rPr>
          </w:rPrChange>
        </w:rPr>
        <w:pPrChange w:id="4168" w:author="admin" w:date="2016-10-25T15:38:00Z">
          <w:pPr>
            <w:pStyle w:val="af6"/>
            <w:numPr>
              <w:numId w:val="50"/>
            </w:numPr>
            <w:adjustRightInd w:val="0"/>
            <w:snapToGrid w:val="0"/>
            <w:spacing w:before="0" w:after="0" w:line="360" w:lineRule="atLeast"/>
            <w:ind w:left="902" w:firstLineChars="0" w:hanging="420"/>
            <w:textAlignment w:val="baseline"/>
          </w:pPr>
        </w:pPrChange>
      </w:pPr>
      <w:ins w:id="4169" w:author="admin" w:date="2016-10-25T15:57:00Z">
        <w:r>
          <w:rPr>
            <w:rFonts w:ascii="Times New Roman" w:hAnsi="Times New Roman" w:hint="eastAsia"/>
          </w:rPr>
          <w:t>3</w:t>
        </w:r>
        <w:r>
          <w:rPr>
            <w:rFonts w:ascii="Times New Roman" w:hAnsi="Times New Roman" w:hint="eastAsia"/>
          </w:rPr>
          <w:t>、</w:t>
        </w:r>
      </w:ins>
      <w:ins w:id="4170" w:author="admin" w:date="2016-10-25T15:19:00Z">
        <w:r w:rsidR="00D634F8" w:rsidRPr="00D634F8">
          <w:rPr>
            <w:rFonts w:ascii="Times New Roman" w:hAnsi="Times New Roman" w:hint="eastAsia"/>
            <w:rPrChange w:id="4171" w:author="admin" w:date="2016-10-25T15:38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电源板装入后壳；</w:t>
        </w:r>
      </w:ins>
    </w:p>
    <w:p w:rsidR="00EC62FF" w:rsidRDefault="00CB4643">
      <w:pPr>
        <w:spacing w:before="0" w:after="0" w:line="360" w:lineRule="auto"/>
        <w:ind w:firstLineChars="200" w:firstLine="420"/>
        <w:rPr>
          <w:ins w:id="4172" w:author="admin" w:date="2016-10-25T15:19:00Z"/>
          <w:rFonts w:ascii="Times New Roman" w:hAnsi="Times New Roman"/>
          <w:rPrChange w:id="4173" w:author="admin" w:date="2016-10-25T15:38:00Z">
            <w:rPr>
              <w:ins w:id="4174" w:author="admin" w:date="2016-10-25T15:19:00Z"/>
            </w:rPr>
          </w:rPrChange>
        </w:rPr>
        <w:pPrChange w:id="4175" w:author="admin" w:date="2016-10-25T15:38:00Z">
          <w:pPr>
            <w:pStyle w:val="af6"/>
            <w:numPr>
              <w:numId w:val="50"/>
            </w:numPr>
            <w:adjustRightInd w:val="0"/>
            <w:snapToGrid w:val="0"/>
            <w:spacing w:before="0" w:after="0" w:line="360" w:lineRule="atLeast"/>
            <w:ind w:left="902" w:firstLineChars="0" w:hanging="420"/>
            <w:textAlignment w:val="baseline"/>
          </w:pPr>
        </w:pPrChange>
      </w:pPr>
      <w:ins w:id="4176" w:author="admin" w:date="2016-10-25T15:57:00Z">
        <w:r>
          <w:rPr>
            <w:rFonts w:ascii="Times New Roman" w:hAnsi="Times New Roman" w:hint="eastAsia"/>
          </w:rPr>
          <w:t>4</w:t>
        </w:r>
        <w:r>
          <w:rPr>
            <w:rFonts w:ascii="Times New Roman" w:hAnsi="Times New Roman" w:hint="eastAsia"/>
          </w:rPr>
          <w:t>、</w:t>
        </w:r>
      </w:ins>
      <w:ins w:id="4177" w:author="admin" w:date="2016-10-25T15:19:00Z">
        <w:r w:rsidR="00D634F8" w:rsidRPr="00D634F8">
          <w:rPr>
            <w:rFonts w:ascii="Times New Roman" w:hAnsi="Times New Roman" w:hint="eastAsia"/>
            <w:rPrChange w:id="4178" w:author="admin" w:date="2016-10-25T15:38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接地柱蝶形螺母装入后壳；</w:t>
        </w:r>
      </w:ins>
    </w:p>
    <w:p w:rsidR="00EC62FF" w:rsidRDefault="00CB4643">
      <w:pPr>
        <w:spacing w:before="0" w:after="0" w:line="360" w:lineRule="auto"/>
        <w:ind w:firstLineChars="200" w:firstLine="420"/>
        <w:rPr>
          <w:ins w:id="4179" w:author="admin" w:date="2016-10-25T15:19:00Z"/>
          <w:rFonts w:ascii="Times New Roman" w:hAnsi="Times New Roman"/>
          <w:rPrChange w:id="4180" w:author="admin" w:date="2016-10-25T15:38:00Z">
            <w:rPr>
              <w:ins w:id="4181" w:author="admin" w:date="2016-10-25T15:19:00Z"/>
            </w:rPr>
          </w:rPrChange>
        </w:rPr>
        <w:pPrChange w:id="4182" w:author="admin" w:date="2016-10-25T15:38:00Z">
          <w:pPr>
            <w:pStyle w:val="af6"/>
            <w:numPr>
              <w:numId w:val="50"/>
            </w:numPr>
            <w:adjustRightInd w:val="0"/>
            <w:snapToGrid w:val="0"/>
            <w:spacing w:before="0" w:after="0" w:line="360" w:lineRule="atLeast"/>
            <w:ind w:left="902" w:firstLineChars="0" w:hanging="420"/>
            <w:textAlignment w:val="baseline"/>
          </w:pPr>
        </w:pPrChange>
      </w:pPr>
      <w:ins w:id="4183" w:author="admin" w:date="2016-10-25T15:57:00Z">
        <w:r>
          <w:rPr>
            <w:rFonts w:ascii="Times New Roman" w:hAnsi="Times New Roman" w:hint="eastAsia"/>
          </w:rPr>
          <w:t>5</w:t>
        </w:r>
        <w:r>
          <w:rPr>
            <w:rFonts w:ascii="Times New Roman" w:hAnsi="Times New Roman" w:hint="eastAsia"/>
          </w:rPr>
          <w:t>、</w:t>
        </w:r>
      </w:ins>
      <w:ins w:id="4184" w:author="admin" w:date="2016-10-25T15:19:00Z">
        <w:r w:rsidR="00D634F8" w:rsidRPr="00D634F8">
          <w:rPr>
            <w:rFonts w:ascii="Times New Roman" w:hAnsi="Times New Roman" w:hint="eastAsia"/>
            <w:rPrChange w:id="4185" w:author="admin" w:date="2016-10-25T15:38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支架塑料装入后壳</w:t>
        </w:r>
      </w:ins>
      <w:ins w:id="4186" w:author="admin" w:date="2016-10-25T15:57:00Z">
        <w:r>
          <w:rPr>
            <w:rFonts w:ascii="Times New Roman" w:hAnsi="Times New Roman" w:hint="eastAsia"/>
          </w:rPr>
          <w:t>。</w:t>
        </w:r>
      </w:ins>
    </w:p>
    <w:p w:rsidR="00EC62FF" w:rsidRDefault="00D634F8">
      <w:pPr>
        <w:pStyle w:val="41"/>
        <w:numPr>
          <w:ilvl w:val="3"/>
          <w:numId w:val="4"/>
        </w:numPr>
        <w:spacing w:before="0" w:after="0" w:line="360" w:lineRule="auto"/>
        <w:rPr>
          <w:ins w:id="4187" w:author="admin" w:date="2016-10-25T15:19:00Z"/>
          <w:rFonts w:ascii="Times New Roman" w:hAnsi="Times New Roman"/>
          <w:rPrChange w:id="4188" w:author="admin" w:date="2016-10-25T15:26:00Z">
            <w:rPr>
              <w:ins w:id="4189" w:author="admin" w:date="2016-10-25T15:19:00Z"/>
            </w:rPr>
          </w:rPrChange>
        </w:rPr>
        <w:pPrChange w:id="4190" w:author="admin" w:date="2016-10-25T15:26:00Z">
          <w:pPr>
            <w:pStyle w:val="30"/>
            <w:keepNext w:val="0"/>
            <w:keepLines w:val="0"/>
            <w:widowControl/>
            <w:numPr>
              <w:ilvl w:val="2"/>
            </w:numPr>
            <w:adjustRightInd w:val="0"/>
            <w:snapToGrid w:val="0"/>
            <w:spacing w:before="120" w:after="120" w:line="360" w:lineRule="atLeast"/>
            <w:textAlignment w:val="baseline"/>
          </w:pPr>
        </w:pPrChange>
      </w:pPr>
      <w:ins w:id="4191" w:author="admin" w:date="2016-10-25T15:19:00Z">
        <w:r w:rsidRPr="00D634F8">
          <w:rPr>
            <w:rFonts w:ascii="Times New Roman" w:hAnsi="Times New Roman" w:hint="eastAsia"/>
            <w:rPrChange w:id="4192" w:author="admin" w:date="2016-10-25T15:26:00Z">
              <w:rPr>
                <w:rFonts w:hint="eastAsia"/>
                <w:b w:val="0"/>
                <w:bCs w:val="0"/>
                <w:i/>
                <w:iCs/>
                <w:color w:val="0000FF"/>
                <w:u w:val="single"/>
              </w:rPr>
            </w:rPrChange>
          </w:rPr>
          <w:t>支架组装</w:t>
        </w:r>
      </w:ins>
    </w:p>
    <w:p w:rsidR="00EC62FF" w:rsidRDefault="00D634F8">
      <w:pPr>
        <w:spacing w:before="0" w:after="0" w:line="360" w:lineRule="auto"/>
        <w:ind w:firstLineChars="200" w:firstLine="420"/>
        <w:rPr>
          <w:ins w:id="4193" w:author="admin" w:date="2016-10-25T15:19:00Z"/>
          <w:rFonts w:ascii="Times New Roman" w:hAnsi="Times New Roman"/>
          <w:rPrChange w:id="4194" w:author="admin" w:date="2016-10-25T15:38:00Z">
            <w:rPr>
              <w:ins w:id="4195" w:author="admin" w:date="2016-10-25T15:19:00Z"/>
            </w:rPr>
          </w:rPrChange>
        </w:rPr>
        <w:pPrChange w:id="4196" w:author="admin" w:date="2016-10-25T15:38:00Z">
          <w:pPr/>
        </w:pPrChange>
      </w:pPr>
      <w:ins w:id="4197" w:author="admin" w:date="2016-10-25T15:19:00Z">
        <w:r w:rsidRPr="00D634F8">
          <w:rPr>
            <w:rFonts w:ascii="Times New Roman" w:hAnsi="Times New Roman"/>
            <w:rPrChange w:id="4198" w:author="admin" w:date="2016-10-25T15:38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NB-1501</w:t>
        </w:r>
        <w:r w:rsidRPr="00D634F8">
          <w:rPr>
            <w:rFonts w:ascii="Times New Roman" w:hAnsi="Times New Roman" w:hint="eastAsia"/>
            <w:rPrChange w:id="4199" w:author="admin" w:date="2016-10-25T15:38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终端支架装配图如</w:t>
        </w:r>
        <w:r w:rsidRPr="00D634F8">
          <w:rPr>
            <w:rFonts w:ascii="Times New Roman" w:hAnsi="Times New Roman"/>
            <w:rPrChange w:id="4200" w:author="admin" w:date="2016-10-25T15:38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Pr="00D634F8">
          <w:rPr>
            <w:rFonts w:ascii="Times New Roman" w:hAnsi="Times New Roman"/>
            <w:rPrChange w:id="4201" w:author="admin" w:date="2016-10-25T15:38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 xml:space="preserve"> REF _Ref461458509 \h 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Pr="00D634F8">
        <w:rPr>
          <w:rFonts w:ascii="Times New Roman" w:hAnsi="Times New Roman"/>
          <w:rPrChange w:id="4202" w:author="admin" w:date="2016-10-25T15:38:00Z">
            <w:rPr>
              <w:rFonts w:ascii="Times New Roman" w:hAnsi="Times New Roman"/>
            </w:rPr>
          </w:rPrChange>
        </w:rPr>
      </w:r>
      <w:ins w:id="4203" w:author="admin" w:date="2016-10-25T15:19:00Z">
        <w:r w:rsidRPr="00D634F8">
          <w:rPr>
            <w:rFonts w:ascii="Times New Roman" w:hAnsi="Times New Roman"/>
            <w:rPrChange w:id="4204" w:author="admin" w:date="2016-10-25T15:38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4205" w:author="admin" w:date="2016-10-27T15:32:00Z">
        <w:r w:rsidRPr="00D634F8">
          <w:rPr>
            <w:rFonts w:ascii="Times New Roman" w:hAnsi="Times New Roman" w:hint="eastAsia"/>
            <w:rPrChange w:id="4206" w:author="admin" w:date="2016-10-27T15:32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图</w:t>
        </w:r>
        <w:r w:rsidRPr="00D634F8">
          <w:rPr>
            <w:rFonts w:ascii="Times New Roman" w:hAnsi="Times New Roman"/>
            <w:rPrChange w:id="4207" w:author="admin" w:date="2016-10-27T15:32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221</w:t>
        </w:r>
      </w:ins>
      <w:ins w:id="4208" w:author="admin" w:date="2016-10-25T15:19:00Z">
        <w:r w:rsidRPr="00D634F8">
          <w:rPr>
            <w:rFonts w:ascii="Times New Roman" w:hAnsi="Times New Roman"/>
            <w:rPrChange w:id="4209" w:author="admin" w:date="2016-10-25T15:38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 w:rsidRPr="00D634F8">
          <w:rPr>
            <w:rFonts w:ascii="Times New Roman" w:hAnsi="Times New Roman" w:hint="eastAsia"/>
            <w:rPrChange w:id="4210" w:author="admin" w:date="2016-10-25T15:38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所示。</w:t>
        </w:r>
      </w:ins>
    </w:p>
    <w:p w:rsidR="00EC62FF" w:rsidRDefault="00EC62FF">
      <w:pPr>
        <w:spacing w:before="0" w:after="0" w:line="360" w:lineRule="auto"/>
        <w:jc w:val="center"/>
        <w:rPr>
          <w:ins w:id="4211" w:author="admin" w:date="2016-10-25T15:19:00Z"/>
          <w:kern w:val="0"/>
          <w:sz w:val="24"/>
          <w:szCs w:val="24"/>
          <w:rPrChange w:id="4212" w:author="admin" w:date="2016-10-27T15:59:00Z">
            <w:rPr>
              <w:ins w:id="4213" w:author="admin" w:date="2016-10-25T15:19:00Z"/>
              <w:noProof/>
            </w:rPr>
          </w:rPrChange>
        </w:rPr>
        <w:pPrChange w:id="4214" w:author="admin" w:date="2016-10-26T11:15:00Z">
          <w:pPr/>
        </w:pPrChange>
      </w:pPr>
      <w:ins w:id="4215" w:author="admin" w:date="2016-10-25T15:19:00Z">
        <w:r>
          <w:rPr>
            <w:rFonts w:ascii="黑体" w:eastAsia="黑体" w:hAnsi="黑体"/>
            <w:noProof/>
            <w:szCs w:val="20"/>
            <w:rPrChange w:id="4216" w:author="Unknown">
              <w:rPr>
                <w:b/>
                <w:bCs/>
                <w:i/>
                <w:iCs/>
                <w:noProof/>
                <w:color w:val="0000FF"/>
                <w:u w:val="single"/>
              </w:rPr>
            </w:rPrChange>
          </w:rPr>
          <w:drawing>
            <wp:inline distT="0" distB="0" distL="0" distR="0">
              <wp:extent cx="3096126" cy="1078877"/>
              <wp:effectExtent l="0" t="0" r="9525" b="6985"/>
              <wp:docPr id="120" name="图片 6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6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32166" cy="10914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D634F8" w:rsidRPr="00D634F8">
          <w:rPr>
            <w:rFonts w:ascii="黑体" w:eastAsia="黑体" w:hAnsi="黑体"/>
            <w:szCs w:val="20"/>
            <w:rPrChange w:id="4217" w:author="admin" w:date="2016-10-26T11:15:00Z">
              <w:rPr>
                <w:b/>
                <w:bCs/>
                <w:i/>
                <w:iCs/>
                <w:noProof/>
                <w:color w:val="0000FF"/>
                <w:u w:val="single"/>
              </w:rPr>
            </w:rPrChange>
          </w:rPr>
          <w:t xml:space="preserve"> </w:t>
        </w:r>
        <w:r>
          <w:rPr>
            <w:noProof/>
            <w:kern w:val="0"/>
            <w:sz w:val="24"/>
            <w:szCs w:val="24"/>
            <w:rPrChange w:id="4218" w:author="Unknown">
              <w:rPr>
                <w:b/>
                <w:bCs/>
                <w:i/>
                <w:iCs/>
                <w:noProof/>
                <w:color w:val="0000FF"/>
                <w:u w:val="single"/>
              </w:rPr>
            </w:rPrChange>
          </w:rPr>
          <w:drawing>
            <wp:inline distT="0" distB="0" distL="0" distR="0">
              <wp:extent cx="2695074" cy="620731"/>
              <wp:effectExtent l="0" t="0" r="0" b="8255"/>
              <wp:docPr id="122" name="图片 6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6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737716" cy="63055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EC62FF" w:rsidRDefault="00D634F8" w:rsidP="007111D4">
      <w:pPr>
        <w:pStyle w:val="af5"/>
        <w:spacing w:afterLines="50"/>
        <w:rPr>
          <w:ins w:id="4219" w:author="admin" w:date="2016-10-25T15:19:00Z"/>
          <w:rPrChange w:id="4220" w:author="admin" w:date="2016-10-26T11:15:00Z">
            <w:rPr>
              <w:ins w:id="4221" w:author="admin" w:date="2016-10-25T15:19:00Z"/>
              <w:rFonts w:ascii="Times New Roman" w:hAnsi="Times New Roman"/>
              <w:color w:val="000080"/>
              <w:sz w:val="24"/>
            </w:rPr>
          </w:rPrChange>
        </w:rPr>
        <w:pPrChange w:id="4222" w:author="admin" w:date="2016-10-31T15:42:00Z">
          <w:pPr>
            <w:pStyle w:val="af5"/>
          </w:pPr>
        </w:pPrChange>
      </w:pPr>
      <w:bookmarkStart w:id="4223" w:name="_Ref461458509"/>
      <w:ins w:id="4224" w:author="admin" w:date="2016-10-25T15:19:00Z">
        <w:r w:rsidRPr="00D634F8">
          <w:rPr>
            <w:rFonts w:hint="eastAsia"/>
            <w:rPrChange w:id="4225" w:author="admin" w:date="2016-10-26T11:15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图 </w:t>
        </w:r>
        <w:r w:rsidRPr="00D634F8">
          <w:rPr>
            <w:rPrChange w:id="4226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begin"/>
        </w:r>
        <w:r w:rsidRPr="00D634F8">
          <w:rPr>
            <w:rPrChange w:id="4227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 xml:space="preserve"> SEQ </w:instrText>
        </w:r>
        <w:r w:rsidRPr="00D634F8">
          <w:rPr>
            <w:rFonts w:hint="eastAsia"/>
            <w:rPrChange w:id="4228" w:author="admin" w:date="2016-10-26T11:15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>图</w:instrText>
        </w:r>
        <w:r w:rsidRPr="00D634F8">
          <w:rPr>
            <w:rPrChange w:id="4229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 xml:space="preserve"> \* ARABIC </w:instrText>
        </w:r>
        <w:r w:rsidRPr="00D634F8">
          <w:rPr>
            <w:rPrChange w:id="4230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separate"/>
        </w:r>
      </w:ins>
      <w:ins w:id="4231" w:author="admin" w:date="2016-10-27T15:32:00Z">
        <w:r w:rsidR="00415D72">
          <w:t>221</w:t>
        </w:r>
      </w:ins>
      <w:ins w:id="4232" w:author="admin" w:date="2016-10-25T15:19:00Z">
        <w:r w:rsidRPr="00D634F8">
          <w:rPr>
            <w:rPrChange w:id="4233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end"/>
        </w:r>
      </w:ins>
      <w:bookmarkEnd w:id="4223"/>
      <w:ins w:id="4234" w:author="admin" w:date="2016-10-26T10:14:00Z">
        <w:r w:rsidRPr="00D634F8">
          <w:rPr>
            <w:rPrChange w:id="4235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 </w:t>
        </w:r>
      </w:ins>
      <w:ins w:id="4236" w:author="admin" w:date="2016-10-25T15:19:00Z">
        <w:r w:rsidRPr="00D634F8">
          <w:rPr>
            <w:rFonts w:hint="eastAsia"/>
            <w:rPrChange w:id="4237" w:author="admin" w:date="2016-10-26T11:15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支架装配图</w:t>
        </w:r>
      </w:ins>
    </w:p>
    <w:p w:rsidR="00EC62FF" w:rsidRDefault="00D634F8">
      <w:pPr>
        <w:spacing w:before="0" w:after="0" w:line="360" w:lineRule="auto"/>
        <w:ind w:firstLineChars="200" w:firstLine="420"/>
        <w:rPr>
          <w:ins w:id="4238" w:author="admin" w:date="2016-10-25T15:19:00Z"/>
          <w:rFonts w:ascii="Times New Roman" w:hAnsi="Times New Roman"/>
          <w:rPrChange w:id="4239" w:author="admin" w:date="2016-10-25T15:38:00Z">
            <w:rPr>
              <w:ins w:id="4240" w:author="admin" w:date="2016-10-25T15:19:00Z"/>
            </w:rPr>
          </w:rPrChange>
        </w:rPr>
        <w:pPrChange w:id="4241" w:author="admin" w:date="2016-10-25T15:38:00Z">
          <w:pPr/>
        </w:pPrChange>
      </w:pPr>
      <w:ins w:id="4242" w:author="admin" w:date="2016-10-25T15:19:00Z">
        <w:r w:rsidRPr="00D634F8">
          <w:rPr>
            <w:rFonts w:ascii="Times New Roman" w:hAnsi="Times New Roman" w:hint="eastAsia"/>
            <w:rPrChange w:id="4243" w:author="admin" w:date="2016-10-25T15:38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支架组装步骤如下：</w:t>
        </w:r>
      </w:ins>
    </w:p>
    <w:p w:rsidR="00EC62FF" w:rsidRDefault="00CB4643">
      <w:pPr>
        <w:spacing w:before="0" w:after="0" w:line="360" w:lineRule="auto"/>
        <w:ind w:firstLineChars="200" w:firstLine="420"/>
        <w:rPr>
          <w:ins w:id="4244" w:author="admin" w:date="2016-10-25T15:19:00Z"/>
          <w:rFonts w:ascii="Times New Roman" w:hAnsi="Times New Roman"/>
          <w:rPrChange w:id="4245" w:author="admin" w:date="2016-10-25T15:38:00Z">
            <w:rPr>
              <w:ins w:id="4246" w:author="admin" w:date="2016-10-25T15:19:00Z"/>
            </w:rPr>
          </w:rPrChange>
        </w:rPr>
        <w:pPrChange w:id="4247" w:author="admin" w:date="2016-10-25T15:38:00Z">
          <w:pPr>
            <w:pStyle w:val="af6"/>
            <w:numPr>
              <w:numId w:val="51"/>
            </w:numPr>
            <w:adjustRightInd w:val="0"/>
            <w:snapToGrid w:val="0"/>
            <w:spacing w:before="0" w:after="0" w:line="360" w:lineRule="atLeast"/>
            <w:ind w:left="902" w:firstLineChars="0" w:hanging="420"/>
            <w:textAlignment w:val="baseline"/>
          </w:pPr>
        </w:pPrChange>
      </w:pPr>
      <w:ins w:id="4248" w:author="admin" w:date="2016-10-25T15:57:00Z">
        <w:r>
          <w:rPr>
            <w:rFonts w:ascii="Times New Roman" w:hAnsi="Times New Roman" w:hint="eastAsia"/>
          </w:rPr>
          <w:lastRenderedPageBreak/>
          <w:t>1</w:t>
        </w:r>
        <w:r>
          <w:rPr>
            <w:rFonts w:ascii="Times New Roman" w:hAnsi="Times New Roman" w:hint="eastAsia"/>
          </w:rPr>
          <w:t>、</w:t>
        </w:r>
      </w:ins>
      <w:ins w:id="4249" w:author="admin" w:date="2016-10-25T15:19:00Z">
        <w:r w:rsidR="00D634F8" w:rsidRPr="00D634F8">
          <w:rPr>
            <w:rFonts w:ascii="Times New Roman" w:hAnsi="Times New Roman" w:hint="eastAsia"/>
            <w:rPrChange w:id="4250" w:author="admin" w:date="2016-10-25T15:38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支架塑料装入支架；</w:t>
        </w:r>
      </w:ins>
    </w:p>
    <w:p w:rsidR="00EC62FF" w:rsidRDefault="00CB4643">
      <w:pPr>
        <w:spacing w:before="0" w:after="0" w:line="360" w:lineRule="auto"/>
        <w:ind w:firstLineChars="200" w:firstLine="420"/>
        <w:rPr>
          <w:ins w:id="4251" w:author="admin" w:date="2016-10-25T15:19:00Z"/>
          <w:rFonts w:ascii="Times New Roman" w:hAnsi="Times New Roman"/>
          <w:rPrChange w:id="4252" w:author="admin" w:date="2016-10-25T15:38:00Z">
            <w:rPr>
              <w:ins w:id="4253" w:author="admin" w:date="2016-10-25T15:19:00Z"/>
            </w:rPr>
          </w:rPrChange>
        </w:rPr>
        <w:pPrChange w:id="4254" w:author="admin" w:date="2016-10-25T15:38:00Z">
          <w:pPr>
            <w:pStyle w:val="af6"/>
            <w:numPr>
              <w:numId w:val="51"/>
            </w:numPr>
            <w:adjustRightInd w:val="0"/>
            <w:snapToGrid w:val="0"/>
            <w:spacing w:before="0" w:after="0" w:line="360" w:lineRule="atLeast"/>
            <w:ind w:left="902" w:firstLineChars="0" w:hanging="420"/>
            <w:textAlignment w:val="baseline"/>
          </w:pPr>
        </w:pPrChange>
      </w:pPr>
      <w:ins w:id="4255" w:author="admin" w:date="2016-10-25T15:57:00Z">
        <w:r>
          <w:rPr>
            <w:rFonts w:ascii="Times New Roman" w:hAnsi="Times New Roman" w:hint="eastAsia"/>
          </w:rPr>
          <w:t>2</w:t>
        </w:r>
        <w:r>
          <w:rPr>
            <w:rFonts w:ascii="Times New Roman" w:hAnsi="Times New Roman" w:hint="eastAsia"/>
          </w:rPr>
          <w:t>、</w:t>
        </w:r>
      </w:ins>
      <w:ins w:id="4256" w:author="admin" w:date="2016-10-25T15:19:00Z">
        <w:r w:rsidR="00D634F8" w:rsidRPr="00D634F8">
          <w:rPr>
            <w:rFonts w:ascii="Times New Roman" w:hAnsi="Times New Roman" w:hint="eastAsia"/>
            <w:rPrChange w:id="4257" w:author="admin" w:date="2016-10-25T15:38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手轮装入支架</w:t>
        </w:r>
      </w:ins>
      <w:ins w:id="4258" w:author="admin" w:date="2016-10-25T15:57:00Z">
        <w:r>
          <w:rPr>
            <w:rFonts w:ascii="Times New Roman" w:hAnsi="Times New Roman" w:hint="eastAsia"/>
          </w:rPr>
          <w:t>。</w:t>
        </w:r>
      </w:ins>
    </w:p>
    <w:p w:rsidR="00EC62FF" w:rsidRDefault="00D634F8">
      <w:pPr>
        <w:pStyle w:val="30"/>
        <w:numPr>
          <w:ilvl w:val="2"/>
          <w:numId w:val="4"/>
        </w:numPr>
        <w:spacing w:before="0" w:after="0" w:line="360" w:lineRule="auto"/>
        <w:rPr>
          <w:ins w:id="4259" w:author="admin" w:date="2016-10-25T15:19:00Z"/>
          <w:rFonts w:ascii="Times New Roman" w:hAnsi="Times New Roman"/>
          <w:rPrChange w:id="4260" w:author="admin" w:date="2016-10-25T15:23:00Z">
            <w:rPr>
              <w:ins w:id="4261" w:author="admin" w:date="2016-10-25T15:19:00Z"/>
            </w:rPr>
          </w:rPrChange>
        </w:rPr>
        <w:pPrChange w:id="4262" w:author="admin" w:date="2016-10-25T15:23:00Z">
          <w:pPr>
            <w:pStyle w:val="20"/>
            <w:keepNext w:val="0"/>
            <w:keepLines w:val="0"/>
            <w:widowControl/>
            <w:numPr>
              <w:ilvl w:val="1"/>
            </w:numPr>
            <w:adjustRightInd w:val="0"/>
            <w:snapToGrid w:val="0"/>
            <w:spacing w:before="120" w:after="120" w:line="360" w:lineRule="atLeast"/>
            <w:textAlignment w:val="baseline"/>
          </w:pPr>
        </w:pPrChange>
      </w:pPr>
      <w:bookmarkStart w:id="4263" w:name="_Toc461459453"/>
      <w:bookmarkStart w:id="4264" w:name="_Toc465435342"/>
      <w:ins w:id="4265" w:author="admin" w:date="2016-10-25T15:19:00Z">
        <w:r w:rsidRPr="00D634F8">
          <w:rPr>
            <w:rFonts w:ascii="Times New Roman" w:hAnsi="Times New Roman" w:hint="eastAsia"/>
            <w:rPrChange w:id="4266" w:author="admin" w:date="2016-10-25T15:23:00Z">
              <w:rPr>
                <w:rFonts w:hint="eastAsia"/>
                <w:b w:val="0"/>
                <w:bCs w:val="0"/>
                <w:i/>
                <w:iCs/>
                <w:color w:val="0000FF"/>
                <w:u w:val="single"/>
              </w:rPr>
            </w:rPrChange>
          </w:rPr>
          <w:t>包装</w:t>
        </w:r>
        <w:bookmarkEnd w:id="4263"/>
        <w:bookmarkEnd w:id="4264"/>
      </w:ins>
    </w:p>
    <w:p w:rsidR="00EC62FF" w:rsidRDefault="00D634F8">
      <w:pPr>
        <w:spacing w:before="0" w:after="0" w:line="360" w:lineRule="auto"/>
        <w:ind w:firstLineChars="200" w:firstLine="420"/>
        <w:rPr>
          <w:ins w:id="4267" w:author="admin" w:date="2016-10-25T15:19:00Z"/>
          <w:rFonts w:ascii="Times New Roman" w:hAnsi="Times New Roman"/>
          <w:rPrChange w:id="4268" w:author="admin" w:date="2016-10-25T15:38:00Z">
            <w:rPr>
              <w:ins w:id="4269" w:author="admin" w:date="2016-10-25T15:19:00Z"/>
            </w:rPr>
          </w:rPrChange>
        </w:rPr>
        <w:pPrChange w:id="4270" w:author="admin" w:date="2016-10-25T15:38:00Z">
          <w:pPr/>
        </w:pPrChange>
      </w:pPr>
      <w:ins w:id="4271" w:author="admin" w:date="2016-10-25T15:19:00Z">
        <w:r w:rsidRPr="00D634F8">
          <w:rPr>
            <w:rFonts w:ascii="Times New Roman" w:hAnsi="Times New Roman"/>
            <w:rPrChange w:id="4272" w:author="admin" w:date="2016-10-25T15:38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NB-1501</w:t>
        </w:r>
        <w:r w:rsidRPr="00D634F8">
          <w:rPr>
            <w:rFonts w:ascii="Times New Roman" w:hAnsi="Times New Roman" w:hint="eastAsia"/>
            <w:rPrChange w:id="4273" w:author="admin" w:date="2016-10-25T15:38:00Z">
              <w:rPr>
                <w:rFonts w:ascii="Times New Roman" w:hAnsi="Times New Roman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终端包装材料包括终端上泡沫件、终端下泡沫件、终端纸箱件、键盘纸箱件、其他配件材料纸箱件、整机彩箱件</w:t>
        </w:r>
      </w:ins>
      <w:ins w:id="4274" w:author="admin" w:date="2016-10-26T09:02:00Z">
        <w:r w:rsidR="00944AFD">
          <w:rPr>
            <w:rFonts w:ascii="Times New Roman" w:hAnsi="Times New Roman" w:hint="eastAsia"/>
          </w:rPr>
          <w:t>等</w:t>
        </w:r>
      </w:ins>
      <w:ins w:id="4275" w:author="admin" w:date="2016-10-25T15:19:00Z">
        <w:r w:rsidRPr="00D634F8">
          <w:rPr>
            <w:rFonts w:ascii="Times New Roman" w:hAnsi="Times New Roman" w:hint="eastAsia"/>
            <w:rPrChange w:id="4276" w:author="admin" w:date="2016-10-25T15:38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。</w:t>
        </w:r>
      </w:ins>
    </w:p>
    <w:p w:rsidR="00EC62FF" w:rsidRDefault="00D634F8">
      <w:pPr>
        <w:spacing w:before="0" w:after="0" w:line="360" w:lineRule="auto"/>
        <w:ind w:firstLineChars="200" w:firstLine="420"/>
        <w:rPr>
          <w:ins w:id="4277" w:author="admin" w:date="2016-10-25T15:19:00Z"/>
          <w:rFonts w:ascii="Times New Roman" w:hAnsi="Times New Roman"/>
          <w:rPrChange w:id="4278" w:author="admin" w:date="2016-10-25T15:38:00Z">
            <w:rPr>
              <w:ins w:id="4279" w:author="admin" w:date="2016-10-25T15:19:00Z"/>
            </w:rPr>
          </w:rPrChange>
        </w:rPr>
        <w:pPrChange w:id="4280" w:author="admin" w:date="2016-10-25T15:38:00Z">
          <w:pPr/>
        </w:pPrChange>
      </w:pPr>
      <w:ins w:id="4281" w:author="admin" w:date="2016-10-25T15:19:00Z">
        <w:r w:rsidRPr="00D634F8">
          <w:rPr>
            <w:rFonts w:ascii="Times New Roman" w:hAnsi="Times New Roman"/>
            <w:rPrChange w:id="4282" w:author="admin" w:date="2016-10-25T15:38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NB-1501</w:t>
        </w:r>
        <w:r w:rsidRPr="00D634F8">
          <w:rPr>
            <w:rFonts w:ascii="Times New Roman" w:hAnsi="Times New Roman" w:hint="eastAsia"/>
            <w:rPrChange w:id="4283" w:author="admin" w:date="2016-10-25T15:38:00Z">
              <w:rPr>
                <w:rFonts w:ascii="Times New Roman" w:hAnsi="Times New Roman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终端装入终端上泡沫件</w:t>
        </w:r>
      </w:ins>
      <w:ins w:id="4284" w:author="admin" w:date="2016-10-26T09:03:00Z">
        <w:r w:rsidR="00944AFD">
          <w:rPr>
            <w:rFonts w:ascii="Times New Roman" w:hAnsi="Times New Roman" w:hint="eastAsia"/>
          </w:rPr>
          <w:t>与</w:t>
        </w:r>
      </w:ins>
      <w:ins w:id="4285" w:author="admin" w:date="2016-10-25T15:19:00Z">
        <w:r w:rsidRPr="00D634F8">
          <w:rPr>
            <w:rFonts w:ascii="Times New Roman" w:hAnsi="Times New Roman" w:hint="eastAsia"/>
            <w:rPrChange w:id="4286" w:author="admin" w:date="2016-10-25T15:38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终端下泡沫件后，一起装入终端纸箱件。</w:t>
        </w:r>
      </w:ins>
    </w:p>
    <w:p w:rsidR="00EC62FF" w:rsidRDefault="00D634F8">
      <w:pPr>
        <w:spacing w:before="0" w:after="0" w:line="360" w:lineRule="auto"/>
        <w:ind w:firstLineChars="200" w:firstLine="420"/>
        <w:rPr>
          <w:ins w:id="4287" w:author="admin" w:date="2016-10-25T15:19:00Z"/>
          <w:rFonts w:ascii="Times New Roman" w:hAnsi="Times New Roman"/>
          <w:rPrChange w:id="4288" w:author="admin" w:date="2016-10-25T15:38:00Z">
            <w:rPr>
              <w:ins w:id="4289" w:author="admin" w:date="2016-10-25T15:19:00Z"/>
            </w:rPr>
          </w:rPrChange>
        </w:rPr>
        <w:pPrChange w:id="4290" w:author="admin" w:date="2016-10-25T15:38:00Z">
          <w:pPr/>
        </w:pPrChange>
      </w:pPr>
      <w:ins w:id="4291" w:author="admin" w:date="2016-10-25T15:19:00Z">
        <w:r w:rsidRPr="00D634F8">
          <w:rPr>
            <w:rFonts w:ascii="Times New Roman" w:hAnsi="Times New Roman"/>
            <w:rPrChange w:id="4292" w:author="admin" w:date="2016-10-25T15:38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KB-100</w:t>
        </w:r>
        <w:r w:rsidRPr="00D634F8">
          <w:rPr>
            <w:rFonts w:ascii="Times New Roman" w:hAnsi="Times New Roman" w:hint="eastAsia"/>
            <w:rPrChange w:id="4293" w:author="admin" w:date="2016-10-25T15:38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键盘装入键盘纸箱件。</w:t>
        </w:r>
      </w:ins>
    </w:p>
    <w:p w:rsidR="00EC62FF" w:rsidRDefault="00D634F8">
      <w:pPr>
        <w:spacing w:before="0" w:after="0" w:line="360" w:lineRule="auto"/>
        <w:ind w:firstLineChars="200" w:firstLine="420"/>
        <w:rPr>
          <w:ins w:id="4294" w:author="admin" w:date="2016-10-25T15:19:00Z"/>
          <w:rFonts w:ascii="Times New Roman" w:hAnsi="Times New Roman"/>
          <w:rPrChange w:id="4295" w:author="admin" w:date="2016-10-25T15:38:00Z">
            <w:rPr>
              <w:ins w:id="4296" w:author="admin" w:date="2016-10-25T15:19:00Z"/>
            </w:rPr>
          </w:rPrChange>
        </w:rPr>
        <w:pPrChange w:id="4297" w:author="admin" w:date="2016-10-25T15:38:00Z">
          <w:pPr/>
        </w:pPrChange>
      </w:pPr>
      <w:ins w:id="4298" w:author="admin" w:date="2016-10-25T15:19:00Z">
        <w:r w:rsidRPr="00D634F8">
          <w:rPr>
            <w:rFonts w:ascii="Times New Roman" w:hAnsi="Times New Roman" w:hint="eastAsia"/>
            <w:rPrChange w:id="4299" w:author="admin" w:date="2016-10-25T15:38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电源线、控制线装入配件材料纸箱件。</w:t>
        </w:r>
      </w:ins>
    </w:p>
    <w:p w:rsidR="00EC62FF" w:rsidRDefault="00D634F8">
      <w:pPr>
        <w:spacing w:before="0" w:after="0" w:line="360" w:lineRule="auto"/>
        <w:ind w:firstLineChars="200" w:firstLine="420"/>
        <w:rPr>
          <w:ins w:id="4300" w:author="admin" w:date="2016-10-25T15:19:00Z"/>
          <w:rFonts w:ascii="Times New Roman" w:hAnsi="Times New Roman"/>
          <w:rPrChange w:id="4301" w:author="admin" w:date="2016-10-25T15:38:00Z">
            <w:rPr>
              <w:ins w:id="4302" w:author="admin" w:date="2016-10-25T15:19:00Z"/>
            </w:rPr>
          </w:rPrChange>
        </w:rPr>
        <w:pPrChange w:id="4303" w:author="admin" w:date="2016-10-25T15:38:00Z">
          <w:pPr/>
        </w:pPrChange>
      </w:pPr>
      <w:ins w:id="4304" w:author="admin" w:date="2016-10-25T15:19:00Z">
        <w:r w:rsidRPr="00D634F8">
          <w:rPr>
            <w:rFonts w:ascii="Times New Roman" w:hAnsi="Times New Roman" w:hint="eastAsia"/>
            <w:rPrChange w:id="4305" w:author="admin" w:date="2016-10-25T15:38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终端纸箱件、键盘纸箱件、配件纸箱件一起装入整机彩箱件。</w:t>
        </w:r>
      </w:ins>
    </w:p>
    <w:p w:rsidR="00EC62FF" w:rsidRDefault="00D634F8">
      <w:pPr>
        <w:pStyle w:val="30"/>
        <w:numPr>
          <w:ilvl w:val="2"/>
          <w:numId w:val="4"/>
        </w:numPr>
        <w:spacing w:before="0" w:after="0" w:line="360" w:lineRule="auto"/>
        <w:rPr>
          <w:ins w:id="4306" w:author="admin" w:date="2016-10-25T15:19:00Z"/>
          <w:rFonts w:ascii="Times New Roman" w:hAnsi="Times New Roman"/>
          <w:rPrChange w:id="4307" w:author="admin" w:date="2016-10-25T15:23:00Z">
            <w:rPr>
              <w:ins w:id="4308" w:author="admin" w:date="2016-10-25T15:19:00Z"/>
            </w:rPr>
          </w:rPrChange>
        </w:rPr>
        <w:pPrChange w:id="4309" w:author="admin" w:date="2016-10-25T15:23:00Z">
          <w:pPr>
            <w:pStyle w:val="20"/>
            <w:keepNext w:val="0"/>
            <w:keepLines w:val="0"/>
            <w:widowControl/>
            <w:numPr>
              <w:ilvl w:val="1"/>
            </w:numPr>
            <w:adjustRightInd w:val="0"/>
            <w:snapToGrid w:val="0"/>
            <w:spacing w:before="120" w:after="120" w:line="360" w:lineRule="atLeast"/>
            <w:textAlignment w:val="baseline"/>
          </w:pPr>
        </w:pPrChange>
      </w:pPr>
      <w:bookmarkStart w:id="4310" w:name="_Toc461459454"/>
      <w:bookmarkStart w:id="4311" w:name="_Toc465435343"/>
      <w:ins w:id="4312" w:author="admin" w:date="2016-10-25T15:19:00Z">
        <w:r w:rsidRPr="00D634F8">
          <w:rPr>
            <w:rFonts w:ascii="Times New Roman" w:hAnsi="Times New Roman" w:hint="eastAsia"/>
            <w:rPrChange w:id="4313" w:author="admin" w:date="2016-10-25T15:23:00Z">
              <w:rPr>
                <w:rFonts w:hint="eastAsia"/>
                <w:b w:val="0"/>
                <w:bCs w:val="0"/>
                <w:i/>
                <w:iCs/>
                <w:color w:val="0000FF"/>
                <w:u w:val="single"/>
              </w:rPr>
            </w:rPrChange>
          </w:rPr>
          <w:t>安装</w:t>
        </w:r>
        <w:bookmarkEnd w:id="4310"/>
        <w:bookmarkEnd w:id="4311"/>
      </w:ins>
    </w:p>
    <w:p w:rsidR="00EC62FF" w:rsidRDefault="00D634F8">
      <w:pPr>
        <w:spacing w:before="0" w:after="0" w:line="360" w:lineRule="auto"/>
        <w:ind w:firstLineChars="200" w:firstLine="420"/>
        <w:rPr>
          <w:ins w:id="4314" w:author="admin" w:date="2016-10-25T15:19:00Z"/>
          <w:rFonts w:ascii="Times New Roman" w:hAnsi="Times New Roman"/>
          <w:rPrChange w:id="4315" w:author="admin" w:date="2016-10-25T15:38:00Z">
            <w:rPr>
              <w:ins w:id="4316" w:author="admin" w:date="2016-10-25T15:19:00Z"/>
            </w:rPr>
          </w:rPrChange>
        </w:rPr>
        <w:pPrChange w:id="4317" w:author="admin" w:date="2016-10-25T15:38:00Z">
          <w:pPr/>
        </w:pPrChange>
      </w:pPr>
      <w:ins w:id="4318" w:author="admin" w:date="2016-10-25T15:19:00Z">
        <w:r w:rsidRPr="00D634F8">
          <w:rPr>
            <w:rFonts w:ascii="Times New Roman" w:hAnsi="Times New Roman"/>
            <w:rPrChange w:id="4319" w:author="admin" w:date="2016-10-25T15:38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NB-1501</w:t>
        </w:r>
        <w:r w:rsidRPr="00D634F8">
          <w:rPr>
            <w:rFonts w:ascii="Times New Roman" w:hAnsi="Times New Roman" w:hint="eastAsia"/>
            <w:rPrChange w:id="4320" w:author="admin" w:date="2016-10-25T15:38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终端适用于嵌入式安装和台面安装两种安装方式。</w:t>
        </w:r>
      </w:ins>
    </w:p>
    <w:p w:rsidR="00EC62FF" w:rsidRDefault="00D634F8">
      <w:pPr>
        <w:spacing w:before="0" w:after="0" w:line="360" w:lineRule="auto"/>
        <w:ind w:firstLineChars="200" w:firstLine="420"/>
        <w:rPr>
          <w:ins w:id="4321" w:author="admin" w:date="2016-10-25T15:19:00Z"/>
          <w:rFonts w:ascii="Times New Roman" w:hAnsi="Times New Roman"/>
          <w:rPrChange w:id="4322" w:author="admin" w:date="2016-10-25T15:38:00Z">
            <w:rPr>
              <w:ins w:id="4323" w:author="admin" w:date="2016-10-25T15:19:00Z"/>
            </w:rPr>
          </w:rPrChange>
        </w:rPr>
        <w:pPrChange w:id="4324" w:author="admin" w:date="2016-10-25T15:38:00Z">
          <w:pPr/>
        </w:pPrChange>
      </w:pPr>
      <w:bookmarkStart w:id="4325" w:name="OLE_LINK1"/>
      <w:bookmarkStart w:id="4326" w:name="OLE_LINK3"/>
      <w:ins w:id="4327" w:author="admin" w:date="2016-10-25T15:19:00Z">
        <w:r w:rsidRPr="00D634F8">
          <w:rPr>
            <w:rFonts w:ascii="Times New Roman" w:hAnsi="Times New Roman" w:hint="eastAsia"/>
            <w:rPrChange w:id="4328" w:author="admin" w:date="2016-10-25T15:38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嵌入式安装方式如</w:t>
        </w:r>
        <w:r w:rsidRPr="00D634F8">
          <w:rPr>
            <w:rFonts w:ascii="Times New Roman" w:hAnsi="Times New Roman"/>
            <w:rPrChange w:id="4329" w:author="admin" w:date="2016-10-25T15:38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Pr="00D634F8">
          <w:rPr>
            <w:rFonts w:ascii="Times New Roman" w:hAnsi="Times New Roman"/>
            <w:rPrChange w:id="4330" w:author="admin" w:date="2016-10-25T15:38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 xml:space="preserve"> REF _Ref459726428 \h 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Pr="00D634F8">
        <w:rPr>
          <w:rFonts w:ascii="Times New Roman" w:hAnsi="Times New Roman"/>
          <w:rPrChange w:id="4331" w:author="admin" w:date="2016-10-25T15:38:00Z">
            <w:rPr>
              <w:rFonts w:ascii="Times New Roman" w:hAnsi="Times New Roman"/>
            </w:rPr>
          </w:rPrChange>
        </w:rPr>
      </w:r>
      <w:ins w:id="4332" w:author="admin" w:date="2016-10-25T15:19:00Z">
        <w:r w:rsidRPr="00D634F8">
          <w:rPr>
            <w:rFonts w:ascii="Times New Roman" w:hAnsi="Times New Roman"/>
            <w:rPrChange w:id="4333" w:author="admin" w:date="2016-10-25T15:38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4334" w:author="admin" w:date="2016-10-27T15:32:00Z">
        <w:r w:rsidRPr="00D634F8">
          <w:rPr>
            <w:rFonts w:ascii="Times New Roman" w:hAnsi="Times New Roman" w:hint="eastAsia"/>
            <w:rPrChange w:id="4335" w:author="admin" w:date="2016-10-27T15:32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图</w:t>
        </w:r>
        <w:r w:rsidRPr="00D634F8">
          <w:rPr>
            <w:rFonts w:ascii="Times New Roman" w:hAnsi="Times New Roman"/>
            <w:rPrChange w:id="4336" w:author="admin" w:date="2016-10-27T15:32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222</w:t>
        </w:r>
      </w:ins>
      <w:ins w:id="4337" w:author="admin" w:date="2016-10-25T15:19:00Z">
        <w:r w:rsidRPr="00D634F8">
          <w:rPr>
            <w:rFonts w:ascii="Times New Roman" w:hAnsi="Times New Roman"/>
            <w:rPrChange w:id="4338" w:author="admin" w:date="2016-10-25T15:38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 w:rsidRPr="00D634F8">
          <w:rPr>
            <w:rFonts w:ascii="Times New Roman" w:hAnsi="Times New Roman" w:hint="eastAsia"/>
            <w:rPrChange w:id="4339" w:author="admin" w:date="2016-10-25T15:38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所示。</w:t>
        </w:r>
        <w:bookmarkEnd w:id="4325"/>
        <w:bookmarkEnd w:id="4326"/>
      </w:ins>
    </w:p>
    <w:p w:rsidR="00EC62FF" w:rsidRDefault="00EC62FF" w:rsidP="007111D4">
      <w:pPr>
        <w:widowControl/>
        <w:spacing w:beforeLines="50" w:after="0" w:line="360" w:lineRule="auto"/>
        <w:jc w:val="center"/>
        <w:rPr>
          <w:ins w:id="4340" w:author="admin" w:date="2016-10-25T15:19:00Z"/>
          <w:kern w:val="0"/>
          <w:sz w:val="24"/>
          <w:szCs w:val="24"/>
          <w:rPrChange w:id="4341" w:author="admin" w:date="2016-10-27T16:00:00Z">
            <w:rPr>
              <w:ins w:id="4342" w:author="admin" w:date="2016-10-25T15:19:00Z"/>
            </w:rPr>
          </w:rPrChange>
        </w:rPr>
        <w:pPrChange w:id="4343" w:author="admin" w:date="2016-10-31T15:42:00Z">
          <w:pPr>
            <w:jc w:val="center"/>
          </w:pPr>
        </w:pPrChange>
      </w:pPr>
      <w:ins w:id="4344" w:author="admin" w:date="2016-10-25T15:19:00Z">
        <w:r>
          <w:rPr>
            <w:noProof/>
            <w:kern w:val="0"/>
            <w:sz w:val="24"/>
            <w:szCs w:val="24"/>
            <w:rPrChange w:id="4345" w:author="Unknown">
              <w:rPr>
                <w:b/>
                <w:bCs/>
                <w:i/>
                <w:iCs/>
                <w:noProof/>
                <w:color w:val="0000FF"/>
                <w:u w:val="single"/>
              </w:rPr>
            </w:rPrChange>
          </w:rPr>
          <w:drawing>
            <wp:inline distT="0" distB="0" distL="0" distR="0">
              <wp:extent cx="3787140" cy="2746953"/>
              <wp:effectExtent l="19050" t="0" r="3810" b="0"/>
              <wp:docPr id="123" name="图片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"/>
                      <pic:cNvPicPr>
                        <a:picLocks noChangeAspect="1" noChangeArrowheads="1"/>
                      </pic:cNvPicPr>
                    </pic:nvPicPr>
                    <pic:blipFill>
                      <a:blip r:embed="rId269" cstate="print">
                        <a:extLst>
                          <a:ext uri="{28A0092B-C50C-407E-A947-70E740481C1C}">
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804683" cy="2759678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EC62FF" w:rsidRDefault="00D634F8" w:rsidP="007111D4">
      <w:pPr>
        <w:pStyle w:val="af5"/>
        <w:spacing w:afterLines="50"/>
        <w:rPr>
          <w:ins w:id="4346" w:author="admin" w:date="2016-10-25T15:19:00Z"/>
          <w:rPrChange w:id="4347" w:author="admin" w:date="2016-10-26T11:15:00Z">
            <w:rPr>
              <w:ins w:id="4348" w:author="admin" w:date="2016-10-25T15:19:00Z"/>
              <w:rFonts w:ascii="Times New Roman" w:hAnsi="Times New Roman"/>
              <w:color w:val="000080"/>
              <w:sz w:val="24"/>
            </w:rPr>
          </w:rPrChange>
        </w:rPr>
        <w:pPrChange w:id="4349" w:author="admin" w:date="2016-10-31T15:42:00Z">
          <w:pPr>
            <w:pStyle w:val="af5"/>
          </w:pPr>
        </w:pPrChange>
      </w:pPr>
      <w:bookmarkStart w:id="4350" w:name="_Ref459726428"/>
      <w:ins w:id="4351" w:author="admin" w:date="2016-10-25T15:19:00Z">
        <w:r w:rsidRPr="00D634F8">
          <w:rPr>
            <w:rFonts w:hint="eastAsia"/>
            <w:rPrChange w:id="4352" w:author="admin" w:date="2016-10-26T11:15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图 </w:t>
        </w:r>
        <w:r w:rsidRPr="00D634F8">
          <w:rPr>
            <w:rPrChange w:id="4353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begin"/>
        </w:r>
        <w:r w:rsidRPr="00D634F8">
          <w:rPr>
            <w:rPrChange w:id="4354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 xml:space="preserve"> SEQ </w:instrText>
        </w:r>
        <w:r w:rsidRPr="00D634F8">
          <w:rPr>
            <w:rFonts w:hint="eastAsia"/>
            <w:rPrChange w:id="4355" w:author="admin" w:date="2016-10-26T11:15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>图</w:instrText>
        </w:r>
        <w:r w:rsidRPr="00D634F8">
          <w:rPr>
            <w:rPrChange w:id="4356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 xml:space="preserve"> \* ARABIC </w:instrText>
        </w:r>
        <w:r w:rsidRPr="00D634F8">
          <w:rPr>
            <w:rPrChange w:id="4357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separate"/>
        </w:r>
      </w:ins>
      <w:ins w:id="4358" w:author="admin" w:date="2016-10-27T15:32:00Z">
        <w:r w:rsidR="00415D72">
          <w:t>222</w:t>
        </w:r>
      </w:ins>
      <w:ins w:id="4359" w:author="admin" w:date="2016-10-25T15:19:00Z">
        <w:r w:rsidRPr="00D634F8">
          <w:rPr>
            <w:rPrChange w:id="4360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end"/>
        </w:r>
      </w:ins>
      <w:bookmarkEnd w:id="4350"/>
      <w:ins w:id="4361" w:author="admin" w:date="2016-10-26T10:14:00Z">
        <w:r w:rsidRPr="00D634F8">
          <w:rPr>
            <w:rPrChange w:id="4362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 </w:t>
        </w:r>
      </w:ins>
      <w:ins w:id="4363" w:author="admin" w:date="2016-10-25T15:19:00Z">
        <w:r w:rsidRPr="00D634F8">
          <w:rPr>
            <w:rFonts w:hint="eastAsia"/>
            <w:rPrChange w:id="4364" w:author="admin" w:date="2016-10-26T11:15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嵌入式安装示意图</w:t>
        </w:r>
      </w:ins>
    </w:p>
    <w:p w:rsidR="00EC62FF" w:rsidRDefault="00D634F8">
      <w:pPr>
        <w:spacing w:before="0" w:after="0" w:line="360" w:lineRule="auto"/>
        <w:ind w:firstLineChars="200" w:firstLine="420"/>
        <w:rPr>
          <w:ins w:id="4365" w:author="admin" w:date="2016-10-25T15:19:00Z"/>
          <w:rFonts w:ascii="Times New Roman" w:hAnsi="Times New Roman"/>
          <w:rPrChange w:id="4366" w:author="admin" w:date="2016-10-25T15:39:00Z">
            <w:rPr>
              <w:ins w:id="4367" w:author="admin" w:date="2016-10-25T15:19:00Z"/>
            </w:rPr>
          </w:rPrChange>
        </w:rPr>
        <w:pPrChange w:id="4368" w:author="admin" w:date="2016-10-25T15:39:00Z">
          <w:pPr/>
        </w:pPrChange>
      </w:pPr>
      <w:ins w:id="4369" w:author="admin" w:date="2016-10-25T15:19:00Z">
        <w:r w:rsidRPr="00D634F8">
          <w:rPr>
            <w:rFonts w:ascii="Times New Roman" w:hAnsi="Times New Roman" w:hint="eastAsia"/>
            <w:rPrChange w:id="4370" w:author="admin" w:date="2016-10-25T15:39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台面安装方式如</w:t>
        </w:r>
        <w:r w:rsidRPr="00D634F8">
          <w:rPr>
            <w:rFonts w:ascii="Times New Roman" w:hAnsi="Times New Roman"/>
            <w:rPrChange w:id="4371" w:author="admin" w:date="2016-10-25T15:39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begin"/>
        </w:r>
        <w:r w:rsidRPr="00D634F8">
          <w:rPr>
            <w:rFonts w:ascii="Times New Roman" w:hAnsi="Times New Roman"/>
            <w:rPrChange w:id="4372" w:author="admin" w:date="2016-10-25T15:39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 xml:space="preserve"> REF _Ref459726651 \h 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Pr="00D634F8">
        <w:rPr>
          <w:rFonts w:ascii="Times New Roman" w:hAnsi="Times New Roman"/>
          <w:rPrChange w:id="4373" w:author="admin" w:date="2016-10-25T15:39:00Z">
            <w:rPr>
              <w:rFonts w:ascii="Times New Roman" w:hAnsi="Times New Roman"/>
            </w:rPr>
          </w:rPrChange>
        </w:rPr>
      </w:r>
      <w:ins w:id="4374" w:author="admin" w:date="2016-10-25T15:19:00Z">
        <w:r w:rsidRPr="00D634F8">
          <w:rPr>
            <w:rFonts w:ascii="Times New Roman" w:hAnsi="Times New Roman"/>
            <w:rPrChange w:id="4375" w:author="admin" w:date="2016-10-25T15:39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separate"/>
        </w:r>
      </w:ins>
      <w:ins w:id="4376" w:author="admin" w:date="2016-10-27T15:32:00Z">
        <w:r w:rsidRPr="00D634F8">
          <w:rPr>
            <w:rFonts w:ascii="Times New Roman" w:hAnsi="Times New Roman" w:hint="eastAsia"/>
            <w:rPrChange w:id="4377" w:author="admin" w:date="2016-10-27T15:32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图</w:t>
        </w:r>
        <w:r w:rsidRPr="00D634F8">
          <w:rPr>
            <w:rFonts w:ascii="Times New Roman" w:hAnsi="Times New Roman"/>
            <w:rPrChange w:id="4378" w:author="admin" w:date="2016-10-27T15:32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223</w:t>
        </w:r>
      </w:ins>
      <w:ins w:id="4379" w:author="admin" w:date="2016-10-25T15:19:00Z">
        <w:r w:rsidRPr="00D634F8">
          <w:rPr>
            <w:rFonts w:ascii="Times New Roman" w:hAnsi="Times New Roman"/>
            <w:rPrChange w:id="4380" w:author="admin" w:date="2016-10-25T15:39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end"/>
        </w:r>
        <w:r w:rsidRPr="00D634F8">
          <w:rPr>
            <w:rFonts w:ascii="Times New Roman" w:hAnsi="Times New Roman" w:hint="eastAsia"/>
            <w:rPrChange w:id="4381" w:author="admin" w:date="2016-10-25T15:39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所示。</w:t>
        </w:r>
      </w:ins>
    </w:p>
    <w:p w:rsidR="00EC62FF" w:rsidRDefault="00EC62FF" w:rsidP="007111D4">
      <w:pPr>
        <w:widowControl/>
        <w:spacing w:beforeLines="50" w:after="0" w:line="360" w:lineRule="auto"/>
        <w:jc w:val="center"/>
        <w:rPr>
          <w:ins w:id="4382" w:author="admin" w:date="2016-10-25T15:19:00Z"/>
          <w:kern w:val="0"/>
          <w:sz w:val="24"/>
          <w:szCs w:val="24"/>
          <w:rPrChange w:id="4383" w:author="admin" w:date="2016-10-27T16:00:00Z">
            <w:rPr>
              <w:ins w:id="4384" w:author="admin" w:date="2016-10-25T15:19:00Z"/>
            </w:rPr>
          </w:rPrChange>
        </w:rPr>
        <w:pPrChange w:id="4385" w:author="admin" w:date="2016-10-31T15:42:00Z">
          <w:pPr>
            <w:jc w:val="center"/>
          </w:pPr>
        </w:pPrChange>
      </w:pPr>
      <w:ins w:id="4386" w:author="admin" w:date="2016-10-25T15:19:00Z">
        <w:r>
          <w:rPr>
            <w:noProof/>
            <w:kern w:val="0"/>
            <w:sz w:val="24"/>
            <w:szCs w:val="24"/>
            <w:rPrChange w:id="4387" w:author="Unknown">
              <w:rPr>
                <w:b/>
                <w:bCs/>
                <w:i/>
                <w:iCs/>
                <w:noProof/>
                <w:color w:val="0000FF"/>
                <w:u w:val="single"/>
              </w:rPr>
            </w:rPrChange>
          </w:rPr>
          <w:lastRenderedPageBreak/>
          <w:drawing>
            <wp:inline distT="0" distB="0" distL="0" distR="0">
              <wp:extent cx="2613660" cy="3223260"/>
              <wp:effectExtent l="19050" t="0" r="0" b="0"/>
              <wp:docPr id="124" name="图片 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"/>
                      <pic:cNvPicPr>
                        <a:picLocks noChangeAspect="1" noChangeArrowheads="1"/>
                      </pic:cNvPicPr>
                    </pic:nvPicPr>
                    <pic:blipFill>
                      <a:blip r:embed="rId270">
                        <a:extLst>
                          <a:ext uri="{28A0092B-C50C-407E-A947-70E740481C1C}">
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</a:ext>
                        </a:extLst>
                      </a:blip>
                      <a:srcRect b="2759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613660" cy="32232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EC62FF" w:rsidRDefault="00D634F8" w:rsidP="007111D4">
      <w:pPr>
        <w:pStyle w:val="af5"/>
        <w:spacing w:afterLines="50"/>
        <w:rPr>
          <w:ins w:id="4388" w:author="admin" w:date="2016-10-25T15:19:00Z"/>
          <w:rPrChange w:id="4389" w:author="admin" w:date="2016-10-26T11:15:00Z">
            <w:rPr>
              <w:ins w:id="4390" w:author="admin" w:date="2016-10-25T15:19:00Z"/>
              <w:rFonts w:ascii="Times New Roman" w:hAnsi="Times New Roman"/>
              <w:color w:val="000080"/>
              <w:sz w:val="24"/>
            </w:rPr>
          </w:rPrChange>
        </w:rPr>
        <w:pPrChange w:id="4391" w:author="admin" w:date="2016-10-31T15:42:00Z">
          <w:pPr>
            <w:pStyle w:val="af5"/>
          </w:pPr>
        </w:pPrChange>
      </w:pPr>
      <w:bookmarkStart w:id="4392" w:name="_Ref459726651"/>
      <w:ins w:id="4393" w:author="admin" w:date="2016-10-25T15:19:00Z">
        <w:r w:rsidRPr="00D634F8">
          <w:rPr>
            <w:rFonts w:hint="eastAsia"/>
            <w:rPrChange w:id="4394" w:author="admin" w:date="2016-10-26T11:15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图 </w:t>
        </w:r>
        <w:r w:rsidRPr="00D634F8">
          <w:rPr>
            <w:rPrChange w:id="4395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begin"/>
        </w:r>
        <w:r w:rsidRPr="00D634F8">
          <w:rPr>
            <w:rPrChange w:id="4396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 xml:space="preserve"> SEQ </w:instrText>
        </w:r>
        <w:r w:rsidRPr="00D634F8">
          <w:rPr>
            <w:rFonts w:hint="eastAsia"/>
            <w:rPrChange w:id="4397" w:author="admin" w:date="2016-10-26T11:15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>图</w:instrText>
        </w:r>
        <w:r w:rsidRPr="00D634F8">
          <w:rPr>
            <w:rPrChange w:id="4398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 xml:space="preserve"> \* ARABIC </w:instrText>
        </w:r>
        <w:r w:rsidRPr="00D634F8">
          <w:rPr>
            <w:rPrChange w:id="4399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separate"/>
        </w:r>
      </w:ins>
      <w:ins w:id="4400" w:author="admin" w:date="2016-10-27T15:32:00Z">
        <w:r w:rsidR="00415D72">
          <w:t>223</w:t>
        </w:r>
      </w:ins>
      <w:ins w:id="4401" w:author="admin" w:date="2016-10-25T15:19:00Z">
        <w:r w:rsidRPr="00D634F8">
          <w:rPr>
            <w:rPrChange w:id="4402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end"/>
        </w:r>
      </w:ins>
      <w:bookmarkEnd w:id="4392"/>
      <w:ins w:id="4403" w:author="admin" w:date="2016-10-26T10:14:00Z">
        <w:r w:rsidRPr="00D634F8">
          <w:rPr>
            <w:rPrChange w:id="4404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 </w:t>
        </w:r>
      </w:ins>
      <w:ins w:id="4405" w:author="admin" w:date="2016-10-25T15:19:00Z">
        <w:r w:rsidRPr="00D634F8">
          <w:rPr>
            <w:rFonts w:hint="eastAsia"/>
            <w:rPrChange w:id="4406" w:author="admin" w:date="2016-10-26T11:15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台面安装示意图</w:t>
        </w:r>
      </w:ins>
    </w:p>
    <w:p w:rsidR="00EC62FF" w:rsidRDefault="00D634F8">
      <w:pPr>
        <w:pStyle w:val="20"/>
        <w:numPr>
          <w:ilvl w:val="1"/>
          <w:numId w:val="4"/>
        </w:numPr>
        <w:spacing w:before="0" w:after="0" w:line="360" w:lineRule="auto"/>
        <w:rPr>
          <w:ins w:id="4407" w:author="admin" w:date="2016-10-25T15:19:00Z"/>
          <w:rFonts w:ascii="Times New Roman" w:hAnsi="Times New Roman"/>
          <w:rPrChange w:id="4408" w:author="admin" w:date="2016-10-25T15:21:00Z">
            <w:rPr>
              <w:ins w:id="4409" w:author="admin" w:date="2016-10-25T15:19:00Z"/>
            </w:rPr>
          </w:rPrChange>
        </w:rPr>
        <w:pPrChange w:id="4410" w:author="admin" w:date="2016-10-25T15:21:00Z">
          <w:pPr>
            <w:pStyle w:val="11"/>
            <w:keepNext w:val="0"/>
            <w:keepLines w:val="0"/>
            <w:widowControl/>
            <w:adjustRightInd w:val="0"/>
            <w:snapToGrid w:val="0"/>
            <w:spacing w:before="200" w:after="200" w:line="360" w:lineRule="atLeast"/>
            <w:jc w:val="both"/>
            <w:textAlignment w:val="baseline"/>
          </w:pPr>
        </w:pPrChange>
      </w:pPr>
      <w:bookmarkStart w:id="4411" w:name="_Toc461459455"/>
      <w:bookmarkStart w:id="4412" w:name="_Toc465435344"/>
      <w:ins w:id="4413" w:author="admin" w:date="2016-10-25T15:19:00Z">
        <w:r w:rsidRPr="00D634F8">
          <w:rPr>
            <w:rFonts w:ascii="Times New Roman" w:hAnsi="Times New Roman" w:hint="eastAsia"/>
            <w:rPrChange w:id="4414" w:author="admin" w:date="2016-10-25T15:21:00Z">
              <w:rPr>
                <w:rFonts w:hint="eastAsia"/>
                <w:b w:val="0"/>
                <w:bCs w:val="0"/>
                <w:i/>
                <w:iCs/>
                <w:color w:val="0000FF"/>
                <w:u w:val="single"/>
              </w:rPr>
            </w:rPrChange>
          </w:rPr>
          <w:t>使用操作</w:t>
        </w:r>
        <w:bookmarkEnd w:id="4411"/>
        <w:bookmarkEnd w:id="4412"/>
      </w:ins>
    </w:p>
    <w:p w:rsidR="00EC62FF" w:rsidRDefault="00D634F8">
      <w:pPr>
        <w:pStyle w:val="30"/>
        <w:numPr>
          <w:ilvl w:val="2"/>
          <w:numId w:val="4"/>
        </w:numPr>
        <w:spacing w:before="0" w:after="0" w:line="360" w:lineRule="auto"/>
        <w:rPr>
          <w:ins w:id="4415" w:author="admin" w:date="2016-10-25T15:19:00Z"/>
          <w:rFonts w:ascii="Times New Roman" w:hAnsi="Times New Roman"/>
          <w:rPrChange w:id="4416" w:author="admin" w:date="2016-10-25T15:23:00Z">
            <w:rPr>
              <w:ins w:id="4417" w:author="admin" w:date="2016-10-25T15:19:00Z"/>
            </w:rPr>
          </w:rPrChange>
        </w:rPr>
        <w:pPrChange w:id="4418" w:author="admin" w:date="2016-10-25T15:23:00Z">
          <w:pPr>
            <w:pStyle w:val="20"/>
            <w:keepNext w:val="0"/>
            <w:keepLines w:val="0"/>
            <w:widowControl/>
            <w:numPr>
              <w:ilvl w:val="1"/>
            </w:numPr>
            <w:adjustRightInd w:val="0"/>
            <w:snapToGrid w:val="0"/>
            <w:spacing w:before="120" w:after="120" w:line="360" w:lineRule="atLeast"/>
            <w:textAlignment w:val="baseline"/>
          </w:pPr>
        </w:pPrChange>
      </w:pPr>
      <w:bookmarkStart w:id="4419" w:name="_Toc461104744"/>
      <w:bookmarkStart w:id="4420" w:name="_Toc461459456"/>
      <w:bookmarkStart w:id="4421" w:name="_Toc465435345"/>
      <w:ins w:id="4422" w:author="admin" w:date="2016-10-25T15:19:00Z">
        <w:r w:rsidRPr="00D634F8">
          <w:rPr>
            <w:rFonts w:ascii="Times New Roman" w:hAnsi="Times New Roman" w:hint="eastAsia"/>
            <w:rPrChange w:id="4423" w:author="admin" w:date="2016-10-25T15:23:00Z">
              <w:rPr>
                <w:rFonts w:hint="eastAsia"/>
                <w:b w:val="0"/>
                <w:bCs w:val="0"/>
                <w:i/>
                <w:iCs/>
                <w:color w:val="0000FF"/>
                <w:u w:val="single"/>
              </w:rPr>
            </w:rPrChange>
          </w:rPr>
          <w:t>面板说明</w:t>
        </w:r>
        <w:bookmarkEnd w:id="4419"/>
        <w:bookmarkEnd w:id="4420"/>
        <w:bookmarkEnd w:id="4421"/>
      </w:ins>
    </w:p>
    <w:p w:rsidR="00EC62FF" w:rsidRDefault="00D634F8">
      <w:pPr>
        <w:pStyle w:val="41"/>
        <w:numPr>
          <w:ilvl w:val="3"/>
          <w:numId w:val="4"/>
        </w:numPr>
        <w:spacing w:before="0" w:after="0" w:line="360" w:lineRule="auto"/>
        <w:rPr>
          <w:ins w:id="4424" w:author="admin" w:date="2016-10-25T15:19:00Z"/>
          <w:rFonts w:ascii="Times New Roman" w:hAnsi="Times New Roman"/>
          <w:rPrChange w:id="4425" w:author="admin" w:date="2016-10-25T15:26:00Z">
            <w:rPr>
              <w:ins w:id="4426" w:author="admin" w:date="2016-10-25T15:19:00Z"/>
            </w:rPr>
          </w:rPrChange>
        </w:rPr>
        <w:pPrChange w:id="4427" w:author="admin" w:date="2016-10-25T15:26:00Z">
          <w:pPr>
            <w:pStyle w:val="30"/>
            <w:keepNext w:val="0"/>
            <w:keepLines w:val="0"/>
            <w:widowControl/>
            <w:numPr>
              <w:ilvl w:val="2"/>
            </w:numPr>
            <w:adjustRightInd w:val="0"/>
            <w:snapToGrid w:val="0"/>
            <w:spacing w:before="120" w:after="120" w:line="360" w:lineRule="atLeast"/>
            <w:textAlignment w:val="baseline"/>
          </w:pPr>
        </w:pPrChange>
      </w:pPr>
      <w:ins w:id="4428" w:author="admin" w:date="2016-10-25T15:19:00Z">
        <w:r w:rsidRPr="00D634F8">
          <w:rPr>
            <w:rFonts w:ascii="Times New Roman" w:hAnsi="Times New Roman" w:hint="eastAsia"/>
            <w:rPrChange w:id="4429" w:author="admin" w:date="2016-10-25T15:26:00Z">
              <w:rPr>
                <w:rFonts w:hint="eastAsia"/>
                <w:b w:val="0"/>
                <w:bCs w:val="0"/>
                <w:i/>
                <w:iCs/>
                <w:color w:val="0000FF"/>
                <w:u w:val="single"/>
              </w:rPr>
            </w:rPrChange>
          </w:rPr>
          <w:t>前面板</w:t>
        </w:r>
      </w:ins>
    </w:p>
    <w:p w:rsidR="00EC62FF" w:rsidRDefault="008B43FA" w:rsidP="007111D4">
      <w:pPr>
        <w:widowControl/>
        <w:spacing w:beforeLines="50" w:after="0" w:line="360" w:lineRule="auto"/>
        <w:jc w:val="center"/>
        <w:rPr>
          <w:ins w:id="4430" w:author="admin" w:date="2016-10-25T15:19:00Z"/>
          <w:kern w:val="0"/>
          <w:sz w:val="24"/>
          <w:szCs w:val="24"/>
          <w:rPrChange w:id="4431" w:author="admin" w:date="2016-10-27T16:00:00Z">
            <w:rPr>
              <w:ins w:id="4432" w:author="admin" w:date="2016-10-25T15:19:00Z"/>
            </w:rPr>
          </w:rPrChange>
        </w:rPr>
        <w:pPrChange w:id="4433" w:author="admin" w:date="2016-10-31T15:42:00Z">
          <w:pPr>
            <w:jc w:val="center"/>
          </w:pPr>
        </w:pPrChange>
      </w:pPr>
      <w:ins w:id="4434" w:author="admin" w:date="2016-10-25T15:19:00Z">
        <w:r w:rsidRPr="004F7AF4">
          <w:rPr>
            <w:kern w:val="0"/>
            <w:sz w:val="24"/>
            <w:szCs w:val="24"/>
            <w:rPrChange w:id="4435" w:author="admin" w:date="2016-10-27T16:00:00Z">
              <w:rPr>
                <w:kern w:val="0"/>
                <w:sz w:val="24"/>
                <w:szCs w:val="24"/>
              </w:rPr>
            </w:rPrChange>
          </w:rPr>
          <w:object w:dxaOrig="8337" w:dyaOrig="5044">
            <v:shape id="_x0000_i1029" type="#_x0000_t75" style="width:264pt;height:183.8pt" o:ole="">
              <v:imagedata r:id="rId271" o:title="" cropright="8383f"/>
            </v:shape>
            <o:OLEObject Type="Embed" ProgID="Visio.Drawing.11" ShapeID="_x0000_i1029" DrawAspect="Content" ObjectID="_1539436263" r:id="rId272"/>
          </w:object>
        </w:r>
      </w:ins>
    </w:p>
    <w:p w:rsidR="00EC62FF" w:rsidRDefault="00D634F8" w:rsidP="007111D4">
      <w:pPr>
        <w:pStyle w:val="af5"/>
        <w:spacing w:afterLines="50"/>
        <w:rPr>
          <w:ins w:id="4436" w:author="admin" w:date="2016-10-25T15:19:00Z"/>
          <w:rPrChange w:id="4437" w:author="admin" w:date="2016-10-26T11:15:00Z">
            <w:rPr>
              <w:ins w:id="4438" w:author="admin" w:date="2016-10-25T15:19:00Z"/>
              <w:rFonts w:ascii="Times New Roman" w:hAnsi="Times New Roman"/>
              <w:color w:val="000080"/>
              <w:sz w:val="24"/>
            </w:rPr>
          </w:rPrChange>
        </w:rPr>
        <w:pPrChange w:id="4439" w:author="admin" w:date="2016-10-31T15:42:00Z">
          <w:pPr>
            <w:pStyle w:val="af5"/>
          </w:pPr>
        </w:pPrChange>
      </w:pPr>
      <w:bookmarkStart w:id="4440" w:name="_Ref460228938"/>
      <w:ins w:id="4441" w:author="admin" w:date="2016-10-25T15:19:00Z">
        <w:r w:rsidRPr="00D634F8">
          <w:rPr>
            <w:rFonts w:hint="eastAsia"/>
            <w:rPrChange w:id="4442" w:author="admin" w:date="2016-10-26T11:15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图</w:t>
        </w:r>
        <w:r w:rsidRPr="00D634F8">
          <w:rPr>
            <w:rPrChange w:id="4443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begin"/>
        </w:r>
        <w:r w:rsidRPr="00D634F8">
          <w:rPr>
            <w:rPrChange w:id="4444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4445" w:author="admin" w:date="2016-10-26T11:15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>图</w:instrText>
        </w:r>
        <w:r w:rsidRPr="00D634F8">
          <w:rPr>
            <w:rPrChange w:id="4446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 xml:space="preserve"> \* ARABIC</w:instrText>
        </w:r>
        <w:r w:rsidRPr="00D634F8">
          <w:rPr>
            <w:rPrChange w:id="4447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separate"/>
        </w:r>
      </w:ins>
      <w:ins w:id="4448" w:author="admin" w:date="2016-10-27T15:32:00Z">
        <w:r w:rsidR="00415D72">
          <w:t>224</w:t>
        </w:r>
      </w:ins>
      <w:ins w:id="4449" w:author="admin" w:date="2016-10-25T15:19:00Z">
        <w:r w:rsidRPr="00D634F8">
          <w:rPr>
            <w:rPrChange w:id="4450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end"/>
        </w:r>
      </w:ins>
      <w:bookmarkEnd w:id="4440"/>
      <w:ins w:id="4451" w:author="admin" w:date="2016-10-26T10:14:00Z">
        <w:r w:rsidRPr="00D634F8">
          <w:rPr>
            <w:rPrChange w:id="4452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 </w:t>
        </w:r>
      </w:ins>
      <w:ins w:id="4453" w:author="admin" w:date="2016-10-25T15:19:00Z">
        <w:r w:rsidRPr="00D634F8">
          <w:rPr>
            <w:rFonts w:hint="eastAsia"/>
            <w:rPrChange w:id="4454" w:author="admin" w:date="2016-10-26T11:15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整机前视图</w:t>
        </w:r>
      </w:ins>
    </w:p>
    <w:p w:rsidR="00EC62FF" w:rsidRDefault="00E74CA1">
      <w:pPr>
        <w:spacing w:before="0" w:after="0" w:line="360" w:lineRule="auto"/>
        <w:ind w:firstLineChars="200" w:firstLine="420"/>
        <w:rPr>
          <w:ins w:id="4455" w:author="admin" w:date="2016-10-25T15:19:00Z"/>
          <w:rFonts w:ascii="Times New Roman" w:hAnsi="Times New Roman"/>
          <w:rPrChange w:id="4456" w:author="admin" w:date="2016-10-25T15:39:00Z">
            <w:rPr>
              <w:ins w:id="4457" w:author="admin" w:date="2016-10-25T15:19:00Z"/>
            </w:rPr>
          </w:rPrChange>
        </w:rPr>
        <w:pPrChange w:id="4458" w:author="admin" w:date="2016-10-25T15:39:00Z">
          <w:pPr/>
        </w:pPrChange>
      </w:pPr>
      <w:ins w:id="4459" w:author="admin" w:date="2016-10-26T09:04:00Z">
        <w:r>
          <w:rPr>
            <w:rFonts w:ascii="Times New Roman" w:hAnsi="Times New Roman" w:hint="eastAsia"/>
          </w:rPr>
          <w:lastRenderedPageBreak/>
          <w:t>整机前视图</w:t>
        </w:r>
      </w:ins>
      <w:ins w:id="4460" w:author="admin" w:date="2016-10-25T15:19:00Z">
        <w:r w:rsidR="00D634F8" w:rsidRPr="00D634F8">
          <w:rPr>
            <w:rFonts w:ascii="Times New Roman" w:hAnsi="Times New Roman" w:hint="eastAsia"/>
            <w:rPrChange w:id="4461" w:author="admin" w:date="2016-10-25T15:39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4462" w:author="admin" w:date="2016-10-25T15:39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4463" w:author="admin" w:date="2016-10-25T15:39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 xml:space="preserve"> REF _Ref460228938 \h 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4464" w:author="admin" w:date="2016-10-25T15:39:00Z">
            <w:rPr>
              <w:rFonts w:ascii="Times New Roman" w:hAnsi="Times New Roman"/>
            </w:rPr>
          </w:rPrChange>
        </w:rPr>
      </w:r>
      <w:ins w:id="4465" w:author="admin" w:date="2016-10-25T15:19:00Z">
        <w:r w:rsidR="00D634F8" w:rsidRPr="00D634F8">
          <w:rPr>
            <w:rFonts w:ascii="Times New Roman" w:hAnsi="Times New Roman"/>
            <w:rPrChange w:id="4466" w:author="admin" w:date="2016-10-25T15:39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4467" w:author="admin" w:date="2016-10-27T15:32:00Z">
        <w:r w:rsidR="00D634F8" w:rsidRPr="00D634F8">
          <w:rPr>
            <w:rFonts w:ascii="Times New Roman" w:hAnsi="Times New Roman" w:hint="eastAsia"/>
            <w:rPrChange w:id="4468" w:author="admin" w:date="2016-10-27T15:32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图</w:t>
        </w:r>
        <w:r w:rsidR="00D634F8" w:rsidRPr="00D634F8">
          <w:rPr>
            <w:rFonts w:ascii="Times New Roman" w:hAnsi="Times New Roman"/>
            <w:rPrChange w:id="4469" w:author="admin" w:date="2016-10-27T15:32:00Z">
              <w:rPr>
                <w:rFonts w:ascii="黑体" w:eastAsia="黑体" w:hAnsi="黑体"/>
                <w:b/>
                <w:bCs/>
                <w:i/>
                <w:iCs/>
                <w:noProof/>
                <w:color w:val="4F81BD"/>
                <w:szCs w:val="20"/>
              </w:rPr>
            </w:rPrChange>
          </w:rPr>
          <w:t>224</w:t>
        </w:r>
      </w:ins>
      <w:ins w:id="4470" w:author="admin" w:date="2016-10-25T15:19:00Z">
        <w:r w:rsidR="00D634F8" w:rsidRPr="00D634F8">
          <w:rPr>
            <w:rFonts w:ascii="Times New Roman" w:hAnsi="Times New Roman"/>
            <w:rPrChange w:id="4471" w:author="admin" w:date="2016-10-25T15:39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 w:rsidR="00D634F8" w:rsidRPr="00D634F8">
          <w:rPr>
            <w:rFonts w:ascii="Times New Roman" w:hAnsi="Times New Roman" w:hint="eastAsia"/>
            <w:rPrChange w:id="4472" w:author="admin" w:date="2016-10-25T15:39:00Z">
              <w:rPr>
                <w:rFonts w:ascii="Times New Roman" w:hAnsi="Times New Roman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所示</w:t>
        </w:r>
      </w:ins>
      <w:ins w:id="4473" w:author="admin" w:date="2016-10-26T11:25:00Z">
        <w:r w:rsidR="008B43FA">
          <w:rPr>
            <w:rFonts w:ascii="Times New Roman" w:hAnsi="Times New Roman" w:hint="eastAsia"/>
          </w:rPr>
          <w:t>。</w:t>
        </w:r>
      </w:ins>
      <w:ins w:id="4474" w:author="admin" w:date="2016-10-25T15:19:00Z">
        <w:r w:rsidR="00D634F8" w:rsidRPr="00D634F8">
          <w:rPr>
            <w:rFonts w:ascii="Times New Roman" w:hAnsi="Times New Roman" w:hint="eastAsia"/>
            <w:rPrChange w:id="4475" w:author="admin" w:date="2016-10-25T15:39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①发射指示灯</w:t>
        </w:r>
      </w:ins>
      <w:ins w:id="4476" w:author="admin" w:date="2016-10-26T09:05:00Z">
        <w:r>
          <w:rPr>
            <w:rFonts w:ascii="Times New Roman" w:hAnsi="Times New Roman" w:hint="eastAsia"/>
          </w:rPr>
          <w:t>，</w:t>
        </w:r>
      </w:ins>
      <w:ins w:id="4477" w:author="admin" w:date="2016-10-25T15:19:00Z">
        <w:r w:rsidR="00D634F8" w:rsidRPr="00D634F8">
          <w:rPr>
            <w:rFonts w:ascii="Times New Roman" w:hAnsi="Times New Roman" w:hint="eastAsia"/>
            <w:rPrChange w:id="4478" w:author="admin" w:date="2016-10-25T15:39:00Z">
              <w:rPr>
                <w:rFonts w:ascii="Times New Roman" w:hAnsi="Times New Roman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②连接指示灯</w:t>
        </w:r>
      </w:ins>
      <w:ins w:id="4479" w:author="admin" w:date="2016-10-26T09:05:00Z">
        <w:r>
          <w:rPr>
            <w:rFonts w:ascii="Times New Roman" w:hAnsi="Times New Roman" w:hint="eastAsia"/>
          </w:rPr>
          <w:t>，</w:t>
        </w:r>
      </w:ins>
      <w:ins w:id="4480" w:author="admin" w:date="2016-10-25T15:19:00Z">
        <w:r w:rsidR="00D634F8" w:rsidRPr="00D634F8">
          <w:rPr>
            <w:rFonts w:ascii="Times New Roman" w:hAnsi="Times New Roman" w:hint="eastAsia"/>
            <w:rPrChange w:id="4481" w:author="admin" w:date="2016-10-25T15:39:00Z">
              <w:rPr>
                <w:rFonts w:ascii="Times New Roman" w:hAnsi="Times New Roman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③液晶显示屏</w:t>
        </w:r>
      </w:ins>
      <w:ins w:id="4482" w:author="admin" w:date="2016-10-26T09:05:00Z">
        <w:r>
          <w:rPr>
            <w:rFonts w:ascii="Times New Roman" w:hAnsi="Times New Roman" w:hint="eastAsia"/>
          </w:rPr>
          <w:t>，</w:t>
        </w:r>
      </w:ins>
      <w:ins w:id="4483" w:author="admin" w:date="2016-10-25T15:19:00Z">
        <w:r w:rsidR="00D634F8" w:rsidRPr="00D634F8">
          <w:rPr>
            <w:rFonts w:ascii="Times New Roman" w:hAnsi="Times New Roman" w:hint="eastAsia"/>
            <w:rPrChange w:id="4484" w:author="admin" w:date="2016-10-25T15:39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④</w:t>
        </w:r>
        <w:r w:rsidR="00D634F8" w:rsidRPr="00D634F8">
          <w:rPr>
            <w:rFonts w:ascii="Times New Roman" w:hAnsi="Times New Roman"/>
            <w:rPrChange w:id="4485" w:author="admin" w:date="2016-10-25T15:39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USB</w:t>
        </w:r>
        <w:r w:rsidR="00D634F8" w:rsidRPr="00D634F8">
          <w:rPr>
            <w:rFonts w:ascii="Times New Roman" w:hAnsi="Times New Roman" w:hint="eastAsia"/>
            <w:rPrChange w:id="4486" w:author="admin" w:date="2016-10-25T15:39:00Z">
              <w:rPr>
                <w:rFonts w:ascii="Times New Roman" w:hAnsi="Times New Roman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接口</w:t>
        </w:r>
      </w:ins>
      <w:ins w:id="4487" w:author="admin" w:date="2016-10-26T09:05:00Z">
        <w:r>
          <w:rPr>
            <w:rFonts w:ascii="Times New Roman" w:hAnsi="Times New Roman" w:hint="eastAsia"/>
          </w:rPr>
          <w:t>，</w:t>
        </w:r>
      </w:ins>
      <w:ins w:id="4488" w:author="admin" w:date="2016-10-25T15:19:00Z">
        <w:r w:rsidR="00D634F8" w:rsidRPr="00D634F8">
          <w:rPr>
            <w:rFonts w:ascii="Times New Roman" w:hAnsi="Times New Roman" w:hint="eastAsia"/>
            <w:rPrChange w:id="4489" w:author="admin" w:date="2016-10-25T15:39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⑤开关机按键。</w:t>
        </w:r>
      </w:ins>
    </w:p>
    <w:p w:rsidR="00EC62FF" w:rsidRDefault="00D634F8">
      <w:pPr>
        <w:pStyle w:val="41"/>
        <w:numPr>
          <w:ilvl w:val="3"/>
          <w:numId w:val="4"/>
        </w:numPr>
        <w:spacing w:before="0" w:after="0" w:line="360" w:lineRule="auto"/>
        <w:rPr>
          <w:ins w:id="4490" w:author="admin" w:date="2016-10-25T15:19:00Z"/>
          <w:rFonts w:ascii="Times New Roman" w:hAnsi="Times New Roman"/>
          <w:rPrChange w:id="4491" w:author="admin" w:date="2016-10-25T15:26:00Z">
            <w:rPr>
              <w:ins w:id="4492" w:author="admin" w:date="2016-10-25T15:19:00Z"/>
            </w:rPr>
          </w:rPrChange>
        </w:rPr>
        <w:pPrChange w:id="4493" w:author="admin" w:date="2016-10-25T15:26:00Z">
          <w:pPr>
            <w:pStyle w:val="30"/>
            <w:keepNext w:val="0"/>
            <w:keepLines w:val="0"/>
            <w:widowControl/>
            <w:numPr>
              <w:ilvl w:val="2"/>
            </w:numPr>
            <w:adjustRightInd w:val="0"/>
            <w:snapToGrid w:val="0"/>
            <w:spacing w:before="120" w:after="120" w:line="360" w:lineRule="atLeast"/>
            <w:textAlignment w:val="baseline"/>
          </w:pPr>
        </w:pPrChange>
      </w:pPr>
      <w:ins w:id="4494" w:author="admin" w:date="2016-10-25T15:19:00Z">
        <w:r w:rsidRPr="00D634F8">
          <w:rPr>
            <w:rFonts w:ascii="Times New Roman" w:hAnsi="Times New Roman" w:hint="eastAsia"/>
            <w:rPrChange w:id="4495" w:author="admin" w:date="2016-10-25T15:26:00Z">
              <w:rPr>
                <w:rFonts w:hint="eastAsia"/>
                <w:b w:val="0"/>
                <w:bCs w:val="0"/>
                <w:i/>
                <w:iCs/>
                <w:color w:val="0000FF"/>
                <w:u w:val="single"/>
              </w:rPr>
            </w:rPrChange>
          </w:rPr>
          <w:t>后面板</w:t>
        </w:r>
      </w:ins>
    </w:p>
    <w:p w:rsidR="00EC62FF" w:rsidRDefault="008B43FA" w:rsidP="007111D4">
      <w:pPr>
        <w:widowControl/>
        <w:spacing w:beforeLines="50" w:after="0" w:line="360" w:lineRule="auto"/>
        <w:jc w:val="center"/>
        <w:rPr>
          <w:ins w:id="4496" w:author="admin" w:date="2016-10-25T15:19:00Z"/>
          <w:kern w:val="0"/>
          <w:sz w:val="24"/>
          <w:szCs w:val="24"/>
          <w:rPrChange w:id="4497" w:author="admin" w:date="2016-10-27T16:00:00Z">
            <w:rPr>
              <w:ins w:id="4498" w:author="admin" w:date="2016-10-25T15:19:00Z"/>
            </w:rPr>
          </w:rPrChange>
        </w:rPr>
        <w:pPrChange w:id="4499" w:author="admin" w:date="2016-10-31T15:42:00Z">
          <w:pPr>
            <w:jc w:val="center"/>
          </w:pPr>
        </w:pPrChange>
      </w:pPr>
      <w:ins w:id="4500" w:author="admin" w:date="2016-10-25T15:19:00Z">
        <w:r w:rsidRPr="004F7AF4">
          <w:rPr>
            <w:kern w:val="0"/>
            <w:sz w:val="24"/>
            <w:szCs w:val="24"/>
            <w:rPrChange w:id="4501" w:author="admin" w:date="2016-10-27T16:00:00Z">
              <w:rPr>
                <w:kern w:val="0"/>
                <w:sz w:val="24"/>
                <w:szCs w:val="24"/>
              </w:rPr>
            </w:rPrChange>
          </w:rPr>
          <w:object w:dxaOrig="5502" w:dyaOrig="4456">
            <v:shape id="_x0000_i1030" type="#_x0000_t75" style="width:207.8pt;height:209.45pt" o:ole="">
              <v:imagedata r:id="rId273" o:title="" cropright="12685f"/>
            </v:shape>
            <o:OLEObject Type="Embed" ProgID="Visio.Drawing.11" ShapeID="_x0000_i1030" DrawAspect="Content" ObjectID="_1539436264" r:id="rId274"/>
          </w:object>
        </w:r>
      </w:ins>
    </w:p>
    <w:p w:rsidR="00EC62FF" w:rsidRDefault="00D634F8" w:rsidP="007111D4">
      <w:pPr>
        <w:pStyle w:val="af5"/>
        <w:spacing w:afterLines="50"/>
        <w:rPr>
          <w:ins w:id="4502" w:author="admin" w:date="2016-10-25T15:19:00Z"/>
          <w:rPrChange w:id="4503" w:author="admin" w:date="2016-10-26T11:15:00Z">
            <w:rPr>
              <w:ins w:id="4504" w:author="admin" w:date="2016-10-25T15:19:00Z"/>
              <w:rFonts w:ascii="Times New Roman" w:hAnsi="Times New Roman"/>
              <w:color w:val="000080"/>
              <w:sz w:val="24"/>
            </w:rPr>
          </w:rPrChange>
        </w:rPr>
        <w:pPrChange w:id="4505" w:author="admin" w:date="2016-10-31T15:42:00Z">
          <w:pPr>
            <w:pStyle w:val="af5"/>
          </w:pPr>
        </w:pPrChange>
      </w:pPr>
      <w:bookmarkStart w:id="4506" w:name="_Ref460230209"/>
      <w:ins w:id="4507" w:author="admin" w:date="2016-10-25T15:19:00Z">
        <w:r w:rsidRPr="00D634F8">
          <w:rPr>
            <w:rFonts w:hint="eastAsia"/>
            <w:rPrChange w:id="4508" w:author="admin" w:date="2016-10-26T11:15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图</w:t>
        </w:r>
      </w:ins>
      <w:ins w:id="4509" w:author="admin" w:date="2016-10-26T10:14:00Z">
        <w:r w:rsidRPr="00D634F8">
          <w:rPr>
            <w:rPrChange w:id="4510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</w:t>
        </w:r>
      </w:ins>
      <w:ins w:id="4511" w:author="admin" w:date="2016-10-25T15:19:00Z">
        <w:r w:rsidRPr="00D634F8">
          <w:rPr>
            <w:rPrChange w:id="4512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begin"/>
        </w:r>
        <w:r w:rsidRPr="00D634F8">
          <w:rPr>
            <w:rPrChange w:id="4513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4514" w:author="admin" w:date="2016-10-26T11:15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>图</w:instrText>
        </w:r>
        <w:r w:rsidRPr="00D634F8">
          <w:rPr>
            <w:rPrChange w:id="4515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 xml:space="preserve"> \* ARABIC</w:instrText>
        </w:r>
        <w:r w:rsidRPr="00D634F8">
          <w:rPr>
            <w:rPrChange w:id="4516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separate"/>
        </w:r>
      </w:ins>
      <w:ins w:id="4517" w:author="admin" w:date="2016-10-27T15:32:00Z">
        <w:r w:rsidR="00415D72">
          <w:t>225</w:t>
        </w:r>
      </w:ins>
      <w:ins w:id="4518" w:author="admin" w:date="2016-10-25T15:19:00Z">
        <w:r w:rsidRPr="00D634F8">
          <w:rPr>
            <w:rPrChange w:id="4519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end"/>
        </w:r>
      </w:ins>
      <w:bookmarkEnd w:id="4506"/>
      <w:ins w:id="4520" w:author="admin" w:date="2016-10-26T10:14:00Z">
        <w:r w:rsidRPr="00D634F8">
          <w:rPr>
            <w:rPrChange w:id="4521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 </w:t>
        </w:r>
      </w:ins>
      <w:ins w:id="4522" w:author="admin" w:date="2016-10-25T15:19:00Z">
        <w:r w:rsidRPr="00D634F8">
          <w:rPr>
            <w:rFonts w:hint="eastAsia"/>
            <w:rPrChange w:id="4523" w:author="admin" w:date="2016-10-26T11:15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整机后视图</w:t>
        </w:r>
      </w:ins>
    </w:p>
    <w:p w:rsidR="00EC62FF" w:rsidRDefault="00E74CA1">
      <w:pPr>
        <w:spacing w:before="0" w:after="0" w:line="360" w:lineRule="auto"/>
        <w:ind w:firstLineChars="200" w:firstLine="420"/>
        <w:rPr>
          <w:ins w:id="4524" w:author="admin" w:date="2016-10-25T15:19:00Z"/>
          <w:rFonts w:ascii="Times New Roman" w:hAnsi="Times New Roman"/>
          <w:rPrChange w:id="4525" w:author="admin" w:date="2016-10-25T15:39:00Z">
            <w:rPr>
              <w:ins w:id="4526" w:author="admin" w:date="2016-10-25T15:19:00Z"/>
            </w:rPr>
          </w:rPrChange>
        </w:rPr>
        <w:pPrChange w:id="4527" w:author="admin" w:date="2016-10-25T15:39:00Z">
          <w:pPr/>
        </w:pPrChange>
      </w:pPr>
      <w:ins w:id="4528" w:author="admin" w:date="2016-10-26T09:05:00Z">
        <w:r>
          <w:rPr>
            <w:rFonts w:ascii="Times New Roman" w:hAnsi="Times New Roman" w:hint="eastAsia"/>
          </w:rPr>
          <w:t>整机后视图</w:t>
        </w:r>
      </w:ins>
      <w:ins w:id="4529" w:author="admin" w:date="2016-10-25T15:19:00Z">
        <w:r w:rsidR="00D634F8" w:rsidRPr="00D634F8">
          <w:rPr>
            <w:rFonts w:ascii="Times New Roman" w:hAnsi="Times New Roman" w:hint="eastAsia"/>
            <w:rPrChange w:id="4530" w:author="admin" w:date="2016-10-25T15:39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4531" w:author="admin" w:date="2016-10-25T15:39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4532" w:author="admin" w:date="2016-10-25T15:39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_Ref460230209 \h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4533" w:author="admin" w:date="2016-10-25T15:39:00Z">
            <w:rPr>
              <w:rFonts w:ascii="Times New Roman" w:hAnsi="Times New Roman"/>
            </w:rPr>
          </w:rPrChange>
        </w:rPr>
      </w:r>
      <w:ins w:id="4534" w:author="admin" w:date="2016-10-25T15:19:00Z">
        <w:r w:rsidR="00D634F8" w:rsidRPr="00D634F8">
          <w:rPr>
            <w:rFonts w:ascii="Times New Roman" w:hAnsi="Times New Roman"/>
            <w:rPrChange w:id="4535" w:author="admin" w:date="2016-10-25T15:39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4536" w:author="admin" w:date="2016-10-27T15:32:00Z">
        <w:r w:rsidR="00D634F8" w:rsidRPr="00D634F8">
          <w:rPr>
            <w:rFonts w:ascii="Times New Roman" w:hAnsi="Times New Roman" w:hint="eastAsia"/>
            <w:rPrChange w:id="4537" w:author="admin" w:date="2016-10-27T15:32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4538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225</w:t>
        </w:r>
      </w:ins>
      <w:ins w:id="4539" w:author="admin" w:date="2016-10-25T15:19:00Z">
        <w:r w:rsidR="00D634F8" w:rsidRPr="00D634F8">
          <w:rPr>
            <w:rFonts w:ascii="Times New Roman" w:hAnsi="Times New Roman"/>
            <w:rPrChange w:id="4540" w:author="admin" w:date="2016-10-25T15:39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 w:rsidR="00D634F8" w:rsidRPr="00D634F8">
          <w:rPr>
            <w:rFonts w:ascii="Times New Roman" w:hAnsi="Times New Roman" w:hint="eastAsia"/>
            <w:rPrChange w:id="4541" w:author="admin" w:date="2016-10-25T15:39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所示，①</w:t>
        </w:r>
        <w:r w:rsidR="00D634F8" w:rsidRPr="00D634F8">
          <w:rPr>
            <w:rFonts w:ascii="Times New Roman" w:hAnsi="Times New Roman"/>
            <w:rPrChange w:id="4542" w:author="admin" w:date="2016-10-25T15:39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USB</w:t>
        </w:r>
        <w:r w:rsidR="00D634F8" w:rsidRPr="00D634F8">
          <w:rPr>
            <w:rFonts w:ascii="Times New Roman" w:hAnsi="Times New Roman" w:hint="eastAsia"/>
            <w:rPrChange w:id="4543" w:author="admin" w:date="2016-10-25T15:39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接口，②网络接口，③打印机串口，④与控制单元间指令串口，⑤接地柱，⑥电源接口。</w:t>
        </w:r>
      </w:ins>
    </w:p>
    <w:p w:rsidR="00EC62FF" w:rsidRDefault="00D634F8">
      <w:pPr>
        <w:pStyle w:val="30"/>
        <w:numPr>
          <w:ilvl w:val="2"/>
          <w:numId w:val="4"/>
        </w:numPr>
        <w:spacing w:before="0" w:after="0" w:line="360" w:lineRule="auto"/>
        <w:rPr>
          <w:ins w:id="4544" w:author="admin" w:date="2016-10-25T15:19:00Z"/>
          <w:rFonts w:ascii="Times New Roman" w:hAnsi="Times New Roman"/>
          <w:rPrChange w:id="4545" w:author="admin" w:date="2016-10-25T15:23:00Z">
            <w:rPr>
              <w:ins w:id="4546" w:author="admin" w:date="2016-10-25T15:19:00Z"/>
            </w:rPr>
          </w:rPrChange>
        </w:rPr>
        <w:pPrChange w:id="4547" w:author="admin" w:date="2016-10-25T15:23:00Z">
          <w:pPr>
            <w:pStyle w:val="20"/>
            <w:keepNext w:val="0"/>
            <w:keepLines w:val="0"/>
            <w:widowControl/>
            <w:numPr>
              <w:ilvl w:val="1"/>
            </w:numPr>
            <w:adjustRightInd w:val="0"/>
            <w:snapToGrid w:val="0"/>
            <w:spacing w:before="120" w:after="120" w:line="360" w:lineRule="atLeast"/>
            <w:textAlignment w:val="baseline"/>
          </w:pPr>
        </w:pPrChange>
      </w:pPr>
      <w:bookmarkStart w:id="4548" w:name="_Toc461104745"/>
      <w:bookmarkStart w:id="4549" w:name="_Toc461459457"/>
      <w:bookmarkStart w:id="4550" w:name="_Toc465435346"/>
      <w:ins w:id="4551" w:author="admin" w:date="2016-10-25T15:19:00Z">
        <w:r w:rsidRPr="00D634F8">
          <w:rPr>
            <w:rFonts w:ascii="Times New Roman" w:hAnsi="Times New Roman"/>
            <w:rPrChange w:id="4552" w:author="admin" w:date="2016-10-25T15:23:00Z">
              <w:rPr>
                <w:b w:val="0"/>
                <w:bCs w:val="0"/>
                <w:i/>
                <w:iCs/>
                <w:color w:val="0000FF"/>
                <w:u w:val="single"/>
              </w:rPr>
            </w:rPrChange>
          </w:rPr>
          <w:t>Home</w:t>
        </w:r>
        <w:bookmarkEnd w:id="4548"/>
        <w:bookmarkEnd w:id="4549"/>
        <w:bookmarkEnd w:id="4550"/>
      </w:ins>
    </w:p>
    <w:p w:rsidR="00EC62FF" w:rsidRDefault="00D634F8">
      <w:pPr>
        <w:spacing w:before="0" w:after="0" w:line="360" w:lineRule="auto"/>
        <w:ind w:firstLineChars="200" w:firstLine="420"/>
        <w:rPr>
          <w:ins w:id="4553" w:author="admin" w:date="2016-10-25T15:19:00Z"/>
          <w:rFonts w:ascii="Times New Roman" w:hAnsi="Times New Roman"/>
          <w:rPrChange w:id="4554" w:author="admin" w:date="2016-10-25T15:39:00Z">
            <w:rPr>
              <w:ins w:id="4555" w:author="admin" w:date="2016-10-25T15:19:00Z"/>
            </w:rPr>
          </w:rPrChange>
        </w:rPr>
        <w:pPrChange w:id="4556" w:author="admin" w:date="2016-10-25T15:39:00Z">
          <w:pPr/>
        </w:pPrChange>
      </w:pPr>
      <w:ins w:id="4557" w:author="admin" w:date="2016-10-25T15:19:00Z">
        <w:r w:rsidRPr="00D634F8">
          <w:rPr>
            <w:rFonts w:ascii="Times New Roman" w:hAnsi="Times New Roman"/>
            <w:rPrChange w:id="4558" w:author="admin" w:date="2016-10-25T15:39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Home</w:t>
        </w:r>
        <w:r w:rsidRPr="00D634F8">
          <w:rPr>
            <w:rFonts w:ascii="Times New Roman" w:hAnsi="Times New Roman" w:hint="eastAsia"/>
            <w:rPrChange w:id="4559" w:author="admin" w:date="2016-10-25T15:39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界面如</w:t>
        </w:r>
        <w:r w:rsidRPr="00D634F8">
          <w:rPr>
            <w:rFonts w:ascii="Times New Roman" w:hAnsi="Times New Roman"/>
            <w:rPrChange w:id="4560" w:author="admin" w:date="2016-10-25T15:39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Pr="00D634F8">
          <w:rPr>
            <w:rFonts w:ascii="Times New Roman" w:hAnsi="Times New Roman"/>
            <w:rPrChange w:id="4561" w:author="admin" w:date="2016-10-25T15:39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 xml:space="preserve"> REF _Ref461458681 \h 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Pr="00D634F8">
        <w:rPr>
          <w:rFonts w:ascii="Times New Roman" w:hAnsi="Times New Roman"/>
          <w:rPrChange w:id="4562" w:author="admin" w:date="2016-10-25T15:39:00Z">
            <w:rPr>
              <w:rFonts w:ascii="Times New Roman" w:hAnsi="Times New Roman"/>
            </w:rPr>
          </w:rPrChange>
        </w:rPr>
      </w:r>
      <w:ins w:id="4563" w:author="admin" w:date="2016-10-25T15:19:00Z">
        <w:r w:rsidRPr="00D634F8">
          <w:rPr>
            <w:rFonts w:ascii="Times New Roman" w:hAnsi="Times New Roman"/>
            <w:rPrChange w:id="4564" w:author="admin" w:date="2016-10-25T15:39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4565" w:author="admin" w:date="2016-10-27T15:32:00Z">
        <w:r w:rsidRPr="00D634F8">
          <w:rPr>
            <w:rFonts w:ascii="Times New Roman" w:hAnsi="Times New Roman" w:hint="eastAsia"/>
            <w:rPrChange w:id="4566" w:author="admin" w:date="2016-10-27T15:32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图</w:t>
        </w:r>
        <w:r w:rsidRPr="00D634F8">
          <w:rPr>
            <w:rFonts w:ascii="黑体" w:eastAsia="黑体" w:hAnsi="黑体"/>
            <w:szCs w:val="20"/>
            <w:rPrChange w:id="4567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226</w:t>
        </w:r>
      </w:ins>
      <w:ins w:id="4568" w:author="admin" w:date="2016-10-25T15:19:00Z">
        <w:r w:rsidRPr="00D634F8">
          <w:rPr>
            <w:rFonts w:ascii="Times New Roman" w:hAnsi="Times New Roman"/>
            <w:rPrChange w:id="4569" w:author="admin" w:date="2016-10-25T15:39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 w:rsidRPr="00D634F8">
          <w:rPr>
            <w:rFonts w:ascii="Times New Roman" w:hAnsi="Times New Roman" w:hint="eastAsia"/>
            <w:rPrChange w:id="4570" w:author="admin" w:date="2016-10-25T15:39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所示。</w:t>
        </w:r>
      </w:ins>
    </w:p>
    <w:p w:rsidR="00EC62FF" w:rsidRDefault="00EC62FF" w:rsidP="007111D4">
      <w:pPr>
        <w:widowControl/>
        <w:spacing w:beforeLines="50" w:after="0" w:line="360" w:lineRule="auto"/>
        <w:jc w:val="center"/>
        <w:rPr>
          <w:ins w:id="4571" w:author="admin" w:date="2016-10-25T15:19:00Z"/>
          <w:kern w:val="0"/>
          <w:sz w:val="24"/>
          <w:szCs w:val="24"/>
          <w:rPrChange w:id="4572" w:author="admin" w:date="2016-10-27T16:00:00Z">
            <w:rPr>
              <w:ins w:id="4573" w:author="admin" w:date="2016-10-25T15:19:00Z"/>
            </w:rPr>
          </w:rPrChange>
        </w:rPr>
        <w:pPrChange w:id="4574" w:author="admin" w:date="2016-10-31T15:42:00Z">
          <w:pPr>
            <w:jc w:val="center"/>
          </w:pPr>
        </w:pPrChange>
      </w:pPr>
      <w:ins w:id="4575" w:author="admin" w:date="2016-10-25T15:19:00Z">
        <w:r>
          <w:rPr>
            <w:noProof/>
            <w:kern w:val="0"/>
            <w:sz w:val="24"/>
            <w:szCs w:val="24"/>
            <w:rPrChange w:id="4576" w:author="Unknown">
              <w:rPr>
                <w:b/>
                <w:bCs/>
                <w:i/>
                <w:iCs/>
                <w:noProof/>
                <w:color w:val="0000FF"/>
                <w:u w:val="single"/>
              </w:rPr>
            </w:rPrChange>
          </w:rPr>
          <w:drawing>
            <wp:inline distT="0" distB="0" distL="0" distR="0">
              <wp:extent cx="2735030" cy="2043545"/>
              <wp:effectExtent l="19050" t="0" r="8170" b="0"/>
              <wp:docPr id="126" name="图片 255" descr="home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home.PNG"/>
                      <pic:cNvPicPr/>
                    </pic:nvPicPr>
                    <pic:blipFill>
                      <a:blip r:embed="rId27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741313" cy="204823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EC62FF" w:rsidRDefault="00D634F8" w:rsidP="00EC62FF">
      <w:pPr>
        <w:pStyle w:val="af5"/>
        <w:spacing w:afterLines="50"/>
        <w:ind w:firstLine="482"/>
        <w:rPr>
          <w:ins w:id="4577" w:author="admin" w:date="2016-10-26T09:06:00Z"/>
          <w:rPrChange w:id="4578" w:author="admin" w:date="2016-10-26T11:15:00Z">
            <w:rPr>
              <w:ins w:id="4579" w:author="admin" w:date="2016-10-26T09:06:00Z"/>
              <w:rFonts w:ascii="Times New Roman" w:hAnsi="Times New Roman"/>
            </w:rPr>
          </w:rPrChange>
        </w:rPr>
        <w:pPrChange w:id="4580" w:author="admin" w:date="2016-10-31T16:23:00Z">
          <w:pPr>
            <w:spacing w:line="360" w:lineRule="auto"/>
            <w:ind w:firstLineChars="200" w:firstLine="482"/>
          </w:pPr>
        </w:pPrChange>
      </w:pPr>
      <w:bookmarkStart w:id="4581" w:name="_Ref461458681"/>
      <w:ins w:id="4582" w:author="admin" w:date="2016-10-25T15:19:00Z">
        <w:r w:rsidRPr="00D634F8">
          <w:rPr>
            <w:rFonts w:hint="eastAsia"/>
            <w:rPrChange w:id="4583" w:author="admin" w:date="2016-10-26T11:15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图</w:t>
        </w:r>
      </w:ins>
      <w:ins w:id="4584" w:author="admin" w:date="2016-10-26T10:14:00Z">
        <w:r w:rsidRPr="00D634F8">
          <w:rPr>
            <w:rPrChange w:id="4585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</w:t>
        </w:r>
      </w:ins>
      <w:ins w:id="4586" w:author="admin" w:date="2016-10-25T15:19:00Z">
        <w:r w:rsidRPr="00D634F8">
          <w:rPr>
            <w:rPrChange w:id="4587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begin"/>
        </w:r>
        <w:r w:rsidRPr="00D634F8">
          <w:rPr>
            <w:rPrChange w:id="4588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4589" w:author="admin" w:date="2016-10-26T11:15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>图</w:instrText>
        </w:r>
        <w:r w:rsidRPr="00D634F8">
          <w:rPr>
            <w:rPrChange w:id="4590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 xml:space="preserve"> \* ARABIC</w:instrText>
        </w:r>
        <w:r w:rsidRPr="00D634F8">
          <w:rPr>
            <w:rPrChange w:id="4591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separate"/>
        </w:r>
      </w:ins>
      <w:ins w:id="4592" w:author="admin" w:date="2016-10-27T15:32:00Z">
        <w:r w:rsidR="00415D72">
          <w:t>226</w:t>
        </w:r>
      </w:ins>
      <w:ins w:id="4593" w:author="admin" w:date="2016-10-25T15:19:00Z">
        <w:r w:rsidRPr="00D634F8">
          <w:rPr>
            <w:rPrChange w:id="4594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end"/>
        </w:r>
      </w:ins>
      <w:bookmarkEnd w:id="4581"/>
      <w:ins w:id="4595" w:author="admin" w:date="2016-10-26T10:14:00Z">
        <w:r w:rsidRPr="00D634F8">
          <w:rPr>
            <w:rPrChange w:id="4596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 </w:t>
        </w:r>
      </w:ins>
      <w:ins w:id="4597" w:author="admin" w:date="2016-10-25T15:19:00Z">
        <w:r w:rsidRPr="00D634F8">
          <w:rPr>
            <w:rFonts w:hint="eastAsia"/>
            <w:rPrChange w:id="4598" w:author="admin" w:date="2016-10-26T11:15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Home界面</w:t>
        </w:r>
      </w:ins>
    </w:p>
    <w:p w:rsidR="00EC62FF" w:rsidRDefault="00D634F8" w:rsidP="00EC62FF">
      <w:pPr>
        <w:spacing w:before="0" w:after="0" w:line="360" w:lineRule="auto"/>
        <w:ind w:firstLineChars="200" w:firstLine="420"/>
        <w:rPr>
          <w:ins w:id="4599" w:author="admin" w:date="2016-10-25T15:19:00Z"/>
          <w:rFonts w:ascii="Times New Roman" w:hAnsi="Times New Roman"/>
          <w:rPrChange w:id="4600" w:author="admin" w:date="2016-10-25T15:39:00Z">
            <w:rPr>
              <w:ins w:id="4601" w:author="admin" w:date="2016-10-25T15:19:00Z"/>
            </w:rPr>
          </w:rPrChange>
        </w:rPr>
        <w:pPrChange w:id="4602" w:author="admin" w:date="2016-10-31T16:23:00Z">
          <w:pPr>
            <w:spacing w:line="360" w:lineRule="auto"/>
            <w:ind w:firstLineChars="200" w:firstLine="422"/>
          </w:pPr>
        </w:pPrChange>
      </w:pPr>
      <w:ins w:id="4603" w:author="admin" w:date="2016-10-25T15:19:00Z">
        <w:r w:rsidRPr="00D634F8">
          <w:rPr>
            <w:rFonts w:ascii="Times New Roman" w:hAnsi="Times New Roman"/>
            <w:rPrChange w:id="4604" w:author="admin" w:date="2016-10-25T15:39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lastRenderedPageBreak/>
          <w:t>Home</w:t>
        </w:r>
        <w:r w:rsidRPr="00D634F8">
          <w:rPr>
            <w:rFonts w:ascii="Times New Roman" w:hAnsi="Times New Roman" w:hint="eastAsia"/>
            <w:rPrChange w:id="4605" w:author="admin" w:date="2016-10-25T15:39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界面控件介绍见</w:t>
        </w:r>
      </w:ins>
      <w:ins w:id="4606" w:author="admin" w:date="2016-10-31T15:45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</w:instrText>
        </w:r>
        <w:r w:rsidR="007111D4">
          <w:rPr>
            <w:rFonts w:ascii="Times New Roman" w:hAnsi="Times New Roman" w:hint="eastAsia"/>
          </w:rPr>
          <w:instrText>REF _Ref460230502 \h</w:instrText>
        </w:r>
        <w:r w:rsidR="007111D4">
          <w:rPr>
            <w:rFonts w:ascii="Times New Roman" w:hAnsi="Times New Roman"/>
          </w:rPr>
          <w:instrText xml:space="preserve">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4607" w:author="admin" w:date="2016-10-31T15:45:00Z">
        <w:r w:rsidR="007111D4" w:rsidRPr="00D634F8">
          <w:rPr>
            <w:rFonts w:ascii="黑体" w:eastAsia="黑体" w:hAnsi="黑体" w:hint="eastAsia"/>
            <w:szCs w:val="20"/>
            <w:rPrChange w:id="4608" w:author="admin" w:date="2016-10-27T16:25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表</w:t>
        </w:r>
        <w:r w:rsidR="007111D4" w:rsidRPr="00D634F8">
          <w:rPr>
            <w:rFonts w:ascii="黑体" w:eastAsia="黑体" w:hAnsi="黑体"/>
            <w:szCs w:val="20"/>
            <w:rPrChange w:id="4609" w:author="admin" w:date="2016-10-27T16:2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</w:t>
        </w:r>
        <w:r w:rsidR="007111D4" w:rsidRPr="00D634F8">
          <w:rPr>
            <w:szCs w:val="20"/>
            <w:rPrChange w:id="4610" w:author="admin" w:date="2016-10-27T16:25:00Z">
              <w:rPr>
                <w:b/>
                <w:bCs/>
                <w:i/>
                <w:iCs/>
                <w:noProof/>
                <w:color w:val="4F81BD"/>
                <w:szCs w:val="21"/>
              </w:rPr>
            </w:rPrChange>
          </w:rPr>
          <w:t>6</w:t>
        </w:r>
        <w:r w:rsidR="007111D4">
          <w:rPr>
            <w:rFonts w:ascii="Times New Roman" w:hAnsi="Times New Roman"/>
          </w:rPr>
          <w:fldChar w:fldCharType="end"/>
        </w:r>
      </w:ins>
      <w:ins w:id="4611" w:author="admin" w:date="2016-10-25T15:19:00Z">
        <w:r w:rsidRPr="00D634F8">
          <w:rPr>
            <w:rFonts w:ascii="Times New Roman" w:hAnsi="Times New Roman" w:hint="eastAsia"/>
            <w:rPrChange w:id="4612" w:author="admin" w:date="2016-10-25T15:39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。</w:t>
        </w:r>
      </w:ins>
    </w:p>
    <w:p w:rsidR="00EC62FF" w:rsidRDefault="00D634F8" w:rsidP="007111D4">
      <w:pPr>
        <w:pStyle w:val="af5"/>
        <w:spacing w:beforeLines="50"/>
        <w:rPr>
          <w:ins w:id="4613" w:author="admin" w:date="2016-10-25T15:19:00Z"/>
          <w:rPrChange w:id="4614" w:author="admin" w:date="2016-10-27T16:25:00Z">
            <w:rPr>
              <w:ins w:id="4615" w:author="admin" w:date="2016-10-25T15:19:00Z"/>
              <w:rFonts w:ascii="Times New Roman" w:hAnsi="Times New Roman"/>
              <w:color w:val="000080"/>
              <w:sz w:val="24"/>
            </w:rPr>
          </w:rPrChange>
        </w:rPr>
        <w:pPrChange w:id="4616" w:author="admin" w:date="2016-10-31T15:42:00Z">
          <w:pPr>
            <w:pStyle w:val="af5"/>
          </w:pPr>
        </w:pPrChange>
      </w:pPr>
      <w:bookmarkStart w:id="4617" w:name="_Ref460230502"/>
      <w:ins w:id="4618" w:author="admin" w:date="2016-10-25T15:19:00Z">
        <w:r w:rsidRPr="00D634F8">
          <w:rPr>
            <w:rFonts w:hint="eastAsia"/>
            <w:rPrChange w:id="4619" w:author="admin" w:date="2016-10-27T16:25:00Z">
              <w:rPr>
                <w:rFonts w:ascii="Times New Roman" w:eastAsia="宋体" w:hAnsi="Times New Roman" w:hint="eastAsia"/>
                <w:b/>
                <w:bCs/>
                <w:i/>
                <w:iCs/>
                <w:color w:val="000080"/>
                <w:sz w:val="24"/>
                <w:szCs w:val="22"/>
                <w:u w:val="single"/>
              </w:rPr>
            </w:rPrChange>
          </w:rPr>
          <w:t>表</w:t>
        </w:r>
      </w:ins>
      <w:ins w:id="4620" w:author="admin" w:date="2016-10-26T10:14:00Z">
        <w:r w:rsidRPr="00D634F8">
          <w:rPr>
            <w:rPrChange w:id="4621" w:author="admin" w:date="2016-10-27T16:25:00Z">
              <w:rPr>
                <w:rFonts w:ascii="Times New Roman" w:eastAsia="宋体" w:hAnsi="Times New Roman"/>
                <w:b/>
                <w:bCs/>
                <w:i/>
                <w:iCs/>
                <w:color w:val="000080"/>
                <w:sz w:val="24"/>
                <w:szCs w:val="22"/>
                <w:u w:val="single"/>
              </w:rPr>
            </w:rPrChange>
          </w:rPr>
          <w:t xml:space="preserve"> </w:t>
        </w:r>
      </w:ins>
      <w:ins w:id="4622" w:author="admin" w:date="2016-10-25T15:19:00Z">
        <w:r w:rsidRPr="00D634F8">
          <w:rPr>
            <w:rPrChange w:id="4623" w:author="admin" w:date="2016-10-27T16:25:00Z">
              <w:rPr>
                <w:rFonts w:ascii="Times New Roman" w:eastAsia="宋体" w:hAnsi="Times New Roman"/>
                <w:b/>
                <w:bCs/>
                <w:i/>
                <w:iCs/>
                <w:color w:val="000080"/>
                <w:sz w:val="24"/>
                <w:szCs w:val="22"/>
                <w:u w:val="single"/>
              </w:rPr>
            </w:rPrChange>
          </w:rPr>
          <w:fldChar w:fldCharType="begin"/>
        </w:r>
        <w:r w:rsidRPr="00D634F8">
          <w:rPr>
            <w:rPrChange w:id="4624" w:author="admin" w:date="2016-10-27T16:25:00Z">
              <w:rPr>
                <w:rFonts w:ascii="Times New Roman" w:eastAsia="宋体" w:hAnsi="Times New Roman"/>
                <w:b/>
                <w:bCs/>
                <w:i/>
                <w:iCs/>
                <w:color w:val="000080"/>
                <w:sz w:val="24"/>
                <w:szCs w:val="22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4625" w:author="admin" w:date="2016-10-27T16:25:00Z">
              <w:rPr>
                <w:rFonts w:ascii="Times New Roman" w:eastAsia="宋体" w:hAnsi="Times New Roman" w:hint="eastAsia"/>
                <w:b/>
                <w:bCs/>
                <w:i/>
                <w:iCs/>
                <w:color w:val="000080"/>
                <w:sz w:val="24"/>
                <w:szCs w:val="22"/>
                <w:u w:val="single"/>
              </w:rPr>
            </w:rPrChange>
          </w:rPr>
          <w:instrText>表</w:instrText>
        </w:r>
        <w:r w:rsidRPr="00D634F8">
          <w:rPr>
            <w:rPrChange w:id="4626" w:author="admin" w:date="2016-10-27T16:25:00Z">
              <w:rPr>
                <w:rFonts w:ascii="Times New Roman" w:eastAsia="宋体" w:hAnsi="Times New Roman"/>
                <w:b/>
                <w:bCs/>
                <w:i/>
                <w:iCs/>
                <w:color w:val="000080"/>
                <w:sz w:val="24"/>
                <w:szCs w:val="22"/>
                <w:u w:val="single"/>
              </w:rPr>
            </w:rPrChange>
          </w:rPr>
          <w:instrText xml:space="preserve"> \* ARABIC</w:instrText>
        </w:r>
        <w:r w:rsidRPr="00D634F8">
          <w:rPr>
            <w:rPrChange w:id="4627" w:author="admin" w:date="2016-10-27T16:25:00Z">
              <w:rPr>
                <w:rFonts w:ascii="Times New Roman" w:eastAsia="宋体" w:hAnsi="Times New Roman"/>
                <w:b/>
                <w:bCs/>
                <w:i/>
                <w:iCs/>
                <w:color w:val="000080"/>
                <w:sz w:val="24"/>
                <w:szCs w:val="22"/>
                <w:u w:val="single"/>
              </w:rPr>
            </w:rPrChange>
          </w:rPr>
          <w:fldChar w:fldCharType="separate"/>
        </w:r>
      </w:ins>
      <w:ins w:id="4628" w:author="admin" w:date="2016-10-27T15:32:00Z">
        <w:r w:rsidRPr="00D634F8">
          <w:rPr>
            <w:rPrChange w:id="4629" w:author="admin" w:date="2016-10-27T16:25:00Z">
              <w:rPr>
                <w:b/>
                <w:bCs/>
                <w:i/>
                <w:iCs/>
                <w:noProof/>
                <w:color w:val="4F81BD"/>
                <w:szCs w:val="21"/>
              </w:rPr>
            </w:rPrChange>
          </w:rPr>
          <w:t>6</w:t>
        </w:r>
      </w:ins>
      <w:ins w:id="4630" w:author="admin" w:date="2016-10-25T15:19:00Z">
        <w:r w:rsidRPr="00D634F8">
          <w:rPr>
            <w:rPrChange w:id="4631" w:author="admin" w:date="2016-10-27T16:25:00Z">
              <w:rPr>
                <w:rFonts w:ascii="Times New Roman" w:eastAsia="宋体" w:hAnsi="Times New Roman"/>
                <w:b/>
                <w:bCs/>
                <w:i/>
                <w:iCs/>
                <w:color w:val="000080"/>
                <w:sz w:val="24"/>
                <w:szCs w:val="22"/>
                <w:u w:val="single"/>
              </w:rPr>
            </w:rPrChange>
          </w:rPr>
          <w:fldChar w:fldCharType="end"/>
        </w:r>
        <w:bookmarkEnd w:id="4617"/>
        <w:r w:rsidRPr="00D634F8">
          <w:rPr>
            <w:rPrChange w:id="4632" w:author="admin" w:date="2016-10-27T16:25:00Z">
              <w:rPr>
                <w:rFonts w:ascii="Times New Roman" w:eastAsia="宋体" w:hAnsi="Times New Roman"/>
                <w:b/>
                <w:bCs/>
                <w:i/>
                <w:iCs/>
                <w:color w:val="000080"/>
                <w:sz w:val="24"/>
                <w:szCs w:val="22"/>
                <w:u w:val="single"/>
              </w:rPr>
            </w:rPrChange>
          </w:rPr>
          <w:t xml:space="preserve"> </w:t>
        </w:r>
      </w:ins>
      <w:ins w:id="4633" w:author="admin" w:date="2016-10-26T10:14:00Z">
        <w:r w:rsidRPr="00D634F8">
          <w:rPr>
            <w:rPrChange w:id="4634" w:author="admin" w:date="2016-10-27T16:25:00Z">
              <w:rPr>
                <w:rFonts w:ascii="Times New Roman" w:eastAsia="宋体" w:hAnsi="Times New Roman"/>
                <w:b/>
                <w:bCs/>
                <w:i/>
                <w:iCs/>
                <w:color w:val="000080"/>
                <w:sz w:val="24"/>
                <w:szCs w:val="22"/>
                <w:u w:val="single"/>
              </w:rPr>
            </w:rPrChange>
          </w:rPr>
          <w:t xml:space="preserve"> </w:t>
        </w:r>
      </w:ins>
      <w:ins w:id="4635" w:author="admin" w:date="2016-10-25T15:19:00Z">
        <w:r w:rsidRPr="00D634F8">
          <w:rPr>
            <w:rFonts w:hint="eastAsia"/>
            <w:rPrChange w:id="4636" w:author="admin" w:date="2016-10-27T16:25:00Z">
              <w:rPr>
                <w:rFonts w:ascii="Times New Roman" w:eastAsia="宋体" w:hAnsi="Times New Roman" w:hint="eastAsia"/>
                <w:b/>
                <w:bCs/>
                <w:i/>
                <w:iCs/>
                <w:color w:val="000080"/>
                <w:sz w:val="24"/>
                <w:szCs w:val="22"/>
                <w:u w:val="single"/>
              </w:rPr>
            </w:rPrChange>
          </w:rPr>
          <w:t>Home界面控件介绍</w:t>
        </w:r>
      </w:ins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/>
      </w:tblPr>
      <w:tblGrid>
        <w:gridCol w:w="3906"/>
        <w:gridCol w:w="5336"/>
      </w:tblGrid>
      <w:tr w:rsidR="009601CD" w:rsidTr="009601CD">
        <w:trPr>
          <w:jc w:val="center"/>
          <w:ins w:id="4637" w:author="admin" w:date="2016-10-25T15:19:00Z"/>
        </w:trPr>
        <w:tc>
          <w:tcPr>
            <w:tcW w:w="3906" w:type="dxa"/>
          </w:tcPr>
          <w:p w:rsidR="00EC62FF" w:rsidRDefault="00D634F8">
            <w:pPr>
              <w:spacing w:before="0" w:after="0" w:line="360" w:lineRule="auto"/>
              <w:jc w:val="center"/>
              <w:rPr>
                <w:ins w:id="4638" w:author="admin" w:date="2016-10-25T15:19:00Z"/>
                <w:rFonts w:ascii="Times New Roman" w:hAnsi="Times New Roman"/>
                <w:b/>
                <w:rPrChange w:id="4639" w:author="admin" w:date="2016-10-26T10:41:00Z">
                  <w:rPr>
                    <w:ins w:id="4640" w:author="admin" w:date="2016-10-25T15:19:00Z"/>
                    <w:b/>
                  </w:rPr>
                </w:rPrChange>
              </w:rPr>
              <w:pPrChange w:id="4641" w:author="admin" w:date="2016-10-26T10:41:00Z">
                <w:pPr>
                  <w:spacing w:line="360" w:lineRule="auto"/>
                  <w:jc w:val="center"/>
                </w:pPr>
              </w:pPrChange>
            </w:pPr>
            <w:ins w:id="4642" w:author="admin" w:date="2016-10-25T15:19:00Z">
              <w:r w:rsidRPr="00D634F8">
                <w:rPr>
                  <w:rFonts w:ascii="Times New Roman" w:hAnsi="Times New Roman" w:hint="eastAsia"/>
                  <w:b/>
                  <w:rPrChange w:id="4643" w:author="admin" w:date="2016-10-26T10:41:00Z">
                    <w:rPr>
                      <w:rFonts w:hint="eastAsia"/>
                      <w:b/>
                      <w:bCs/>
                      <w:i/>
                      <w:iCs/>
                      <w:color w:val="0000FF"/>
                      <w:u w:val="single"/>
                    </w:rPr>
                  </w:rPrChange>
                </w:rPr>
                <w:t>控件</w:t>
              </w:r>
            </w:ins>
          </w:p>
        </w:tc>
        <w:tc>
          <w:tcPr>
            <w:tcW w:w="5336" w:type="dxa"/>
          </w:tcPr>
          <w:p w:rsidR="00EC62FF" w:rsidRDefault="00D634F8">
            <w:pPr>
              <w:spacing w:before="0" w:after="0" w:line="360" w:lineRule="auto"/>
              <w:jc w:val="center"/>
              <w:rPr>
                <w:ins w:id="4644" w:author="admin" w:date="2016-10-25T15:19:00Z"/>
                <w:rFonts w:ascii="Times New Roman" w:hAnsi="Times New Roman"/>
                <w:b/>
                <w:rPrChange w:id="4645" w:author="admin" w:date="2016-10-26T10:41:00Z">
                  <w:rPr>
                    <w:ins w:id="4646" w:author="admin" w:date="2016-10-25T15:19:00Z"/>
                    <w:b/>
                  </w:rPr>
                </w:rPrChange>
              </w:rPr>
              <w:pPrChange w:id="4647" w:author="admin" w:date="2016-10-26T10:41:00Z">
                <w:pPr>
                  <w:spacing w:line="360" w:lineRule="auto"/>
                  <w:jc w:val="center"/>
                </w:pPr>
              </w:pPrChange>
            </w:pPr>
            <w:ins w:id="4648" w:author="admin" w:date="2016-10-25T15:19:00Z">
              <w:r w:rsidRPr="00D634F8">
                <w:rPr>
                  <w:rFonts w:ascii="Times New Roman" w:hAnsi="Times New Roman" w:hint="eastAsia"/>
                  <w:b/>
                  <w:rPrChange w:id="4649" w:author="admin" w:date="2016-10-26T10:41:00Z">
                    <w:rPr>
                      <w:rFonts w:hint="eastAsia"/>
                      <w:b/>
                      <w:bCs/>
                      <w:i/>
                      <w:iCs/>
                      <w:color w:val="0000FF"/>
                      <w:u w:val="single"/>
                    </w:rPr>
                  </w:rPrChange>
                </w:rPr>
                <w:t>描述</w:t>
              </w:r>
            </w:ins>
          </w:p>
        </w:tc>
      </w:tr>
      <w:tr w:rsidR="009601CD" w:rsidTr="009601CD">
        <w:trPr>
          <w:jc w:val="center"/>
          <w:ins w:id="4650" w:author="admin" w:date="2016-10-25T15:19:00Z"/>
        </w:trPr>
        <w:tc>
          <w:tcPr>
            <w:tcW w:w="3906" w:type="dxa"/>
          </w:tcPr>
          <w:p w:rsidR="00EC62FF" w:rsidRDefault="00EC62FF">
            <w:pPr>
              <w:spacing w:before="0" w:after="0" w:line="360" w:lineRule="auto"/>
              <w:jc w:val="center"/>
              <w:rPr>
                <w:ins w:id="4651" w:author="admin" w:date="2016-10-25T15:19:00Z"/>
              </w:rPr>
              <w:pPrChange w:id="4652" w:author="admin" w:date="2016-10-26T10:43:00Z">
                <w:pPr>
                  <w:spacing w:line="360" w:lineRule="auto"/>
                  <w:jc w:val="center"/>
                </w:pPr>
              </w:pPrChange>
            </w:pPr>
            <w:ins w:id="4653" w:author="admin" w:date="2016-10-25T15:19:00Z">
              <w:r>
                <w:rPr>
                  <w:noProof/>
                  <w:rPrChange w:id="4654" w:author="Unknown">
                    <w:rPr>
                      <w:b/>
                      <w:bCs/>
                      <w:i/>
                      <w:iCs/>
                      <w:noProof/>
                      <w:color w:val="0000FF"/>
                      <w:u w:val="single"/>
                    </w:rPr>
                  </w:rPrChange>
                </w:rPr>
                <w:drawing>
                  <wp:inline distT="0" distB="0" distL="0" distR="0">
                    <wp:extent cx="561975" cy="561975"/>
                    <wp:effectExtent l="19050" t="0" r="9525" b="0"/>
                    <wp:docPr id="127" name="图片 256" descr="menu_call_white.png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menu_call_white.png"/>
                            <pic:cNvPicPr/>
                          </pic:nvPicPr>
                          <pic:blipFill>
                            <a:blip r:embed="rId27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61905" cy="56190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5336" w:type="dxa"/>
          </w:tcPr>
          <w:p w:rsidR="00EC62FF" w:rsidRDefault="00D634F8">
            <w:pPr>
              <w:spacing w:before="0" w:after="0" w:line="360" w:lineRule="auto"/>
              <w:jc w:val="left"/>
              <w:rPr>
                <w:ins w:id="4655" w:author="admin" w:date="2016-10-25T15:19:00Z"/>
                <w:rFonts w:ascii="Times New Roman" w:hAnsi="Times New Roman"/>
                <w:rPrChange w:id="4656" w:author="admin" w:date="2016-10-26T10:41:00Z">
                  <w:rPr>
                    <w:ins w:id="4657" w:author="admin" w:date="2016-10-25T15:19:00Z"/>
                  </w:rPr>
                </w:rPrChange>
              </w:rPr>
              <w:pPrChange w:id="4658" w:author="admin" w:date="2016-10-26T10:41:00Z">
                <w:pPr>
                  <w:spacing w:line="360" w:lineRule="auto"/>
                  <w:jc w:val="left"/>
                </w:pPr>
              </w:pPrChange>
            </w:pPr>
            <w:ins w:id="4659" w:author="admin" w:date="2016-10-25T15:19:00Z">
              <w:r w:rsidRPr="00D634F8">
                <w:rPr>
                  <w:rFonts w:ascii="Times New Roman" w:hAnsi="Times New Roman"/>
                  <w:rPrChange w:id="4660" w:author="admin" w:date="2016-10-26T10:41:00Z">
                    <w:rPr>
                      <w:b/>
                      <w:bCs/>
                      <w:i/>
                      <w:iCs/>
                      <w:color w:val="0000FF"/>
                      <w:u w:val="single"/>
                    </w:rPr>
                  </w:rPrChange>
                </w:rPr>
                <w:t>Call</w:t>
              </w:r>
              <w:r w:rsidRPr="00D634F8">
                <w:rPr>
                  <w:rFonts w:ascii="Times New Roman" w:hAnsi="Times New Roman" w:hint="eastAsia"/>
                  <w:rPrChange w:id="4661" w:author="admin" w:date="2016-10-26T10:41:00Z">
                    <w:rPr>
                      <w:rFonts w:hint="eastAsia"/>
                      <w:b/>
                      <w:bCs/>
                      <w:i/>
                      <w:iCs/>
                      <w:color w:val="0000FF"/>
                      <w:u w:val="single"/>
                    </w:rPr>
                  </w:rPrChange>
                </w:rPr>
                <w:t>功能控件，功能：</w:t>
              </w:r>
              <w:r w:rsidRPr="00D634F8">
                <w:rPr>
                  <w:rFonts w:ascii="Times New Roman" w:hAnsi="Times New Roman"/>
                  <w:rPrChange w:id="4662" w:author="admin" w:date="2016-10-26T10:41:00Z">
                    <w:rPr>
                      <w:b/>
                      <w:bCs/>
                      <w:i/>
                      <w:iCs/>
                      <w:color w:val="0000FF"/>
                      <w:u w:val="single"/>
                    </w:rPr>
                  </w:rPrChange>
                </w:rPr>
                <w:t>1</w:t>
              </w:r>
              <w:r w:rsidRPr="00D634F8">
                <w:rPr>
                  <w:rFonts w:ascii="Times New Roman" w:hAnsi="Times New Roman" w:hint="eastAsia"/>
                  <w:rPrChange w:id="4663" w:author="admin" w:date="2016-10-26T10:41:00Z">
                    <w:rPr>
                      <w:rFonts w:hint="eastAsia"/>
                      <w:b/>
                      <w:bCs/>
                      <w:i/>
                      <w:iCs/>
                      <w:color w:val="0000FF"/>
                      <w:u w:val="single"/>
                    </w:rPr>
                  </w:rPrChange>
                </w:rPr>
                <w:t>、主动发起</w:t>
              </w:r>
              <w:r w:rsidRPr="00D634F8">
                <w:rPr>
                  <w:rFonts w:ascii="Times New Roman" w:hAnsi="Times New Roman"/>
                  <w:rPrChange w:id="4664" w:author="admin" w:date="2016-10-26T10:41:00Z">
                    <w:rPr>
                      <w:b/>
                      <w:bCs/>
                      <w:i/>
                      <w:iCs/>
                      <w:color w:val="0000FF"/>
                      <w:u w:val="single"/>
                    </w:rPr>
                  </w:rPrChange>
                </w:rPr>
                <w:t>ARQ</w:t>
              </w:r>
              <w:r w:rsidRPr="00D634F8">
                <w:rPr>
                  <w:rFonts w:ascii="Times New Roman" w:hAnsi="Times New Roman" w:hint="eastAsia"/>
                  <w:rPrChange w:id="4665" w:author="admin" w:date="2016-10-26T10:41:00Z">
                    <w:rPr>
                      <w:rFonts w:hint="eastAsia"/>
                      <w:b/>
                      <w:bCs/>
                      <w:i/>
                      <w:iCs/>
                      <w:color w:val="0000FF"/>
                      <w:u w:val="single"/>
                    </w:rPr>
                  </w:rPrChange>
                </w:rPr>
                <w:t>、</w:t>
              </w:r>
              <w:r w:rsidRPr="00D634F8">
                <w:rPr>
                  <w:rFonts w:ascii="Times New Roman" w:hAnsi="Times New Roman"/>
                  <w:rPrChange w:id="4666" w:author="admin" w:date="2016-10-26T10:41:00Z">
                    <w:rPr>
                      <w:b/>
                      <w:bCs/>
                      <w:i/>
                      <w:iCs/>
                      <w:color w:val="0000FF"/>
                      <w:u w:val="single"/>
                    </w:rPr>
                  </w:rPrChange>
                </w:rPr>
                <w:t>FEC</w:t>
              </w:r>
              <w:r w:rsidRPr="00D634F8">
                <w:rPr>
                  <w:rFonts w:ascii="Times New Roman" w:hAnsi="Times New Roman" w:hint="eastAsia"/>
                  <w:rPrChange w:id="4667" w:author="admin" w:date="2016-10-26T10:41:00Z">
                    <w:rPr>
                      <w:rFonts w:hint="eastAsia"/>
                      <w:b/>
                      <w:bCs/>
                      <w:i/>
                      <w:iCs/>
                      <w:color w:val="0000FF"/>
                      <w:u w:val="single"/>
                    </w:rPr>
                  </w:rPrChange>
                </w:rPr>
                <w:t>呼叫；</w:t>
              </w:r>
              <w:r w:rsidRPr="00D634F8">
                <w:rPr>
                  <w:rFonts w:ascii="Times New Roman" w:hAnsi="Times New Roman"/>
                  <w:rPrChange w:id="4668" w:author="admin" w:date="2016-10-26T10:41:00Z">
                    <w:rPr>
                      <w:b/>
                      <w:bCs/>
                      <w:i/>
                      <w:iCs/>
                      <w:color w:val="0000FF"/>
                      <w:u w:val="single"/>
                    </w:rPr>
                  </w:rPrChange>
                </w:rPr>
                <w:t>2</w:t>
              </w:r>
              <w:r w:rsidRPr="00D634F8">
                <w:rPr>
                  <w:rFonts w:ascii="Times New Roman" w:hAnsi="Times New Roman" w:hint="eastAsia"/>
                  <w:rPrChange w:id="4669" w:author="admin" w:date="2016-10-26T10:41:00Z">
                    <w:rPr>
                      <w:rFonts w:hint="eastAsia"/>
                      <w:b/>
                      <w:bCs/>
                      <w:i/>
                      <w:iCs/>
                      <w:color w:val="0000FF"/>
                      <w:u w:val="single"/>
                    </w:rPr>
                  </w:rPrChange>
                </w:rPr>
                <w:t>、等待</w:t>
              </w:r>
              <w:r w:rsidRPr="00D634F8">
                <w:rPr>
                  <w:rFonts w:ascii="Times New Roman" w:hAnsi="Times New Roman"/>
                  <w:rPrChange w:id="4670" w:author="admin" w:date="2016-10-26T10:41:00Z">
                    <w:rPr>
                      <w:b/>
                      <w:bCs/>
                      <w:i/>
                      <w:iCs/>
                      <w:color w:val="0000FF"/>
                      <w:u w:val="single"/>
                    </w:rPr>
                  </w:rPrChange>
                </w:rPr>
                <w:t>ARQ</w:t>
              </w:r>
              <w:r w:rsidRPr="00D634F8">
                <w:rPr>
                  <w:rFonts w:ascii="Times New Roman" w:hAnsi="Times New Roman" w:hint="eastAsia"/>
                  <w:rPrChange w:id="4671" w:author="admin" w:date="2016-10-26T10:41:00Z">
                    <w:rPr>
                      <w:rFonts w:hint="eastAsia"/>
                      <w:b/>
                      <w:bCs/>
                      <w:i/>
                      <w:iCs/>
                      <w:color w:val="0000FF"/>
                      <w:u w:val="single"/>
                    </w:rPr>
                  </w:rPrChange>
                </w:rPr>
                <w:t>、</w:t>
              </w:r>
              <w:r w:rsidRPr="00D634F8">
                <w:rPr>
                  <w:rFonts w:ascii="Times New Roman" w:hAnsi="Times New Roman"/>
                  <w:rPrChange w:id="4672" w:author="admin" w:date="2016-10-26T10:41:00Z">
                    <w:rPr>
                      <w:b/>
                      <w:bCs/>
                      <w:i/>
                      <w:iCs/>
                      <w:color w:val="0000FF"/>
                      <w:u w:val="single"/>
                    </w:rPr>
                  </w:rPrChange>
                </w:rPr>
                <w:t>FEC</w:t>
              </w:r>
              <w:r w:rsidRPr="00D634F8">
                <w:rPr>
                  <w:rFonts w:ascii="Times New Roman" w:hAnsi="Times New Roman" w:hint="eastAsia"/>
                  <w:rPrChange w:id="4673" w:author="admin" w:date="2016-10-26T10:41:00Z">
                    <w:rPr>
                      <w:rFonts w:hint="eastAsia"/>
                      <w:b/>
                      <w:bCs/>
                      <w:i/>
                      <w:iCs/>
                      <w:color w:val="0000FF"/>
                      <w:u w:val="single"/>
                    </w:rPr>
                  </w:rPrChange>
                </w:rPr>
                <w:t>被呼叫。</w:t>
              </w:r>
            </w:ins>
          </w:p>
        </w:tc>
      </w:tr>
      <w:tr w:rsidR="009601CD" w:rsidTr="009601CD">
        <w:trPr>
          <w:trHeight w:val="923"/>
          <w:jc w:val="center"/>
          <w:ins w:id="4674" w:author="admin" w:date="2016-10-25T15:19:00Z"/>
        </w:trPr>
        <w:tc>
          <w:tcPr>
            <w:tcW w:w="3906" w:type="dxa"/>
          </w:tcPr>
          <w:p w:rsidR="00EC62FF" w:rsidRDefault="00EC62FF">
            <w:pPr>
              <w:spacing w:before="0" w:after="0" w:line="360" w:lineRule="auto"/>
              <w:jc w:val="center"/>
              <w:rPr>
                <w:ins w:id="4675" w:author="admin" w:date="2016-10-25T15:19:00Z"/>
                <w:noProof/>
              </w:rPr>
              <w:pPrChange w:id="4676" w:author="admin" w:date="2016-10-26T10:43:00Z">
                <w:pPr>
                  <w:spacing w:line="360" w:lineRule="auto"/>
                  <w:jc w:val="center"/>
                </w:pPr>
              </w:pPrChange>
            </w:pPr>
            <w:ins w:id="4677" w:author="admin" w:date="2016-10-25T15:19:00Z">
              <w:r>
                <w:rPr>
                  <w:noProof/>
                  <w:rPrChange w:id="4678" w:author="Unknown">
                    <w:rPr>
                      <w:b/>
                      <w:bCs/>
                      <w:i/>
                      <w:iCs/>
                      <w:noProof/>
                      <w:color w:val="0000FF"/>
                      <w:u w:val="single"/>
                    </w:rPr>
                  </w:rPrChange>
                </w:rPr>
                <w:drawing>
                  <wp:inline distT="0" distB="0" distL="0" distR="0">
                    <wp:extent cx="552450" cy="552450"/>
                    <wp:effectExtent l="19050" t="0" r="0" b="0"/>
                    <wp:docPr id="286" name="图片 285" descr="menu_contacts_white.png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menu_contacts_white.png"/>
                            <pic:cNvPicPr/>
                          </pic:nvPicPr>
                          <pic:blipFill>
                            <a:blip r:embed="rId27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52382" cy="55238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5336" w:type="dxa"/>
          </w:tcPr>
          <w:p w:rsidR="00EC62FF" w:rsidRDefault="00D634F8">
            <w:pPr>
              <w:spacing w:before="0" w:after="0" w:line="360" w:lineRule="auto"/>
              <w:jc w:val="left"/>
              <w:rPr>
                <w:ins w:id="4679" w:author="admin" w:date="2016-10-25T15:19:00Z"/>
                <w:rFonts w:ascii="Times New Roman" w:hAnsi="Times New Roman"/>
                <w:rPrChange w:id="4680" w:author="admin" w:date="2016-10-26T10:41:00Z">
                  <w:rPr>
                    <w:ins w:id="4681" w:author="admin" w:date="2016-10-25T15:19:00Z"/>
                  </w:rPr>
                </w:rPrChange>
              </w:rPr>
              <w:pPrChange w:id="4682" w:author="admin" w:date="2016-10-26T10:41:00Z">
                <w:pPr>
                  <w:spacing w:line="360" w:lineRule="auto"/>
                  <w:jc w:val="left"/>
                </w:pPr>
              </w:pPrChange>
            </w:pPr>
            <w:ins w:id="4683" w:author="admin" w:date="2016-10-25T15:19:00Z">
              <w:r w:rsidRPr="00D634F8">
                <w:rPr>
                  <w:rFonts w:ascii="Times New Roman" w:hAnsi="Times New Roman"/>
                  <w:rPrChange w:id="4684" w:author="admin" w:date="2016-10-26T10:41:00Z">
                    <w:rPr>
                      <w:b/>
                      <w:bCs/>
                      <w:i/>
                      <w:iCs/>
                      <w:color w:val="0000FF"/>
                      <w:u w:val="single"/>
                    </w:rPr>
                  </w:rPrChange>
                </w:rPr>
                <w:t>Contacts</w:t>
              </w:r>
              <w:r w:rsidRPr="00D634F8">
                <w:rPr>
                  <w:rFonts w:ascii="Times New Roman" w:hAnsi="Times New Roman" w:hint="eastAsia"/>
                  <w:rPrChange w:id="4685" w:author="admin" w:date="2016-10-26T10:41:00Z">
                    <w:rPr>
                      <w:rFonts w:hint="eastAsia"/>
                      <w:b/>
                      <w:bCs/>
                      <w:i/>
                      <w:iCs/>
                      <w:color w:val="0000FF"/>
                      <w:u w:val="single"/>
                    </w:rPr>
                  </w:rPrChange>
                </w:rPr>
                <w:t>功能控件，功能：建立岸台联系人。</w:t>
              </w:r>
            </w:ins>
          </w:p>
        </w:tc>
      </w:tr>
      <w:tr w:rsidR="009601CD" w:rsidTr="009601CD">
        <w:trPr>
          <w:jc w:val="center"/>
          <w:ins w:id="4686" w:author="admin" w:date="2016-10-25T15:19:00Z"/>
        </w:trPr>
        <w:tc>
          <w:tcPr>
            <w:tcW w:w="3906" w:type="dxa"/>
          </w:tcPr>
          <w:p w:rsidR="00EC62FF" w:rsidRDefault="00EC62FF">
            <w:pPr>
              <w:spacing w:before="0" w:after="0" w:line="360" w:lineRule="auto"/>
              <w:jc w:val="center"/>
              <w:rPr>
                <w:ins w:id="4687" w:author="admin" w:date="2016-10-25T15:19:00Z"/>
                <w:noProof/>
              </w:rPr>
              <w:pPrChange w:id="4688" w:author="admin" w:date="2016-10-26T10:43:00Z">
                <w:pPr>
                  <w:spacing w:line="360" w:lineRule="auto"/>
                  <w:jc w:val="center"/>
                </w:pPr>
              </w:pPrChange>
            </w:pPr>
            <w:ins w:id="4689" w:author="admin" w:date="2016-10-25T15:19:00Z">
              <w:r>
                <w:rPr>
                  <w:noProof/>
                  <w:rPrChange w:id="4690" w:author="Unknown">
                    <w:rPr>
                      <w:b/>
                      <w:bCs/>
                      <w:i/>
                      <w:iCs/>
                      <w:noProof/>
                      <w:color w:val="0000FF"/>
                      <w:u w:val="single"/>
                    </w:rPr>
                  </w:rPrChange>
                </w:rPr>
                <w:drawing>
                  <wp:inline distT="0" distB="0" distL="0" distR="0">
                    <wp:extent cx="542925" cy="542925"/>
                    <wp:effectExtent l="0" t="0" r="9525" b="0"/>
                    <wp:docPr id="128" name="图片 32" descr="menu_message_white.png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menu_message_white.png"/>
                            <pic:cNvPicPr/>
                          </pic:nvPicPr>
                          <pic:blipFill>
                            <a:blip r:embed="rId278"/>
                            <a:stretch>
                              <a:fillRect/>
                            </a:stretch>
                          </pic:blipFill>
                          <pic:spPr>
                            <a:xfrm flipH="1">
                              <a:off x="0" y="0"/>
                              <a:ext cx="542857" cy="542857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5336" w:type="dxa"/>
          </w:tcPr>
          <w:p w:rsidR="00EC62FF" w:rsidRDefault="00D634F8">
            <w:pPr>
              <w:spacing w:before="0" w:after="0" w:line="360" w:lineRule="auto"/>
              <w:jc w:val="left"/>
              <w:rPr>
                <w:ins w:id="4691" w:author="admin" w:date="2016-10-25T15:19:00Z"/>
                <w:rFonts w:ascii="Times New Roman" w:hAnsi="Times New Roman"/>
                <w:rPrChange w:id="4692" w:author="admin" w:date="2016-10-26T10:41:00Z">
                  <w:rPr>
                    <w:ins w:id="4693" w:author="admin" w:date="2016-10-25T15:19:00Z"/>
                  </w:rPr>
                </w:rPrChange>
              </w:rPr>
              <w:pPrChange w:id="4694" w:author="admin" w:date="2016-10-26T10:41:00Z">
                <w:pPr>
                  <w:spacing w:line="360" w:lineRule="auto"/>
                  <w:jc w:val="left"/>
                </w:pPr>
              </w:pPrChange>
            </w:pPr>
            <w:ins w:id="4695" w:author="admin" w:date="2016-10-25T15:19:00Z">
              <w:r w:rsidRPr="00D634F8">
                <w:rPr>
                  <w:rFonts w:ascii="Times New Roman" w:hAnsi="Times New Roman"/>
                  <w:rPrChange w:id="4696" w:author="admin" w:date="2016-10-26T10:41:00Z">
                    <w:rPr>
                      <w:b/>
                      <w:bCs/>
                      <w:i/>
                      <w:iCs/>
                      <w:color w:val="0000FF"/>
                      <w:u w:val="single"/>
                    </w:rPr>
                  </w:rPrChange>
                </w:rPr>
                <w:t>Message</w:t>
              </w:r>
              <w:r w:rsidRPr="00D634F8">
                <w:rPr>
                  <w:rFonts w:ascii="Times New Roman" w:hAnsi="Times New Roman" w:hint="eastAsia"/>
                  <w:rPrChange w:id="4697" w:author="admin" w:date="2016-10-26T10:41:00Z">
                    <w:rPr>
                      <w:rFonts w:hint="eastAsia"/>
                      <w:b/>
                      <w:bCs/>
                      <w:i/>
                      <w:iCs/>
                      <w:color w:val="0000FF"/>
                      <w:u w:val="single"/>
                    </w:rPr>
                  </w:rPrChange>
                </w:rPr>
                <w:t>功能控件，功能：</w:t>
              </w:r>
              <w:r w:rsidRPr="00D634F8">
                <w:rPr>
                  <w:rFonts w:ascii="Times New Roman" w:hAnsi="Times New Roman"/>
                  <w:rPrChange w:id="4698" w:author="admin" w:date="2016-10-26T10:41:00Z">
                    <w:rPr>
                      <w:b/>
                      <w:bCs/>
                      <w:i/>
                      <w:iCs/>
                      <w:color w:val="0000FF"/>
                      <w:u w:val="single"/>
                    </w:rPr>
                  </w:rPrChange>
                </w:rPr>
                <w:t>1</w:t>
              </w:r>
              <w:r w:rsidRPr="00D634F8">
                <w:rPr>
                  <w:rFonts w:ascii="Times New Roman" w:hAnsi="Times New Roman" w:hint="eastAsia"/>
                  <w:rPrChange w:id="4699" w:author="admin" w:date="2016-10-26T10:41:00Z">
                    <w:rPr>
                      <w:rFonts w:hint="eastAsia"/>
                      <w:b/>
                      <w:bCs/>
                      <w:i/>
                      <w:iCs/>
                      <w:color w:val="0000FF"/>
                      <w:u w:val="single"/>
                    </w:rPr>
                  </w:rPrChange>
                </w:rPr>
                <w:t>、保存主动发起呼叫的呼叫记录；</w:t>
              </w:r>
              <w:r w:rsidRPr="00D634F8">
                <w:rPr>
                  <w:rFonts w:ascii="Times New Roman" w:hAnsi="Times New Roman"/>
                  <w:rPrChange w:id="4700" w:author="admin" w:date="2016-10-26T10:41:00Z">
                    <w:rPr>
                      <w:b/>
                      <w:bCs/>
                      <w:i/>
                      <w:iCs/>
                      <w:color w:val="0000FF"/>
                      <w:u w:val="single"/>
                    </w:rPr>
                  </w:rPrChange>
                </w:rPr>
                <w:t>2</w:t>
              </w:r>
              <w:r w:rsidRPr="00D634F8">
                <w:rPr>
                  <w:rFonts w:ascii="Times New Roman" w:hAnsi="Times New Roman" w:hint="eastAsia"/>
                  <w:rPrChange w:id="4701" w:author="admin" w:date="2016-10-26T10:41:00Z">
                    <w:rPr>
                      <w:rFonts w:hint="eastAsia"/>
                      <w:b/>
                      <w:bCs/>
                      <w:i/>
                      <w:iCs/>
                      <w:color w:val="0000FF"/>
                      <w:u w:val="single"/>
                    </w:rPr>
                  </w:rPrChange>
                </w:rPr>
                <w:t>、保存被呼叫的呼叫记录。</w:t>
              </w:r>
            </w:ins>
          </w:p>
        </w:tc>
      </w:tr>
      <w:tr w:rsidR="009601CD" w:rsidTr="009601CD">
        <w:trPr>
          <w:jc w:val="center"/>
          <w:ins w:id="4702" w:author="admin" w:date="2016-10-25T15:19:00Z"/>
        </w:trPr>
        <w:tc>
          <w:tcPr>
            <w:tcW w:w="3906" w:type="dxa"/>
          </w:tcPr>
          <w:p w:rsidR="00EC62FF" w:rsidRDefault="00EC62FF">
            <w:pPr>
              <w:spacing w:before="0" w:after="0" w:line="360" w:lineRule="auto"/>
              <w:jc w:val="center"/>
              <w:rPr>
                <w:ins w:id="4703" w:author="admin" w:date="2016-10-25T15:19:00Z"/>
                <w:noProof/>
              </w:rPr>
              <w:pPrChange w:id="4704" w:author="admin" w:date="2016-10-26T10:43:00Z">
                <w:pPr>
                  <w:spacing w:line="360" w:lineRule="auto"/>
                  <w:jc w:val="center"/>
                </w:pPr>
              </w:pPrChange>
            </w:pPr>
            <w:ins w:id="4705" w:author="admin" w:date="2016-10-25T15:19:00Z">
              <w:r>
                <w:rPr>
                  <w:noProof/>
                  <w:rPrChange w:id="4706" w:author="Unknown">
                    <w:rPr>
                      <w:b/>
                      <w:bCs/>
                      <w:i/>
                      <w:iCs/>
                      <w:noProof/>
                      <w:color w:val="0000FF"/>
                      <w:u w:val="single"/>
                    </w:rPr>
                  </w:rPrChange>
                </w:rPr>
                <w:drawing>
                  <wp:inline distT="0" distB="0" distL="0" distR="0">
                    <wp:extent cx="517944" cy="517944"/>
                    <wp:effectExtent l="0" t="0" r="0" b="0"/>
                    <wp:docPr id="130" name="图片 33" descr="menu_scan_white.png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menu_scan_white.png"/>
                            <pic:cNvPicPr/>
                          </pic:nvPicPr>
                          <pic:blipFill>
                            <a:blip r:embed="rId27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19295" cy="51929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5336" w:type="dxa"/>
          </w:tcPr>
          <w:p w:rsidR="00EC62FF" w:rsidRDefault="00D634F8">
            <w:pPr>
              <w:spacing w:before="0" w:after="0" w:line="360" w:lineRule="auto"/>
              <w:jc w:val="left"/>
              <w:rPr>
                <w:ins w:id="4707" w:author="admin" w:date="2016-10-25T15:19:00Z"/>
                <w:rFonts w:ascii="Times New Roman" w:hAnsi="Times New Roman"/>
                <w:rPrChange w:id="4708" w:author="admin" w:date="2016-10-26T10:41:00Z">
                  <w:rPr>
                    <w:ins w:id="4709" w:author="admin" w:date="2016-10-25T15:19:00Z"/>
                  </w:rPr>
                </w:rPrChange>
              </w:rPr>
              <w:pPrChange w:id="4710" w:author="admin" w:date="2016-10-26T10:41:00Z">
                <w:pPr>
                  <w:spacing w:line="360" w:lineRule="auto"/>
                  <w:jc w:val="left"/>
                </w:pPr>
              </w:pPrChange>
            </w:pPr>
            <w:ins w:id="4711" w:author="admin" w:date="2016-10-25T15:19:00Z">
              <w:r w:rsidRPr="00D634F8">
                <w:rPr>
                  <w:rFonts w:ascii="Times New Roman" w:hAnsi="Times New Roman"/>
                  <w:rPrChange w:id="4712" w:author="admin" w:date="2016-10-26T10:41:00Z">
                    <w:rPr>
                      <w:b/>
                      <w:bCs/>
                      <w:i/>
                      <w:iCs/>
                      <w:color w:val="0000FF"/>
                      <w:u w:val="single"/>
                    </w:rPr>
                  </w:rPrChange>
                </w:rPr>
                <w:t>Scan</w:t>
              </w:r>
              <w:r w:rsidRPr="00D634F8">
                <w:rPr>
                  <w:rFonts w:ascii="Times New Roman" w:hAnsi="Times New Roman" w:hint="eastAsia"/>
                  <w:rPrChange w:id="4713" w:author="admin" w:date="2016-10-26T10:41:00Z">
                    <w:rPr>
                      <w:rFonts w:hint="eastAsia"/>
                      <w:b/>
                      <w:bCs/>
                      <w:i/>
                      <w:iCs/>
                      <w:color w:val="0000FF"/>
                      <w:u w:val="single"/>
                    </w:rPr>
                  </w:rPrChange>
                </w:rPr>
                <w:t>功能控件，功能：同时扫描若干</w:t>
              </w:r>
              <w:r w:rsidRPr="00D634F8">
                <w:rPr>
                  <w:rFonts w:ascii="Times New Roman" w:hAnsi="Times New Roman"/>
                  <w:rPrChange w:id="4714" w:author="admin" w:date="2016-10-26T10:41:00Z">
                    <w:rPr>
                      <w:b/>
                      <w:bCs/>
                      <w:i/>
                      <w:iCs/>
                      <w:color w:val="0000FF"/>
                      <w:u w:val="single"/>
                    </w:rPr>
                  </w:rPrChange>
                </w:rPr>
                <w:t>ITU</w:t>
              </w:r>
              <w:r w:rsidRPr="00D634F8">
                <w:rPr>
                  <w:rFonts w:ascii="Times New Roman" w:hAnsi="Times New Roman" w:hint="eastAsia"/>
                  <w:rPrChange w:id="4715" w:author="admin" w:date="2016-10-26T10:41:00Z">
                    <w:rPr>
                      <w:rFonts w:hint="eastAsia"/>
                      <w:b/>
                      <w:bCs/>
                      <w:i/>
                      <w:iCs/>
                      <w:color w:val="0000FF"/>
                      <w:u w:val="single"/>
                    </w:rPr>
                  </w:rPrChange>
                </w:rPr>
                <w:t>信道频率。</w:t>
              </w:r>
            </w:ins>
          </w:p>
        </w:tc>
      </w:tr>
      <w:tr w:rsidR="009601CD" w:rsidTr="009601CD">
        <w:trPr>
          <w:jc w:val="center"/>
          <w:ins w:id="4716" w:author="admin" w:date="2016-10-25T15:19:00Z"/>
        </w:trPr>
        <w:tc>
          <w:tcPr>
            <w:tcW w:w="3906" w:type="dxa"/>
          </w:tcPr>
          <w:p w:rsidR="00EC62FF" w:rsidRDefault="00EC62FF">
            <w:pPr>
              <w:spacing w:before="0" w:after="0" w:line="360" w:lineRule="auto"/>
              <w:jc w:val="center"/>
              <w:rPr>
                <w:ins w:id="4717" w:author="admin" w:date="2016-10-25T15:19:00Z"/>
                <w:noProof/>
              </w:rPr>
              <w:pPrChange w:id="4718" w:author="admin" w:date="2016-10-26T10:43:00Z">
                <w:pPr>
                  <w:spacing w:line="360" w:lineRule="auto"/>
                  <w:jc w:val="center"/>
                </w:pPr>
              </w:pPrChange>
            </w:pPr>
            <w:ins w:id="4719" w:author="admin" w:date="2016-10-25T15:19:00Z">
              <w:r>
                <w:rPr>
                  <w:noProof/>
                  <w:rPrChange w:id="4720" w:author="Unknown">
                    <w:rPr>
                      <w:b/>
                      <w:bCs/>
                      <w:i/>
                      <w:iCs/>
                      <w:noProof/>
                      <w:color w:val="0000FF"/>
                      <w:u w:val="single"/>
                    </w:rPr>
                  </w:rPrChange>
                </w:rPr>
                <w:drawing>
                  <wp:inline distT="0" distB="0" distL="0" distR="0">
                    <wp:extent cx="523875" cy="523875"/>
                    <wp:effectExtent l="19050" t="0" r="9525" b="0"/>
                    <wp:docPr id="131" name="图片 34" descr="menu_manange_white.png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menu_manange_white.png"/>
                            <pic:cNvPicPr/>
                          </pic:nvPicPr>
                          <pic:blipFill>
                            <a:blip r:embed="rId28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23810" cy="523810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5336" w:type="dxa"/>
          </w:tcPr>
          <w:p w:rsidR="00EC62FF" w:rsidRDefault="00D634F8">
            <w:pPr>
              <w:spacing w:before="0" w:after="0" w:line="360" w:lineRule="auto"/>
              <w:jc w:val="left"/>
              <w:rPr>
                <w:ins w:id="4721" w:author="admin" w:date="2016-10-25T15:19:00Z"/>
                <w:rFonts w:ascii="Times New Roman" w:hAnsi="Times New Roman"/>
                <w:rPrChange w:id="4722" w:author="admin" w:date="2016-10-26T10:41:00Z">
                  <w:rPr>
                    <w:ins w:id="4723" w:author="admin" w:date="2016-10-25T15:19:00Z"/>
                  </w:rPr>
                </w:rPrChange>
              </w:rPr>
              <w:pPrChange w:id="4724" w:author="admin" w:date="2016-10-26T10:41:00Z">
                <w:pPr>
                  <w:spacing w:line="360" w:lineRule="auto"/>
                  <w:jc w:val="left"/>
                </w:pPr>
              </w:pPrChange>
            </w:pPr>
            <w:ins w:id="4725" w:author="admin" w:date="2016-10-25T15:19:00Z">
              <w:r w:rsidRPr="00D634F8">
                <w:rPr>
                  <w:rFonts w:ascii="Times New Roman" w:hAnsi="Times New Roman"/>
                  <w:rPrChange w:id="4726" w:author="admin" w:date="2016-10-26T10:41:00Z">
                    <w:rPr>
                      <w:b/>
                      <w:bCs/>
                      <w:i/>
                      <w:iCs/>
                      <w:color w:val="0000FF"/>
                      <w:u w:val="single"/>
                    </w:rPr>
                  </w:rPrChange>
                </w:rPr>
                <w:t>Manage</w:t>
              </w:r>
              <w:r w:rsidRPr="00D634F8">
                <w:rPr>
                  <w:rFonts w:ascii="Times New Roman" w:hAnsi="Times New Roman" w:hint="eastAsia"/>
                  <w:rPrChange w:id="4727" w:author="admin" w:date="2016-10-26T10:41:00Z">
                    <w:rPr>
                      <w:rFonts w:hint="eastAsia"/>
                      <w:b/>
                      <w:bCs/>
                      <w:i/>
                      <w:iCs/>
                      <w:color w:val="0000FF"/>
                      <w:u w:val="single"/>
                    </w:rPr>
                  </w:rPrChange>
                </w:rPr>
                <w:t>功能控件，功能：预存文件、短语、宏。</w:t>
              </w:r>
            </w:ins>
          </w:p>
        </w:tc>
      </w:tr>
      <w:tr w:rsidR="009601CD" w:rsidTr="009601CD">
        <w:trPr>
          <w:jc w:val="center"/>
          <w:ins w:id="4728" w:author="admin" w:date="2016-10-25T15:19:00Z"/>
        </w:trPr>
        <w:tc>
          <w:tcPr>
            <w:tcW w:w="3906" w:type="dxa"/>
          </w:tcPr>
          <w:p w:rsidR="00EC62FF" w:rsidRDefault="00EC62FF">
            <w:pPr>
              <w:spacing w:before="0" w:after="0" w:line="360" w:lineRule="auto"/>
              <w:jc w:val="center"/>
              <w:rPr>
                <w:ins w:id="4729" w:author="admin" w:date="2016-10-25T15:19:00Z"/>
                <w:noProof/>
              </w:rPr>
              <w:pPrChange w:id="4730" w:author="admin" w:date="2016-10-26T10:43:00Z">
                <w:pPr>
                  <w:spacing w:line="360" w:lineRule="auto"/>
                  <w:jc w:val="center"/>
                </w:pPr>
              </w:pPrChange>
            </w:pPr>
            <w:ins w:id="4731" w:author="admin" w:date="2016-10-25T15:19:00Z">
              <w:r>
                <w:rPr>
                  <w:noProof/>
                  <w:rPrChange w:id="4732" w:author="Unknown">
                    <w:rPr>
                      <w:b/>
                      <w:bCs/>
                      <w:i/>
                      <w:iCs/>
                      <w:noProof/>
                      <w:color w:val="0000FF"/>
                      <w:u w:val="single"/>
                    </w:rPr>
                  </w:rPrChange>
                </w:rPr>
                <w:drawing>
                  <wp:inline distT="0" distB="0" distL="0" distR="0">
                    <wp:extent cx="500273" cy="500273"/>
                    <wp:effectExtent l="0" t="0" r="0" b="0"/>
                    <wp:docPr id="133" name="图片 35" descr="menu_system_white.png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menu_system_white.png"/>
                            <pic:cNvPicPr/>
                          </pic:nvPicPr>
                          <pic:blipFill>
                            <a:blip r:embed="rId28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01797" cy="501797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5336" w:type="dxa"/>
          </w:tcPr>
          <w:p w:rsidR="00EC62FF" w:rsidRDefault="00D634F8">
            <w:pPr>
              <w:spacing w:before="0" w:after="0" w:line="360" w:lineRule="auto"/>
              <w:jc w:val="left"/>
              <w:rPr>
                <w:ins w:id="4733" w:author="admin" w:date="2016-10-25T15:19:00Z"/>
                <w:rFonts w:ascii="Times New Roman" w:hAnsi="Times New Roman"/>
                <w:rPrChange w:id="4734" w:author="admin" w:date="2016-10-26T10:41:00Z">
                  <w:rPr>
                    <w:ins w:id="4735" w:author="admin" w:date="2016-10-25T15:19:00Z"/>
                  </w:rPr>
                </w:rPrChange>
              </w:rPr>
              <w:pPrChange w:id="4736" w:author="admin" w:date="2016-10-26T10:41:00Z">
                <w:pPr>
                  <w:spacing w:line="360" w:lineRule="auto"/>
                  <w:jc w:val="left"/>
                </w:pPr>
              </w:pPrChange>
            </w:pPr>
            <w:ins w:id="4737" w:author="admin" w:date="2016-10-25T15:19:00Z">
              <w:r w:rsidRPr="00D634F8">
                <w:rPr>
                  <w:rFonts w:ascii="Times New Roman" w:hAnsi="Times New Roman"/>
                  <w:rPrChange w:id="4738" w:author="admin" w:date="2016-10-26T10:41:00Z">
                    <w:rPr>
                      <w:b/>
                      <w:bCs/>
                      <w:i/>
                      <w:iCs/>
                      <w:color w:val="0000FF"/>
                      <w:u w:val="single"/>
                    </w:rPr>
                  </w:rPrChange>
                </w:rPr>
                <w:t>System</w:t>
              </w:r>
              <w:r w:rsidRPr="00D634F8">
                <w:rPr>
                  <w:rFonts w:ascii="Times New Roman" w:hAnsi="Times New Roman" w:hint="eastAsia"/>
                  <w:rPrChange w:id="4739" w:author="admin" w:date="2016-10-26T10:41:00Z">
                    <w:rPr>
                      <w:rFonts w:hint="eastAsia"/>
                      <w:b/>
                      <w:bCs/>
                      <w:i/>
                      <w:iCs/>
                      <w:color w:val="0000FF"/>
                      <w:u w:val="single"/>
                    </w:rPr>
                  </w:rPrChange>
                </w:rPr>
                <w:t>功能控件，功能：系统设置。</w:t>
              </w:r>
            </w:ins>
          </w:p>
        </w:tc>
      </w:tr>
    </w:tbl>
    <w:p w:rsidR="00EC62FF" w:rsidRDefault="00EC62FF">
      <w:pPr>
        <w:spacing w:before="0" w:after="0" w:line="360" w:lineRule="auto"/>
        <w:ind w:firstLineChars="200" w:firstLine="420"/>
        <w:rPr>
          <w:ins w:id="4740" w:author="admin" w:date="2016-10-26T10:40:00Z"/>
          <w:rFonts w:ascii="Times New Roman" w:hAnsi="Times New Roman"/>
        </w:rPr>
        <w:pPrChange w:id="4741" w:author="admin" w:date="2016-10-26T09:06:00Z">
          <w:pPr>
            <w:pStyle w:val="af5"/>
          </w:pPr>
        </w:pPrChange>
      </w:pPr>
      <w:bookmarkStart w:id="4742" w:name="_Ref460231969"/>
    </w:p>
    <w:p w:rsidR="00EC62FF" w:rsidRDefault="00700255">
      <w:pPr>
        <w:spacing w:before="0" w:after="0" w:line="360" w:lineRule="auto"/>
        <w:ind w:firstLineChars="200" w:firstLine="420"/>
        <w:rPr>
          <w:ins w:id="4743" w:author="admin" w:date="2016-10-26T09:06:00Z"/>
          <w:rFonts w:ascii="Times New Roman" w:hAnsi="Times New Roman"/>
          <w:rPrChange w:id="4744" w:author="admin" w:date="2016-10-26T09:06:00Z">
            <w:rPr>
              <w:ins w:id="4745" w:author="admin" w:date="2016-10-26T09:06:00Z"/>
              <w:rFonts w:ascii="Times New Roman" w:hAnsi="Times New Roman"/>
              <w:color w:val="000080"/>
              <w:sz w:val="24"/>
            </w:rPr>
          </w:rPrChange>
        </w:rPr>
        <w:pPrChange w:id="4746" w:author="admin" w:date="2016-10-26T09:06:00Z">
          <w:pPr>
            <w:pStyle w:val="af5"/>
          </w:pPr>
        </w:pPrChange>
      </w:pPr>
      <w:ins w:id="4747" w:author="admin" w:date="2016-10-26T09:06:00Z">
        <w:r w:rsidRPr="002D00D6">
          <w:rPr>
            <w:rFonts w:ascii="Times New Roman" w:hAnsi="Times New Roman"/>
          </w:rPr>
          <w:t>Home</w:t>
        </w:r>
        <w:r w:rsidRPr="002D00D6">
          <w:rPr>
            <w:rFonts w:ascii="Times New Roman" w:hAnsi="Times New Roman" w:hint="eastAsia"/>
          </w:rPr>
          <w:t>界面状态栏介绍见</w:t>
        </w:r>
      </w:ins>
      <w:ins w:id="4748" w:author="admin" w:date="2016-10-31T15:45:00Z">
        <w:r w:rsidR="007111D4">
          <w:rPr>
            <w:rFonts w:ascii="黑体" w:hAnsi="黑体"/>
          </w:rPr>
          <w:fldChar w:fldCharType="begin"/>
        </w:r>
        <w:r w:rsidR="007111D4">
          <w:rPr>
            <w:rFonts w:ascii="Times New Roman" w:hAnsi="Times New Roman"/>
          </w:rPr>
          <w:instrText xml:space="preserve"> </w:instrText>
        </w:r>
        <w:r w:rsidR="007111D4">
          <w:rPr>
            <w:rFonts w:ascii="Times New Roman" w:hAnsi="Times New Roman" w:hint="eastAsia"/>
          </w:rPr>
          <w:instrText>REF _Ref465692051 \h</w:instrText>
        </w:r>
        <w:r w:rsidR="007111D4">
          <w:rPr>
            <w:rFonts w:ascii="Times New Roman" w:hAnsi="Times New Roman"/>
          </w:rPr>
          <w:instrText xml:space="preserve"> </w:instrText>
        </w:r>
        <w:r w:rsidR="007111D4">
          <w:rPr>
            <w:rFonts w:ascii="黑体" w:hAnsi="黑体"/>
          </w:rPr>
        </w:r>
      </w:ins>
      <w:r w:rsidR="007111D4">
        <w:rPr>
          <w:rFonts w:ascii="黑体" w:hAnsi="黑体"/>
        </w:rPr>
        <w:fldChar w:fldCharType="separate"/>
      </w:r>
      <w:ins w:id="4749" w:author="admin" w:date="2016-10-31T15:45:00Z">
        <w:r w:rsidR="007111D4" w:rsidRPr="00D634F8">
          <w:rPr>
            <w:rFonts w:ascii="黑体" w:hAnsi="黑体" w:hint="eastAsia"/>
            <w:rPrChange w:id="4750" w:author="admin" w:date="2016-10-27T16:25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表</w:t>
        </w:r>
        <w:r w:rsidR="007111D4" w:rsidRPr="00D634F8">
          <w:rPr>
            <w:rFonts w:ascii="黑体" w:hAnsi="黑体"/>
            <w:rPrChange w:id="4751" w:author="admin" w:date="2016-10-27T16:2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</w:t>
        </w:r>
        <w:r w:rsidR="007111D4" w:rsidRPr="00D634F8">
          <w:rPr>
            <w:szCs w:val="20"/>
            <w:rPrChange w:id="4752" w:author="admin" w:date="2016-10-27T16:25:00Z">
              <w:rPr>
                <w:b/>
                <w:bCs/>
                <w:i/>
                <w:iCs/>
                <w:noProof/>
                <w:color w:val="4F81BD"/>
                <w:szCs w:val="21"/>
              </w:rPr>
            </w:rPrChange>
          </w:rPr>
          <w:t>7</w:t>
        </w:r>
        <w:r w:rsidR="007111D4">
          <w:rPr>
            <w:rFonts w:ascii="黑体" w:hAnsi="黑体"/>
          </w:rPr>
          <w:fldChar w:fldCharType="end"/>
        </w:r>
      </w:ins>
      <w:ins w:id="4753" w:author="admin" w:date="2016-10-26T09:06:00Z">
        <w:r w:rsidRPr="002D00D6">
          <w:rPr>
            <w:rFonts w:ascii="Times New Roman" w:hAnsi="Times New Roman" w:hint="eastAsia"/>
          </w:rPr>
          <w:t>。</w:t>
        </w:r>
      </w:ins>
    </w:p>
    <w:p w:rsidR="00EC62FF" w:rsidRDefault="00D634F8" w:rsidP="007111D4">
      <w:pPr>
        <w:pStyle w:val="af5"/>
        <w:spacing w:beforeLines="50"/>
        <w:rPr>
          <w:ins w:id="4754" w:author="admin" w:date="2016-10-25T15:19:00Z"/>
          <w:rPrChange w:id="4755" w:author="admin" w:date="2016-10-27T16:25:00Z">
            <w:rPr>
              <w:ins w:id="4756" w:author="admin" w:date="2016-10-25T15:19:00Z"/>
              <w:rFonts w:ascii="Times New Roman" w:hAnsi="Times New Roman"/>
              <w:color w:val="000080"/>
              <w:sz w:val="24"/>
            </w:rPr>
          </w:rPrChange>
        </w:rPr>
        <w:pPrChange w:id="4757" w:author="admin" w:date="2016-10-31T15:42:00Z">
          <w:pPr>
            <w:pStyle w:val="af5"/>
          </w:pPr>
        </w:pPrChange>
      </w:pPr>
      <w:bookmarkStart w:id="4758" w:name="_Ref465692051"/>
      <w:ins w:id="4759" w:author="admin" w:date="2016-10-25T15:19:00Z">
        <w:r w:rsidRPr="00D634F8">
          <w:rPr>
            <w:rFonts w:hint="eastAsia"/>
            <w:rPrChange w:id="4760" w:author="admin" w:date="2016-10-27T16:25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表</w:t>
        </w:r>
      </w:ins>
      <w:ins w:id="4761" w:author="admin" w:date="2016-10-26T10:14:00Z">
        <w:r w:rsidRPr="00D634F8">
          <w:rPr>
            <w:rPrChange w:id="4762" w:author="admin" w:date="2016-10-27T16:2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</w:t>
        </w:r>
      </w:ins>
      <w:ins w:id="4763" w:author="admin" w:date="2016-10-25T15:19:00Z">
        <w:r w:rsidRPr="00D634F8">
          <w:rPr>
            <w:rPrChange w:id="4764" w:author="admin" w:date="2016-10-27T16:2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begin"/>
        </w:r>
        <w:r w:rsidRPr="00D634F8">
          <w:rPr>
            <w:rPrChange w:id="4765" w:author="admin" w:date="2016-10-27T16:2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4766" w:author="admin" w:date="2016-10-27T16:25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>表</w:instrText>
        </w:r>
        <w:r w:rsidRPr="00D634F8">
          <w:rPr>
            <w:rPrChange w:id="4767" w:author="admin" w:date="2016-10-27T16:2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 xml:space="preserve"> \* ARABIC</w:instrText>
        </w:r>
        <w:r w:rsidRPr="00D634F8">
          <w:rPr>
            <w:rPrChange w:id="4768" w:author="admin" w:date="2016-10-27T16:2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separate"/>
        </w:r>
      </w:ins>
      <w:ins w:id="4769" w:author="admin" w:date="2016-10-27T15:32:00Z">
        <w:r w:rsidRPr="00D634F8">
          <w:rPr>
            <w:rPrChange w:id="4770" w:author="admin" w:date="2016-10-27T16:25:00Z">
              <w:rPr>
                <w:b/>
                <w:bCs/>
                <w:i/>
                <w:iCs/>
                <w:noProof/>
                <w:color w:val="4F81BD"/>
                <w:szCs w:val="21"/>
              </w:rPr>
            </w:rPrChange>
          </w:rPr>
          <w:t>7</w:t>
        </w:r>
      </w:ins>
      <w:ins w:id="4771" w:author="admin" w:date="2016-10-25T15:19:00Z">
        <w:r w:rsidRPr="00D634F8">
          <w:rPr>
            <w:rPrChange w:id="4772" w:author="admin" w:date="2016-10-27T16:2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end"/>
        </w:r>
        <w:bookmarkEnd w:id="4742"/>
        <w:bookmarkEnd w:id="4758"/>
        <w:r w:rsidRPr="00D634F8">
          <w:rPr>
            <w:rPrChange w:id="4773" w:author="admin" w:date="2016-10-27T16:2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</w:t>
        </w:r>
      </w:ins>
      <w:ins w:id="4774" w:author="admin" w:date="2016-10-26T10:14:00Z">
        <w:r w:rsidRPr="00D634F8">
          <w:rPr>
            <w:rPrChange w:id="4775" w:author="admin" w:date="2016-10-27T16:2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</w:t>
        </w:r>
      </w:ins>
      <w:ins w:id="4776" w:author="admin" w:date="2016-10-25T15:19:00Z">
        <w:r w:rsidRPr="00D634F8">
          <w:rPr>
            <w:rFonts w:hint="eastAsia"/>
            <w:rPrChange w:id="4777" w:author="admin" w:date="2016-10-27T16:25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Home界面状态栏介绍</w:t>
        </w:r>
      </w:ins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/>
      </w:tblPr>
      <w:tblGrid>
        <w:gridCol w:w="3906"/>
        <w:gridCol w:w="5336"/>
      </w:tblGrid>
      <w:tr w:rsidR="009601CD" w:rsidTr="009601CD">
        <w:trPr>
          <w:jc w:val="center"/>
          <w:ins w:id="4778" w:author="admin" w:date="2016-10-25T15:19:00Z"/>
        </w:trPr>
        <w:tc>
          <w:tcPr>
            <w:tcW w:w="3906" w:type="dxa"/>
          </w:tcPr>
          <w:p w:rsidR="00EC62FF" w:rsidRDefault="00D634F8">
            <w:pPr>
              <w:spacing w:before="0" w:after="0" w:line="360" w:lineRule="auto"/>
              <w:jc w:val="center"/>
              <w:rPr>
                <w:ins w:id="4779" w:author="admin" w:date="2016-10-25T15:19:00Z"/>
                <w:rFonts w:ascii="Times New Roman" w:hAnsi="Times New Roman"/>
                <w:b/>
                <w:rPrChange w:id="4780" w:author="admin" w:date="2016-10-26T10:44:00Z">
                  <w:rPr>
                    <w:ins w:id="4781" w:author="admin" w:date="2016-10-25T15:19:00Z"/>
                    <w:b/>
                  </w:rPr>
                </w:rPrChange>
              </w:rPr>
              <w:pPrChange w:id="4782" w:author="admin" w:date="2016-10-26T10:44:00Z">
                <w:pPr>
                  <w:spacing w:line="360" w:lineRule="auto"/>
                  <w:jc w:val="center"/>
                </w:pPr>
              </w:pPrChange>
            </w:pPr>
            <w:ins w:id="4783" w:author="admin" w:date="2016-10-25T15:19:00Z">
              <w:r w:rsidRPr="00D634F8">
                <w:rPr>
                  <w:rFonts w:ascii="Times New Roman" w:hAnsi="Times New Roman" w:hint="eastAsia"/>
                  <w:b/>
                  <w:rPrChange w:id="4784" w:author="admin" w:date="2016-10-26T10:44:00Z">
                    <w:rPr>
                      <w:rFonts w:hint="eastAsia"/>
                      <w:b/>
                      <w:bCs/>
                      <w:i/>
                      <w:iCs/>
                      <w:color w:val="0000FF"/>
                      <w:u w:val="single"/>
                    </w:rPr>
                  </w:rPrChange>
                </w:rPr>
                <w:t>状态栏</w:t>
              </w:r>
            </w:ins>
          </w:p>
        </w:tc>
        <w:tc>
          <w:tcPr>
            <w:tcW w:w="5336" w:type="dxa"/>
            <w:vAlign w:val="center"/>
          </w:tcPr>
          <w:p w:rsidR="00EC62FF" w:rsidRDefault="00D634F8">
            <w:pPr>
              <w:spacing w:before="0" w:after="0" w:line="360" w:lineRule="auto"/>
              <w:jc w:val="center"/>
              <w:rPr>
                <w:ins w:id="4785" w:author="admin" w:date="2016-10-25T15:19:00Z"/>
                <w:rFonts w:ascii="Times New Roman" w:hAnsi="Times New Roman"/>
                <w:b/>
                <w:rPrChange w:id="4786" w:author="admin" w:date="2016-10-26T10:44:00Z">
                  <w:rPr>
                    <w:ins w:id="4787" w:author="admin" w:date="2016-10-25T15:19:00Z"/>
                    <w:b/>
                  </w:rPr>
                </w:rPrChange>
              </w:rPr>
              <w:pPrChange w:id="4788" w:author="admin" w:date="2016-10-26T10:44:00Z">
                <w:pPr>
                  <w:spacing w:line="360" w:lineRule="auto"/>
                  <w:jc w:val="center"/>
                </w:pPr>
              </w:pPrChange>
            </w:pPr>
            <w:ins w:id="4789" w:author="admin" w:date="2016-10-25T15:19:00Z">
              <w:r w:rsidRPr="00D634F8">
                <w:rPr>
                  <w:rFonts w:ascii="Times New Roman" w:hAnsi="Times New Roman" w:hint="eastAsia"/>
                  <w:b/>
                  <w:rPrChange w:id="4790" w:author="admin" w:date="2016-10-26T10:44:00Z">
                    <w:rPr>
                      <w:rFonts w:hint="eastAsia"/>
                      <w:b/>
                      <w:bCs/>
                      <w:i/>
                      <w:iCs/>
                      <w:color w:val="0000FF"/>
                      <w:u w:val="single"/>
                    </w:rPr>
                  </w:rPrChange>
                </w:rPr>
                <w:t>描述</w:t>
              </w:r>
            </w:ins>
          </w:p>
        </w:tc>
      </w:tr>
      <w:tr w:rsidR="009601CD" w:rsidTr="009601CD">
        <w:trPr>
          <w:trHeight w:val="667"/>
          <w:jc w:val="center"/>
          <w:ins w:id="4791" w:author="admin" w:date="2016-10-25T15:19:00Z"/>
        </w:trPr>
        <w:tc>
          <w:tcPr>
            <w:tcW w:w="3906" w:type="dxa"/>
          </w:tcPr>
          <w:p w:rsidR="00EC62FF" w:rsidRDefault="00EC62FF">
            <w:pPr>
              <w:spacing w:before="0" w:after="0" w:line="360" w:lineRule="auto"/>
              <w:jc w:val="center"/>
              <w:rPr>
                <w:ins w:id="4792" w:author="admin" w:date="2016-10-25T15:19:00Z"/>
                <w:rFonts w:ascii="Times New Roman" w:hAnsi="Times New Roman"/>
                <w:rPrChange w:id="4793" w:author="admin" w:date="2016-10-26T10:44:00Z">
                  <w:rPr>
                    <w:ins w:id="4794" w:author="admin" w:date="2016-10-25T15:19:00Z"/>
                    <w:rFonts w:ascii="宋体" w:hAnsi="宋体" w:cs="宋体"/>
                    <w:szCs w:val="24"/>
                  </w:rPr>
                </w:rPrChange>
              </w:rPr>
              <w:pPrChange w:id="4795" w:author="admin" w:date="2016-10-26T10:46:00Z">
                <w:pPr>
                  <w:widowControl/>
                  <w:spacing w:line="240" w:lineRule="auto"/>
                  <w:jc w:val="center"/>
                </w:pPr>
              </w:pPrChange>
            </w:pPr>
            <w:ins w:id="4796" w:author="admin" w:date="2016-10-25T15:19:00Z">
              <w:r>
                <w:rPr>
                  <w:rFonts w:ascii="Times New Roman" w:hAnsi="Times New Roman"/>
                  <w:noProof/>
                  <w:rPrChange w:id="4797" w:author="Unknown">
                    <w:rPr>
                      <w:b/>
                      <w:bCs/>
                      <w:i/>
                      <w:iCs/>
                      <w:noProof/>
                      <w:color w:val="0000FF"/>
                      <w:u w:val="single"/>
                    </w:rPr>
                  </w:rPrChange>
                </w:rPr>
                <w:drawing>
                  <wp:inline distT="0" distB="0" distL="0" distR="0">
                    <wp:extent cx="1657350" cy="381000"/>
                    <wp:effectExtent l="19050" t="0" r="0" b="0"/>
                    <wp:docPr id="134" name="图片 25" descr="idle.PNG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dle.PNG"/>
                            <pic:cNvPicPr/>
                          </pic:nvPicPr>
                          <pic:blipFill>
                            <a:blip r:embed="rId28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664835" cy="382721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5336" w:type="dxa"/>
            <w:vAlign w:val="center"/>
          </w:tcPr>
          <w:p w:rsidR="00EC62FF" w:rsidRDefault="00D634F8">
            <w:pPr>
              <w:spacing w:before="0" w:after="0" w:line="360" w:lineRule="auto"/>
              <w:jc w:val="left"/>
              <w:rPr>
                <w:ins w:id="4798" w:author="admin" w:date="2016-10-25T15:19:00Z"/>
                <w:rFonts w:ascii="Times New Roman" w:hAnsi="Times New Roman"/>
                <w:rPrChange w:id="4799" w:author="admin" w:date="2016-10-26T10:41:00Z">
                  <w:rPr>
                    <w:ins w:id="4800" w:author="admin" w:date="2016-10-25T15:19:00Z"/>
                  </w:rPr>
                </w:rPrChange>
              </w:rPr>
              <w:pPrChange w:id="4801" w:author="admin" w:date="2016-10-26T10:44:00Z">
                <w:pPr>
                  <w:spacing w:line="360" w:lineRule="auto"/>
                  <w:jc w:val="left"/>
                </w:pPr>
              </w:pPrChange>
            </w:pPr>
            <w:ins w:id="4802" w:author="admin" w:date="2016-10-25T15:19:00Z">
              <w:r w:rsidRPr="00D634F8">
                <w:rPr>
                  <w:rFonts w:ascii="Times New Roman" w:hAnsi="Times New Roman" w:hint="eastAsia"/>
                  <w:rPrChange w:id="4803" w:author="admin" w:date="2016-10-26T10:41:00Z">
                    <w:rPr>
                      <w:rFonts w:hint="eastAsia"/>
                      <w:b/>
                      <w:bCs/>
                      <w:i/>
                      <w:iCs/>
                      <w:color w:val="0000FF"/>
                      <w:u w:val="single"/>
                    </w:rPr>
                  </w:rPrChange>
                </w:rPr>
                <w:t>通信状态标识，终端包括</w:t>
              </w:r>
              <w:r w:rsidRPr="00D634F8">
                <w:rPr>
                  <w:rFonts w:ascii="Times New Roman" w:hAnsi="Times New Roman"/>
                  <w:rPrChange w:id="4804" w:author="admin" w:date="2016-10-26T10:41:00Z">
                    <w:rPr>
                      <w:b/>
                      <w:bCs/>
                      <w:i/>
                      <w:iCs/>
                      <w:color w:val="0000FF"/>
                      <w:u w:val="single"/>
                    </w:rPr>
                  </w:rPrChange>
                </w:rPr>
                <w:t>6</w:t>
              </w:r>
              <w:r w:rsidRPr="00D634F8">
                <w:rPr>
                  <w:rFonts w:ascii="Times New Roman" w:hAnsi="Times New Roman" w:hint="eastAsia"/>
                  <w:rPrChange w:id="4805" w:author="admin" w:date="2016-10-26T10:41:00Z">
                    <w:rPr>
                      <w:rFonts w:hint="eastAsia"/>
                      <w:b/>
                      <w:bCs/>
                      <w:i/>
                      <w:iCs/>
                      <w:color w:val="0000FF"/>
                      <w:u w:val="single"/>
                    </w:rPr>
                  </w:rPrChange>
                </w:rPr>
                <w:t>种通信状态，见表</w:t>
              </w:r>
              <w:r w:rsidRPr="00D634F8">
                <w:rPr>
                  <w:rFonts w:ascii="Times New Roman" w:hAnsi="Times New Roman"/>
                  <w:rPrChange w:id="4806" w:author="admin" w:date="2016-10-26T10:41:00Z">
                    <w:rPr>
                      <w:b/>
                      <w:bCs/>
                      <w:i/>
                      <w:iCs/>
                      <w:color w:val="0000FF"/>
                      <w:u w:val="single"/>
                    </w:rPr>
                  </w:rPrChange>
                </w:rPr>
                <w:t>2</w:t>
              </w:r>
              <w:r w:rsidRPr="00D634F8">
                <w:rPr>
                  <w:rFonts w:ascii="Times New Roman" w:hAnsi="Times New Roman" w:hint="eastAsia"/>
                  <w:rPrChange w:id="4807" w:author="admin" w:date="2016-10-26T10:41:00Z">
                    <w:rPr>
                      <w:rFonts w:hint="eastAsia"/>
                      <w:b/>
                      <w:bCs/>
                      <w:i/>
                      <w:iCs/>
                      <w:color w:val="0000FF"/>
                      <w:u w:val="single"/>
                    </w:rPr>
                  </w:rPrChange>
                </w:rPr>
                <w:t>，当前状态为空闲状态。</w:t>
              </w:r>
            </w:ins>
          </w:p>
        </w:tc>
      </w:tr>
      <w:tr w:rsidR="009601CD" w:rsidTr="009601CD">
        <w:trPr>
          <w:jc w:val="center"/>
          <w:ins w:id="4808" w:author="admin" w:date="2016-10-25T15:19:00Z"/>
        </w:trPr>
        <w:tc>
          <w:tcPr>
            <w:tcW w:w="3906" w:type="dxa"/>
          </w:tcPr>
          <w:p w:rsidR="00EC62FF" w:rsidRDefault="00EC62FF">
            <w:pPr>
              <w:spacing w:before="0" w:after="0" w:line="360" w:lineRule="auto"/>
              <w:jc w:val="center"/>
              <w:rPr>
                <w:ins w:id="4809" w:author="admin" w:date="2016-10-25T15:19:00Z"/>
                <w:rFonts w:ascii="Times New Roman" w:hAnsi="Times New Roman"/>
                <w:rPrChange w:id="4810" w:author="admin" w:date="2016-10-26T10:44:00Z">
                  <w:rPr>
                    <w:ins w:id="4811" w:author="admin" w:date="2016-10-25T15:19:00Z"/>
                    <w:noProof/>
                    <w:color w:val="FF0000"/>
                  </w:rPr>
                </w:rPrChange>
              </w:rPr>
              <w:pPrChange w:id="4812" w:author="admin" w:date="2016-10-26T10:46:00Z">
                <w:pPr>
                  <w:spacing w:line="360" w:lineRule="auto"/>
                  <w:jc w:val="center"/>
                </w:pPr>
              </w:pPrChange>
            </w:pPr>
            <w:ins w:id="4813" w:author="admin" w:date="2016-10-25T15:19:00Z">
              <w:r>
                <w:rPr>
                  <w:rFonts w:ascii="Times New Roman" w:hAnsi="Times New Roman"/>
                  <w:noProof/>
                  <w:rPrChange w:id="4814" w:author="Unknown">
                    <w:rPr>
                      <w:b/>
                      <w:bCs/>
                      <w:i/>
                      <w:iCs/>
                      <w:noProof/>
                      <w:color w:val="0000FF"/>
                      <w:u w:val="single"/>
                    </w:rPr>
                  </w:rPrChange>
                </w:rPr>
                <w:drawing>
                  <wp:inline distT="0" distB="0" distL="0" distR="0">
                    <wp:extent cx="1641909" cy="358140"/>
                    <wp:effectExtent l="19050" t="0" r="0" b="0"/>
                    <wp:docPr id="135" name="图片 29" descr="time.PNG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time.PNG"/>
                            <pic:cNvPicPr/>
                          </pic:nvPicPr>
                          <pic:blipFill>
                            <a:blip r:embed="rId28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659772" cy="362036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5336" w:type="dxa"/>
            <w:vAlign w:val="center"/>
          </w:tcPr>
          <w:p w:rsidR="00EC62FF" w:rsidRDefault="00D634F8">
            <w:pPr>
              <w:spacing w:before="0" w:after="0" w:line="360" w:lineRule="auto"/>
              <w:jc w:val="left"/>
              <w:rPr>
                <w:ins w:id="4815" w:author="admin" w:date="2016-10-25T15:19:00Z"/>
                <w:rFonts w:ascii="Times New Roman" w:hAnsi="Times New Roman"/>
                <w:rPrChange w:id="4816" w:author="admin" w:date="2016-10-26T10:41:00Z">
                  <w:rPr>
                    <w:ins w:id="4817" w:author="admin" w:date="2016-10-25T15:19:00Z"/>
                  </w:rPr>
                </w:rPrChange>
              </w:rPr>
              <w:pPrChange w:id="4818" w:author="admin" w:date="2016-10-26T10:44:00Z">
                <w:pPr>
                  <w:spacing w:line="360" w:lineRule="auto"/>
                  <w:jc w:val="left"/>
                </w:pPr>
              </w:pPrChange>
            </w:pPr>
            <w:ins w:id="4819" w:author="admin" w:date="2016-10-25T15:19:00Z">
              <w:r w:rsidRPr="00D634F8">
                <w:rPr>
                  <w:rFonts w:ascii="Times New Roman" w:hAnsi="Times New Roman" w:hint="eastAsia"/>
                  <w:rPrChange w:id="4820" w:author="admin" w:date="2016-10-26T10:41:00Z">
                    <w:rPr>
                      <w:rFonts w:hint="eastAsia"/>
                      <w:b/>
                      <w:bCs/>
                      <w:i/>
                      <w:iCs/>
                      <w:color w:val="0000FF"/>
                      <w:u w:val="single"/>
                    </w:rPr>
                  </w:rPrChange>
                </w:rPr>
                <w:t>系统时间。</w:t>
              </w:r>
            </w:ins>
          </w:p>
        </w:tc>
      </w:tr>
      <w:tr w:rsidR="009601CD" w:rsidTr="009601CD">
        <w:trPr>
          <w:jc w:val="center"/>
          <w:ins w:id="4821" w:author="admin" w:date="2016-10-25T15:19:00Z"/>
        </w:trPr>
        <w:tc>
          <w:tcPr>
            <w:tcW w:w="3906" w:type="dxa"/>
          </w:tcPr>
          <w:p w:rsidR="00EC62FF" w:rsidRDefault="00EC62FF">
            <w:pPr>
              <w:spacing w:before="0" w:after="0" w:line="360" w:lineRule="auto"/>
              <w:jc w:val="center"/>
              <w:rPr>
                <w:ins w:id="4822" w:author="admin" w:date="2016-10-25T15:19:00Z"/>
                <w:rFonts w:ascii="Times New Roman" w:hAnsi="Times New Roman"/>
                <w:rPrChange w:id="4823" w:author="admin" w:date="2016-10-26T10:44:00Z">
                  <w:rPr>
                    <w:ins w:id="4824" w:author="admin" w:date="2016-10-25T15:19:00Z"/>
                    <w:noProof/>
                    <w:color w:val="FF0000"/>
                  </w:rPr>
                </w:rPrChange>
              </w:rPr>
              <w:pPrChange w:id="4825" w:author="admin" w:date="2016-10-26T10:46:00Z">
                <w:pPr>
                  <w:spacing w:line="360" w:lineRule="auto"/>
                  <w:jc w:val="center"/>
                </w:pPr>
              </w:pPrChange>
            </w:pPr>
            <w:ins w:id="4826" w:author="admin" w:date="2016-10-25T15:19:00Z">
              <w:r>
                <w:rPr>
                  <w:rFonts w:ascii="Times New Roman" w:hAnsi="Times New Roman"/>
                  <w:noProof/>
                  <w:rPrChange w:id="4827" w:author="Unknown">
                    <w:rPr>
                      <w:b/>
                      <w:bCs/>
                      <w:i/>
                      <w:iCs/>
                      <w:noProof/>
                      <w:color w:val="0000FF"/>
                      <w:u w:val="single"/>
                    </w:rPr>
                  </w:rPrChange>
                </w:rPr>
                <w:drawing>
                  <wp:inline distT="0" distB="0" distL="0" distR="0">
                    <wp:extent cx="1642486" cy="373380"/>
                    <wp:effectExtent l="19050" t="0" r="0" b="0"/>
                    <wp:docPr id="136" name="图片 26" descr="mmsi.PNG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mmsi.PNG"/>
                            <pic:cNvPicPr/>
                          </pic:nvPicPr>
                          <pic:blipFill>
                            <a:blip r:embed="rId28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656512" cy="376569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5336" w:type="dxa"/>
            <w:vAlign w:val="center"/>
          </w:tcPr>
          <w:p w:rsidR="00EC62FF" w:rsidRDefault="00D634F8">
            <w:pPr>
              <w:spacing w:before="0" w:after="0" w:line="360" w:lineRule="auto"/>
              <w:jc w:val="left"/>
              <w:rPr>
                <w:ins w:id="4828" w:author="admin" w:date="2016-10-25T15:19:00Z"/>
                <w:rFonts w:ascii="Times New Roman" w:hAnsi="Times New Roman"/>
                <w:rPrChange w:id="4829" w:author="admin" w:date="2016-10-26T10:44:00Z">
                  <w:rPr>
                    <w:ins w:id="4830" w:author="admin" w:date="2016-10-25T15:19:00Z"/>
                  </w:rPr>
                </w:rPrChange>
              </w:rPr>
              <w:pPrChange w:id="4831" w:author="admin" w:date="2016-10-26T10:44:00Z">
                <w:pPr>
                  <w:spacing w:line="360" w:lineRule="auto"/>
                  <w:jc w:val="left"/>
                </w:pPr>
              </w:pPrChange>
            </w:pPr>
            <w:ins w:id="4832" w:author="admin" w:date="2016-10-25T15:19:00Z">
              <w:r w:rsidRPr="00D634F8">
                <w:rPr>
                  <w:rFonts w:ascii="Times New Roman" w:hAnsi="Times New Roman" w:hint="eastAsia"/>
                  <w:rPrChange w:id="4833" w:author="admin" w:date="2016-10-26T10:41:00Z">
                    <w:rPr>
                      <w:rFonts w:hint="eastAsia"/>
                      <w:b/>
                      <w:bCs/>
                      <w:i/>
                      <w:iCs/>
                      <w:color w:val="0000FF"/>
                      <w:u w:val="single"/>
                    </w:rPr>
                  </w:rPrChange>
                </w:rPr>
                <w:t>船舶九位码。</w:t>
              </w:r>
            </w:ins>
          </w:p>
        </w:tc>
      </w:tr>
    </w:tbl>
    <w:p w:rsidR="00EC62FF" w:rsidRDefault="00EC62FF">
      <w:pPr>
        <w:spacing w:before="0" w:after="0" w:line="360" w:lineRule="auto"/>
        <w:ind w:firstLineChars="200" w:firstLine="420"/>
        <w:rPr>
          <w:ins w:id="4834" w:author="admin" w:date="2016-10-26T09:06:00Z"/>
          <w:rFonts w:ascii="Times New Roman" w:hAnsi="Times New Roman"/>
        </w:rPr>
        <w:pPrChange w:id="4835" w:author="admin" w:date="2016-10-26T09:06:00Z">
          <w:pPr>
            <w:pStyle w:val="af5"/>
          </w:pPr>
        </w:pPrChange>
      </w:pPr>
      <w:bookmarkStart w:id="4836" w:name="_Ref460232823"/>
    </w:p>
    <w:p w:rsidR="00EC62FF" w:rsidRDefault="00700255">
      <w:pPr>
        <w:spacing w:before="0" w:after="0" w:line="360" w:lineRule="auto"/>
        <w:ind w:firstLineChars="200" w:firstLine="420"/>
        <w:rPr>
          <w:ins w:id="4837" w:author="admin" w:date="2016-10-26T09:06:00Z"/>
          <w:rFonts w:ascii="Times New Roman" w:hAnsi="Times New Roman"/>
          <w:rPrChange w:id="4838" w:author="admin" w:date="2016-10-26T09:06:00Z">
            <w:rPr>
              <w:ins w:id="4839" w:author="admin" w:date="2016-10-26T09:06:00Z"/>
              <w:rFonts w:ascii="Times New Roman" w:hAnsi="Times New Roman"/>
              <w:color w:val="000080"/>
              <w:sz w:val="24"/>
            </w:rPr>
          </w:rPrChange>
        </w:rPr>
        <w:pPrChange w:id="4840" w:author="admin" w:date="2016-10-26T09:06:00Z">
          <w:pPr>
            <w:pStyle w:val="af5"/>
          </w:pPr>
        </w:pPrChange>
      </w:pPr>
      <w:ins w:id="4841" w:author="admin" w:date="2016-10-26T09:06:00Z">
        <w:r w:rsidRPr="002D00D6">
          <w:rPr>
            <w:rFonts w:ascii="Times New Roman" w:hAnsi="Times New Roman" w:hint="eastAsia"/>
          </w:rPr>
          <w:lastRenderedPageBreak/>
          <w:t>终端通信状态标识见</w:t>
        </w:r>
      </w:ins>
      <w:ins w:id="4842" w:author="admin" w:date="2016-10-31T15:45:00Z">
        <w:r w:rsidR="007111D4">
          <w:rPr>
            <w:rFonts w:ascii="Times New Roman" w:hAnsi="Times New Roman"/>
          </w:rPr>
          <w:fldChar w:fldCharType="begin"/>
        </w:r>
        <w:r w:rsidR="007111D4">
          <w:rPr>
            <w:rFonts w:ascii="Times New Roman" w:hAnsi="Times New Roman"/>
          </w:rPr>
          <w:instrText xml:space="preserve"> </w:instrText>
        </w:r>
        <w:r w:rsidR="007111D4">
          <w:rPr>
            <w:rFonts w:ascii="Times New Roman" w:hAnsi="Times New Roman" w:hint="eastAsia"/>
          </w:rPr>
          <w:instrText>REF _Ref465692063 \h</w:instrText>
        </w:r>
        <w:r w:rsidR="007111D4">
          <w:rPr>
            <w:rFonts w:ascii="Times New Roman" w:hAnsi="Times New Roman"/>
          </w:rPr>
          <w:instrText xml:space="preserve"> </w:instrText>
        </w:r>
        <w:r w:rsidR="007111D4">
          <w:rPr>
            <w:rFonts w:ascii="Times New Roman" w:hAnsi="Times New Roman"/>
          </w:rPr>
        </w:r>
      </w:ins>
      <w:r w:rsidR="007111D4">
        <w:rPr>
          <w:rFonts w:ascii="Times New Roman" w:hAnsi="Times New Roman"/>
        </w:rPr>
        <w:fldChar w:fldCharType="separate"/>
      </w:r>
      <w:ins w:id="4843" w:author="admin" w:date="2016-10-31T15:45:00Z">
        <w:r w:rsidR="007111D4" w:rsidRPr="00D634F8">
          <w:rPr>
            <w:rFonts w:ascii="黑体" w:hAnsi="黑体" w:hint="eastAsia"/>
            <w:rPrChange w:id="4844" w:author="admin" w:date="2016-10-27T16:26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表</w:t>
        </w:r>
        <w:r w:rsidR="007111D4" w:rsidRPr="00D634F8">
          <w:rPr>
            <w:rFonts w:ascii="黑体" w:hAnsi="黑体"/>
            <w:rPrChange w:id="4845" w:author="admin" w:date="2016-10-27T16:26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</w:t>
        </w:r>
        <w:r w:rsidR="007111D4" w:rsidRPr="00D634F8">
          <w:rPr>
            <w:szCs w:val="20"/>
            <w:rPrChange w:id="4846" w:author="admin" w:date="2016-10-27T16:26:00Z">
              <w:rPr>
                <w:b/>
                <w:bCs/>
                <w:i/>
                <w:iCs/>
                <w:noProof/>
                <w:color w:val="4F81BD"/>
                <w:szCs w:val="21"/>
              </w:rPr>
            </w:rPrChange>
          </w:rPr>
          <w:t>8</w:t>
        </w:r>
        <w:r w:rsidR="007111D4">
          <w:rPr>
            <w:rFonts w:ascii="Times New Roman" w:hAnsi="Times New Roman"/>
          </w:rPr>
          <w:fldChar w:fldCharType="end"/>
        </w:r>
      </w:ins>
      <w:ins w:id="4847" w:author="admin" w:date="2016-10-26T09:06:00Z">
        <w:r w:rsidRPr="002D00D6">
          <w:rPr>
            <w:rFonts w:ascii="Times New Roman" w:hAnsi="Times New Roman" w:hint="eastAsia"/>
          </w:rPr>
          <w:t>。</w:t>
        </w:r>
      </w:ins>
    </w:p>
    <w:p w:rsidR="00EC62FF" w:rsidRDefault="00D634F8" w:rsidP="007111D4">
      <w:pPr>
        <w:pStyle w:val="af5"/>
        <w:spacing w:beforeLines="50"/>
        <w:rPr>
          <w:ins w:id="4848" w:author="admin" w:date="2016-10-25T15:19:00Z"/>
          <w:rPrChange w:id="4849" w:author="admin" w:date="2016-10-27T16:26:00Z">
            <w:rPr>
              <w:ins w:id="4850" w:author="admin" w:date="2016-10-25T15:19:00Z"/>
              <w:rFonts w:ascii="Times New Roman" w:hAnsi="Times New Roman"/>
              <w:color w:val="000080"/>
              <w:sz w:val="24"/>
            </w:rPr>
          </w:rPrChange>
        </w:rPr>
        <w:pPrChange w:id="4851" w:author="admin" w:date="2016-10-31T15:42:00Z">
          <w:pPr>
            <w:pStyle w:val="af5"/>
          </w:pPr>
        </w:pPrChange>
      </w:pPr>
      <w:bookmarkStart w:id="4852" w:name="_Ref465692063"/>
      <w:ins w:id="4853" w:author="admin" w:date="2016-10-25T15:19:00Z">
        <w:r w:rsidRPr="00D634F8">
          <w:rPr>
            <w:rFonts w:hint="eastAsia"/>
            <w:rPrChange w:id="4854" w:author="admin" w:date="2016-10-27T16:26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表</w:t>
        </w:r>
      </w:ins>
      <w:ins w:id="4855" w:author="admin" w:date="2016-10-26T10:14:00Z">
        <w:r w:rsidRPr="00D634F8">
          <w:rPr>
            <w:rPrChange w:id="4856" w:author="admin" w:date="2016-10-27T16:26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</w:t>
        </w:r>
      </w:ins>
      <w:ins w:id="4857" w:author="admin" w:date="2016-10-25T15:19:00Z">
        <w:r w:rsidRPr="00D634F8">
          <w:rPr>
            <w:rPrChange w:id="4858" w:author="admin" w:date="2016-10-27T16:26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begin"/>
        </w:r>
        <w:r w:rsidRPr="00D634F8">
          <w:rPr>
            <w:rPrChange w:id="4859" w:author="admin" w:date="2016-10-27T16:26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4860" w:author="admin" w:date="2016-10-27T16:26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>表</w:instrText>
        </w:r>
        <w:r w:rsidRPr="00D634F8">
          <w:rPr>
            <w:rPrChange w:id="4861" w:author="admin" w:date="2016-10-27T16:26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 xml:space="preserve"> \* ARABIC</w:instrText>
        </w:r>
        <w:r w:rsidRPr="00D634F8">
          <w:rPr>
            <w:rPrChange w:id="4862" w:author="admin" w:date="2016-10-27T16:26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separate"/>
        </w:r>
      </w:ins>
      <w:ins w:id="4863" w:author="admin" w:date="2016-10-27T15:32:00Z">
        <w:r w:rsidRPr="00D634F8">
          <w:rPr>
            <w:rPrChange w:id="4864" w:author="admin" w:date="2016-10-27T16:26:00Z">
              <w:rPr>
                <w:b/>
                <w:bCs/>
                <w:i/>
                <w:iCs/>
                <w:noProof/>
                <w:color w:val="4F81BD"/>
                <w:szCs w:val="21"/>
              </w:rPr>
            </w:rPrChange>
          </w:rPr>
          <w:t>8</w:t>
        </w:r>
      </w:ins>
      <w:ins w:id="4865" w:author="admin" w:date="2016-10-25T15:19:00Z">
        <w:r w:rsidRPr="00D634F8">
          <w:rPr>
            <w:rPrChange w:id="4866" w:author="admin" w:date="2016-10-27T16:26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end"/>
        </w:r>
      </w:ins>
      <w:bookmarkEnd w:id="4836"/>
      <w:bookmarkEnd w:id="4852"/>
      <w:ins w:id="4867" w:author="admin" w:date="2016-10-26T10:14:00Z">
        <w:r w:rsidRPr="00D634F8">
          <w:rPr>
            <w:rPrChange w:id="4868" w:author="admin" w:date="2016-10-27T16:26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 </w:t>
        </w:r>
      </w:ins>
      <w:ins w:id="4869" w:author="admin" w:date="2016-10-25T15:19:00Z">
        <w:r w:rsidRPr="00D634F8">
          <w:rPr>
            <w:rFonts w:hint="eastAsia"/>
            <w:rPrChange w:id="4870" w:author="admin" w:date="2016-10-27T16:26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通信状态标识介绍</w:t>
        </w:r>
      </w:ins>
    </w:p>
    <w:tbl>
      <w:tblPr>
        <w:tblStyle w:val="af7"/>
        <w:tblW w:w="0" w:type="auto"/>
        <w:jc w:val="center"/>
        <w:tblLook w:val="04A0"/>
      </w:tblPr>
      <w:tblGrid>
        <w:gridCol w:w="3945"/>
        <w:gridCol w:w="5361"/>
      </w:tblGrid>
      <w:tr w:rsidR="009601CD" w:rsidTr="009601CD">
        <w:trPr>
          <w:trHeight w:val="398"/>
          <w:jc w:val="center"/>
          <w:ins w:id="4871" w:author="admin" w:date="2016-10-25T15:19:00Z"/>
        </w:trPr>
        <w:tc>
          <w:tcPr>
            <w:tcW w:w="3945" w:type="dxa"/>
          </w:tcPr>
          <w:p w:rsidR="00EC62FF" w:rsidRDefault="00D634F8">
            <w:pPr>
              <w:spacing w:before="0" w:after="0" w:line="360" w:lineRule="auto"/>
              <w:jc w:val="center"/>
              <w:rPr>
                <w:ins w:id="4872" w:author="admin" w:date="2016-10-25T15:19:00Z"/>
                <w:rFonts w:ascii="Times New Roman" w:hAnsi="Times New Roman"/>
                <w:b/>
                <w:rPrChange w:id="4873" w:author="admin" w:date="2016-10-26T10:44:00Z">
                  <w:rPr>
                    <w:ins w:id="4874" w:author="admin" w:date="2016-10-25T15:19:00Z"/>
                    <w:b/>
                  </w:rPr>
                </w:rPrChange>
              </w:rPr>
              <w:pPrChange w:id="4875" w:author="admin" w:date="2016-10-26T10:44:00Z">
                <w:pPr>
                  <w:spacing w:line="360" w:lineRule="auto"/>
                  <w:jc w:val="center"/>
                </w:pPr>
              </w:pPrChange>
            </w:pPr>
            <w:ins w:id="4876" w:author="admin" w:date="2016-10-25T15:19:00Z">
              <w:r w:rsidRPr="00D634F8">
                <w:rPr>
                  <w:rFonts w:ascii="Times New Roman" w:hAnsi="Times New Roman" w:hint="eastAsia"/>
                  <w:b/>
                  <w:rPrChange w:id="4877" w:author="admin" w:date="2016-10-26T10:44:00Z">
                    <w:rPr>
                      <w:rFonts w:hint="eastAsia"/>
                      <w:b/>
                      <w:bCs/>
                      <w:i/>
                      <w:iCs/>
                      <w:color w:val="0000FF"/>
                      <w:u w:val="single"/>
                    </w:rPr>
                  </w:rPrChange>
                </w:rPr>
                <w:t>通信状态标识</w:t>
              </w:r>
            </w:ins>
          </w:p>
        </w:tc>
        <w:tc>
          <w:tcPr>
            <w:tcW w:w="5361" w:type="dxa"/>
          </w:tcPr>
          <w:p w:rsidR="00EC62FF" w:rsidRDefault="00D634F8">
            <w:pPr>
              <w:spacing w:before="0" w:after="0" w:line="360" w:lineRule="auto"/>
              <w:jc w:val="center"/>
              <w:rPr>
                <w:ins w:id="4878" w:author="admin" w:date="2016-10-25T15:19:00Z"/>
                <w:rFonts w:ascii="Times New Roman" w:hAnsi="Times New Roman"/>
                <w:b/>
                <w:rPrChange w:id="4879" w:author="admin" w:date="2016-10-26T10:44:00Z">
                  <w:rPr>
                    <w:ins w:id="4880" w:author="admin" w:date="2016-10-25T15:19:00Z"/>
                    <w:b/>
                  </w:rPr>
                </w:rPrChange>
              </w:rPr>
              <w:pPrChange w:id="4881" w:author="admin" w:date="2016-10-26T10:44:00Z">
                <w:pPr>
                  <w:spacing w:line="360" w:lineRule="auto"/>
                  <w:jc w:val="center"/>
                </w:pPr>
              </w:pPrChange>
            </w:pPr>
            <w:ins w:id="4882" w:author="admin" w:date="2016-10-25T15:19:00Z">
              <w:r w:rsidRPr="00D634F8">
                <w:rPr>
                  <w:rFonts w:ascii="Times New Roman" w:hAnsi="Times New Roman" w:hint="eastAsia"/>
                  <w:b/>
                  <w:rPrChange w:id="4883" w:author="admin" w:date="2016-10-26T10:44:00Z">
                    <w:rPr>
                      <w:rFonts w:hint="eastAsia"/>
                      <w:b/>
                      <w:bCs/>
                      <w:i/>
                      <w:iCs/>
                      <w:color w:val="0000FF"/>
                      <w:u w:val="single"/>
                    </w:rPr>
                  </w:rPrChange>
                </w:rPr>
                <w:t>描述</w:t>
              </w:r>
            </w:ins>
          </w:p>
        </w:tc>
      </w:tr>
      <w:tr w:rsidR="009601CD" w:rsidTr="009601CD">
        <w:trPr>
          <w:trHeight w:val="765"/>
          <w:jc w:val="center"/>
          <w:ins w:id="4884" w:author="admin" w:date="2016-10-25T15:19:00Z"/>
        </w:trPr>
        <w:tc>
          <w:tcPr>
            <w:tcW w:w="3945" w:type="dxa"/>
          </w:tcPr>
          <w:p w:rsidR="00EC62FF" w:rsidRDefault="00EC62FF">
            <w:pPr>
              <w:spacing w:before="0" w:after="0" w:line="360" w:lineRule="auto"/>
              <w:jc w:val="center"/>
              <w:rPr>
                <w:ins w:id="4885" w:author="admin" w:date="2016-10-25T15:19:00Z"/>
                <w:rFonts w:ascii="Times New Roman" w:hAnsi="Times New Roman"/>
                <w:rPrChange w:id="4886" w:author="admin" w:date="2016-10-26T10:44:00Z">
                  <w:rPr>
                    <w:ins w:id="4887" w:author="admin" w:date="2016-10-25T15:19:00Z"/>
                    <w:rFonts w:ascii="宋体" w:hAnsi="宋体" w:cs="宋体"/>
                    <w:noProof/>
                    <w:szCs w:val="24"/>
                  </w:rPr>
                </w:rPrChange>
              </w:rPr>
              <w:pPrChange w:id="4888" w:author="admin" w:date="2016-10-26T10:46:00Z">
                <w:pPr>
                  <w:widowControl/>
                  <w:spacing w:line="240" w:lineRule="auto"/>
                  <w:jc w:val="center"/>
                </w:pPr>
              </w:pPrChange>
            </w:pPr>
            <w:ins w:id="4889" w:author="admin" w:date="2016-10-25T15:19:00Z">
              <w:r>
                <w:rPr>
                  <w:rFonts w:ascii="Times New Roman" w:hAnsi="Times New Roman"/>
                  <w:noProof/>
                  <w:rPrChange w:id="4890" w:author="Unknown">
                    <w:rPr>
                      <w:b/>
                      <w:bCs/>
                      <w:i/>
                      <w:iCs/>
                      <w:noProof/>
                      <w:color w:val="0000FF"/>
                      <w:u w:val="single"/>
                    </w:rPr>
                  </w:rPrChange>
                </w:rPr>
                <w:drawing>
                  <wp:inline distT="0" distB="0" distL="0" distR="0">
                    <wp:extent cx="1662430" cy="403860"/>
                    <wp:effectExtent l="19050" t="0" r="0" b="0"/>
                    <wp:docPr id="145" name="图片 2" descr="idle.PNG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dle.PNG"/>
                            <pic:cNvPicPr/>
                          </pic:nvPicPr>
                          <pic:blipFill>
                            <a:blip r:embed="rId28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698601" cy="412647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5361" w:type="dxa"/>
          </w:tcPr>
          <w:p w:rsidR="00EC62FF" w:rsidRDefault="00D634F8">
            <w:pPr>
              <w:spacing w:before="0" w:after="0" w:line="360" w:lineRule="auto"/>
              <w:jc w:val="left"/>
              <w:rPr>
                <w:ins w:id="4891" w:author="admin" w:date="2016-10-25T15:19:00Z"/>
                <w:rFonts w:ascii="Times New Roman" w:hAnsi="Times New Roman"/>
                <w:rPrChange w:id="4892" w:author="admin" w:date="2016-10-26T10:41:00Z">
                  <w:rPr>
                    <w:ins w:id="4893" w:author="admin" w:date="2016-10-25T15:19:00Z"/>
                    <w:rFonts w:ascii="宋体" w:hAnsi="宋体" w:cs="宋体"/>
                    <w:noProof/>
                    <w:szCs w:val="24"/>
                  </w:rPr>
                </w:rPrChange>
              </w:rPr>
              <w:pPrChange w:id="4894" w:author="admin" w:date="2016-10-26T10:44:00Z">
                <w:pPr>
                  <w:widowControl/>
                  <w:spacing w:line="240" w:lineRule="auto"/>
                  <w:jc w:val="left"/>
                </w:pPr>
              </w:pPrChange>
            </w:pPr>
            <w:ins w:id="4895" w:author="admin" w:date="2016-10-25T15:19:00Z">
              <w:r w:rsidRPr="00D634F8">
                <w:rPr>
                  <w:rFonts w:ascii="Times New Roman" w:hAnsi="Times New Roman" w:hint="eastAsia"/>
                  <w:rPrChange w:id="4896" w:author="admin" w:date="2016-10-26T10:41:00Z">
                    <w:rPr>
                      <w:rFonts w:ascii="宋体" w:hAnsi="宋体" w:cs="宋体" w:hint="eastAsia"/>
                      <w:b/>
                      <w:bCs/>
                      <w:i/>
                      <w:iCs/>
                      <w:noProof/>
                      <w:color w:val="0000FF"/>
                      <w:szCs w:val="24"/>
                      <w:u w:val="single"/>
                    </w:rPr>
                  </w:rPrChange>
                </w:rPr>
                <w:t>空闲状态</w:t>
              </w:r>
            </w:ins>
          </w:p>
        </w:tc>
      </w:tr>
      <w:tr w:rsidR="009601CD" w:rsidTr="009601CD">
        <w:trPr>
          <w:trHeight w:val="749"/>
          <w:jc w:val="center"/>
          <w:ins w:id="4897" w:author="admin" w:date="2016-10-25T15:19:00Z"/>
        </w:trPr>
        <w:tc>
          <w:tcPr>
            <w:tcW w:w="3945" w:type="dxa"/>
          </w:tcPr>
          <w:p w:rsidR="00EC62FF" w:rsidRDefault="00EC62FF">
            <w:pPr>
              <w:spacing w:before="0" w:after="0" w:line="360" w:lineRule="auto"/>
              <w:jc w:val="center"/>
              <w:rPr>
                <w:ins w:id="4898" w:author="admin" w:date="2016-10-25T15:19:00Z"/>
                <w:rFonts w:ascii="Times New Roman" w:hAnsi="Times New Roman"/>
                <w:rPrChange w:id="4899" w:author="admin" w:date="2016-10-26T10:44:00Z">
                  <w:rPr>
                    <w:ins w:id="4900" w:author="admin" w:date="2016-10-25T15:19:00Z"/>
                    <w:rFonts w:ascii="宋体" w:hAnsi="宋体" w:cs="宋体"/>
                    <w:szCs w:val="24"/>
                  </w:rPr>
                </w:rPrChange>
              </w:rPr>
              <w:pPrChange w:id="4901" w:author="admin" w:date="2016-10-26T10:46:00Z">
                <w:pPr>
                  <w:widowControl/>
                  <w:spacing w:line="240" w:lineRule="auto"/>
                  <w:jc w:val="center"/>
                </w:pPr>
              </w:pPrChange>
            </w:pPr>
            <w:ins w:id="4902" w:author="admin" w:date="2016-10-25T15:19:00Z">
              <w:r>
                <w:rPr>
                  <w:rFonts w:ascii="Times New Roman" w:hAnsi="Times New Roman"/>
                  <w:noProof/>
                  <w:rPrChange w:id="4903" w:author="Unknown">
                    <w:rPr>
                      <w:b/>
                      <w:bCs/>
                      <w:i/>
                      <w:iCs/>
                      <w:noProof/>
                      <w:color w:val="0000FF"/>
                      <w:u w:val="single"/>
                    </w:rPr>
                  </w:rPrChange>
                </w:rPr>
                <w:drawing>
                  <wp:inline distT="0" distB="0" distL="0" distR="0">
                    <wp:extent cx="1680210" cy="381000"/>
                    <wp:effectExtent l="19050" t="0" r="0" b="0"/>
                    <wp:docPr id="153" name="图片 15" descr="scaning.PNG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scaning.PNG"/>
                            <pic:cNvPicPr/>
                          </pic:nvPicPr>
                          <pic:blipFill>
                            <a:blip r:embed="rId28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706014" cy="386851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5361" w:type="dxa"/>
          </w:tcPr>
          <w:p w:rsidR="00EC62FF" w:rsidRDefault="00D634F8">
            <w:pPr>
              <w:spacing w:before="0" w:after="0" w:line="360" w:lineRule="auto"/>
              <w:jc w:val="left"/>
              <w:rPr>
                <w:ins w:id="4904" w:author="admin" w:date="2016-10-25T15:19:00Z"/>
                <w:rFonts w:ascii="Times New Roman" w:hAnsi="Times New Roman"/>
                <w:rPrChange w:id="4905" w:author="admin" w:date="2016-10-26T10:41:00Z">
                  <w:rPr>
                    <w:ins w:id="4906" w:author="admin" w:date="2016-10-25T15:19:00Z"/>
                  </w:rPr>
                </w:rPrChange>
              </w:rPr>
              <w:pPrChange w:id="4907" w:author="admin" w:date="2016-10-26T10:44:00Z">
                <w:pPr>
                  <w:spacing w:line="360" w:lineRule="auto"/>
                  <w:jc w:val="left"/>
                </w:pPr>
              </w:pPrChange>
            </w:pPr>
            <w:ins w:id="4908" w:author="admin" w:date="2016-10-25T15:19:00Z">
              <w:r w:rsidRPr="00D634F8">
                <w:rPr>
                  <w:rFonts w:ascii="Times New Roman" w:hAnsi="Times New Roman" w:hint="eastAsia"/>
                  <w:rPrChange w:id="4909" w:author="admin" w:date="2016-10-26T10:41:00Z">
                    <w:rPr>
                      <w:rFonts w:hint="eastAsia"/>
                      <w:b/>
                      <w:bCs/>
                      <w:i/>
                      <w:iCs/>
                      <w:color w:val="0000FF"/>
                      <w:u w:val="single"/>
                    </w:rPr>
                  </w:rPrChange>
                </w:rPr>
                <w:t>正在扫描状态</w:t>
              </w:r>
            </w:ins>
          </w:p>
        </w:tc>
      </w:tr>
      <w:tr w:rsidR="009601CD" w:rsidTr="009601CD">
        <w:trPr>
          <w:trHeight w:val="410"/>
          <w:jc w:val="center"/>
          <w:ins w:id="4910" w:author="admin" w:date="2016-10-25T15:19:00Z"/>
        </w:trPr>
        <w:tc>
          <w:tcPr>
            <w:tcW w:w="3945" w:type="dxa"/>
          </w:tcPr>
          <w:p w:rsidR="00EC62FF" w:rsidRDefault="00EC62FF">
            <w:pPr>
              <w:spacing w:before="0" w:after="0" w:line="360" w:lineRule="auto"/>
              <w:jc w:val="center"/>
              <w:rPr>
                <w:ins w:id="4911" w:author="admin" w:date="2016-10-25T15:19:00Z"/>
                <w:rFonts w:ascii="Times New Roman" w:hAnsi="Times New Roman"/>
                <w:rPrChange w:id="4912" w:author="admin" w:date="2016-10-26T10:44:00Z">
                  <w:rPr>
                    <w:ins w:id="4913" w:author="admin" w:date="2016-10-25T15:19:00Z"/>
                    <w:rFonts w:ascii="宋体" w:hAnsi="宋体" w:cs="宋体"/>
                    <w:noProof/>
                    <w:szCs w:val="24"/>
                  </w:rPr>
                </w:rPrChange>
              </w:rPr>
              <w:pPrChange w:id="4914" w:author="admin" w:date="2016-10-26T10:46:00Z">
                <w:pPr>
                  <w:widowControl/>
                  <w:spacing w:line="240" w:lineRule="auto"/>
                  <w:jc w:val="center"/>
                </w:pPr>
              </w:pPrChange>
            </w:pPr>
            <w:ins w:id="4915" w:author="admin" w:date="2016-10-25T15:19:00Z">
              <w:r>
                <w:rPr>
                  <w:rFonts w:ascii="Times New Roman" w:hAnsi="Times New Roman"/>
                  <w:noProof/>
                  <w:rPrChange w:id="4916" w:author="Unknown">
                    <w:rPr>
                      <w:b/>
                      <w:bCs/>
                      <w:i/>
                      <w:iCs/>
                      <w:noProof/>
                      <w:color w:val="0000FF"/>
                      <w:u w:val="single"/>
                    </w:rPr>
                  </w:rPrChange>
                </w:rPr>
                <w:drawing>
                  <wp:inline distT="0" distB="0" distL="0" distR="0">
                    <wp:extent cx="1699260" cy="376467"/>
                    <wp:effectExtent l="19050" t="0" r="0" b="0"/>
                    <wp:docPr id="162" name="图片 17" descr="ARQ.PNG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ARQ.PNG"/>
                            <pic:cNvPicPr/>
                          </pic:nvPicPr>
                          <pic:blipFill>
                            <a:blip r:embed="rId28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702718" cy="377233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5361" w:type="dxa"/>
          </w:tcPr>
          <w:p w:rsidR="00EC62FF" w:rsidRDefault="00D634F8">
            <w:pPr>
              <w:spacing w:before="0" w:after="0" w:line="360" w:lineRule="auto"/>
              <w:jc w:val="left"/>
              <w:rPr>
                <w:ins w:id="4917" w:author="admin" w:date="2016-10-25T15:19:00Z"/>
                <w:rFonts w:ascii="Times New Roman" w:hAnsi="Times New Roman"/>
                <w:rPrChange w:id="4918" w:author="admin" w:date="2016-10-26T10:41:00Z">
                  <w:rPr>
                    <w:ins w:id="4919" w:author="admin" w:date="2016-10-25T15:19:00Z"/>
                  </w:rPr>
                </w:rPrChange>
              </w:rPr>
              <w:pPrChange w:id="4920" w:author="admin" w:date="2016-10-26T10:44:00Z">
                <w:pPr>
                  <w:spacing w:line="360" w:lineRule="auto"/>
                  <w:jc w:val="left"/>
                </w:pPr>
              </w:pPrChange>
            </w:pPr>
            <w:ins w:id="4921" w:author="admin" w:date="2016-10-25T15:19:00Z">
              <w:r w:rsidRPr="00D634F8">
                <w:rPr>
                  <w:rFonts w:ascii="Times New Roman" w:hAnsi="Times New Roman"/>
                  <w:rPrChange w:id="4922" w:author="admin" w:date="2016-10-26T10:41:00Z">
                    <w:rPr>
                      <w:b/>
                      <w:bCs/>
                      <w:i/>
                      <w:iCs/>
                      <w:color w:val="0000FF"/>
                      <w:u w:val="single"/>
                    </w:rPr>
                  </w:rPrChange>
                </w:rPr>
                <w:t>ARQ</w:t>
              </w:r>
              <w:r w:rsidRPr="00D634F8">
                <w:rPr>
                  <w:rFonts w:ascii="Times New Roman" w:hAnsi="Times New Roman" w:hint="eastAsia"/>
                  <w:rPrChange w:id="4923" w:author="admin" w:date="2016-10-26T10:41:00Z">
                    <w:rPr>
                      <w:rFonts w:hint="eastAsia"/>
                      <w:b/>
                      <w:bCs/>
                      <w:i/>
                      <w:iCs/>
                      <w:color w:val="0000FF"/>
                      <w:u w:val="single"/>
                    </w:rPr>
                  </w:rPrChange>
                </w:rPr>
                <w:t>呼叫状态</w:t>
              </w:r>
            </w:ins>
          </w:p>
        </w:tc>
      </w:tr>
      <w:tr w:rsidR="009601CD" w:rsidTr="009601CD">
        <w:trPr>
          <w:trHeight w:val="410"/>
          <w:jc w:val="center"/>
          <w:ins w:id="4924" w:author="admin" w:date="2016-10-25T15:19:00Z"/>
        </w:trPr>
        <w:tc>
          <w:tcPr>
            <w:tcW w:w="3945" w:type="dxa"/>
          </w:tcPr>
          <w:p w:rsidR="00EC62FF" w:rsidRDefault="00D634F8">
            <w:pPr>
              <w:spacing w:before="0" w:after="0" w:line="360" w:lineRule="auto"/>
              <w:jc w:val="center"/>
              <w:rPr>
                <w:ins w:id="4925" w:author="admin" w:date="2016-10-25T15:19:00Z"/>
                <w:rFonts w:ascii="Times New Roman" w:hAnsi="Times New Roman"/>
                <w:rPrChange w:id="4926" w:author="admin" w:date="2016-10-26T10:44:00Z">
                  <w:rPr>
                    <w:ins w:id="4927" w:author="admin" w:date="2016-10-25T15:19:00Z"/>
                    <w:rFonts w:ascii="宋体" w:hAnsi="宋体" w:cs="宋体"/>
                    <w:noProof/>
                    <w:szCs w:val="24"/>
                  </w:rPr>
                </w:rPrChange>
              </w:rPr>
              <w:pPrChange w:id="4928" w:author="admin" w:date="2016-10-26T10:46:00Z">
                <w:pPr>
                  <w:widowControl/>
                  <w:spacing w:line="240" w:lineRule="auto"/>
                  <w:jc w:val="center"/>
                </w:pPr>
              </w:pPrChange>
            </w:pPr>
            <w:ins w:id="4929" w:author="admin" w:date="2016-10-25T15:19:00Z">
              <w:r w:rsidRPr="00D634F8">
                <w:rPr>
                  <w:rFonts w:ascii="Times New Roman" w:hAnsi="Times New Roman"/>
                  <w:rPrChange w:id="4930" w:author="admin" w:date="2016-10-26T10:44:00Z">
                    <w:rPr>
                      <w:rFonts w:hAnsi="宋体" w:cs="宋体"/>
                      <w:b/>
                      <w:bCs/>
                      <w:i/>
                      <w:iCs/>
                      <w:noProof/>
                      <w:color w:val="0000FF"/>
                      <w:szCs w:val="24"/>
                      <w:u w:val="single"/>
                    </w:rPr>
                  </w:rPrChange>
                </w:rPr>
                <w:commentReference w:id="4931"/>
              </w:r>
              <w:r w:rsidR="00EC62FF">
                <w:rPr>
                  <w:rFonts w:ascii="Times New Roman" w:hAnsi="Times New Roman"/>
                  <w:noProof/>
                  <w:rPrChange w:id="4932" w:author="Unknown">
                    <w:rPr>
                      <w:b/>
                      <w:bCs/>
                      <w:i/>
                      <w:iCs/>
                      <w:noProof/>
                      <w:color w:val="0000FF"/>
                      <w:u w:val="single"/>
                    </w:rPr>
                  </w:rPrChange>
                </w:rPr>
                <w:drawing>
                  <wp:inline distT="0" distB="0" distL="0" distR="0">
                    <wp:extent cx="1695450" cy="398929"/>
                    <wp:effectExtent l="19050" t="0" r="0" b="0"/>
                    <wp:docPr id="214" name="图片 18" descr="OUT BFEC.PNG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OUT BFEC.PNG"/>
                            <pic:cNvPicPr/>
                          </pic:nvPicPr>
                          <pic:blipFill>
                            <a:blip r:embed="rId28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695687" cy="39898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5361" w:type="dxa"/>
          </w:tcPr>
          <w:p w:rsidR="00EC62FF" w:rsidRDefault="00D634F8">
            <w:pPr>
              <w:spacing w:before="0" w:after="0" w:line="360" w:lineRule="auto"/>
              <w:jc w:val="left"/>
              <w:rPr>
                <w:ins w:id="4933" w:author="admin" w:date="2016-10-25T15:19:00Z"/>
                <w:rFonts w:ascii="Times New Roman" w:hAnsi="Times New Roman"/>
                <w:rPrChange w:id="4934" w:author="admin" w:date="2016-10-26T10:41:00Z">
                  <w:rPr>
                    <w:ins w:id="4935" w:author="admin" w:date="2016-10-25T15:19:00Z"/>
                  </w:rPr>
                </w:rPrChange>
              </w:rPr>
              <w:pPrChange w:id="4936" w:author="admin" w:date="2016-10-26T10:44:00Z">
                <w:pPr>
                  <w:spacing w:line="360" w:lineRule="auto"/>
                  <w:jc w:val="left"/>
                </w:pPr>
              </w:pPrChange>
            </w:pPr>
            <w:ins w:id="4937" w:author="admin" w:date="2016-10-25T15:19:00Z">
              <w:r w:rsidRPr="00D634F8">
                <w:rPr>
                  <w:rFonts w:ascii="Times New Roman" w:hAnsi="Times New Roman" w:hint="eastAsia"/>
                  <w:rPrChange w:id="4938" w:author="admin" w:date="2016-10-26T10:41:00Z">
                    <w:rPr>
                      <w:rFonts w:hint="eastAsia"/>
                      <w:b/>
                      <w:bCs/>
                      <w:i/>
                      <w:iCs/>
                      <w:color w:val="0000FF"/>
                      <w:u w:val="single"/>
                    </w:rPr>
                  </w:rPrChange>
                </w:rPr>
                <w:t>广播式</w:t>
              </w:r>
              <w:r w:rsidRPr="00D634F8">
                <w:rPr>
                  <w:rFonts w:ascii="Times New Roman" w:hAnsi="Times New Roman"/>
                  <w:rPrChange w:id="4939" w:author="admin" w:date="2016-10-26T10:41:00Z">
                    <w:rPr>
                      <w:b/>
                      <w:bCs/>
                      <w:i/>
                      <w:iCs/>
                      <w:color w:val="0000FF"/>
                      <w:u w:val="single"/>
                    </w:rPr>
                  </w:rPrChange>
                </w:rPr>
                <w:t>FEC</w:t>
              </w:r>
              <w:r w:rsidRPr="00D634F8">
                <w:rPr>
                  <w:rFonts w:ascii="Times New Roman" w:hAnsi="Times New Roman" w:hint="eastAsia"/>
                  <w:rPrChange w:id="4940" w:author="admin" w:date="2016-10-26T10:41:00Z">
                    <w:rPr>
                      <w:rFonts w:hint="eastAsia"/>
                      <w:b/>
                      <w:bCs/>
                      <w:i/>
                      <w:iCs/>
                      <w:color w:val="0000FF"/>
                      <w:u w:val="single"/>
                    </w:rPr>
                  </w:rPrChange>
                </w:rPr>
                <w:t>呼叫状态</w:t>
              </w:r>
            </w:ins>
          </w:p>
        </w:tc>
      </w:tr>
      <w:tr w:rsidR="009601CD" w:rsidTr="009601CD">
        <w:trPr>
          <w:trHeight w:val="410"/>
          <w:jc w:val="center"/>
          <w:ins w:id="4941" w:author="admin" w:date="2016-10-25T15:19:00Z"/>
        </w:trPr>
        <w:tc>
          <w:tcPr>
            <w:tcW w:w="3945" w:type="dxa"/>
          </w:tcPr>
          <w:p w:rsidR="00EC62FF" w:rsidRDefault="00EC62FF">
            <w:pPr>
              <w:spacing w:before="0" w:after="0" w:line="360" w:lineRule="auto"/>
              <w:jc w:val="center"/>
              <w:rPr>
                <w:ins w:id="4942" w:author="admin" w:date="2016-10-25T15:19:00Z"/>
                <w:rFonts w:ascii="Times New Roman" w:hAnsi="Times New Roman"/>
                <w:rPrChange w:id="4943" w:author="admin" w:date="2016-10-26T10:44:00Z">
                  <w:rPr>
                    <w:ins w:id="4944" w:author="admin" w:date="2016-10-25T15:19:00Z"/>
                    <w:rFonts w:ascii="宋体" w:hAnsi="宋体" w:cs="宋体"/>
                    <w:noProof/>
                    <w:szCs w:val="24"/>
                  </w:rPr>
                </w:rPrChange>
              </w:rPr>
              <w:pPrChange w:id="4945" w:author="admin" w:date="2016-10-26T10:46:00Z">
                <w:pPr>
                  <w:widowControl/>
                  <w:spacing w:line="240" w:lineRule="auto"/>
                  <w:jc w:val="center"/>
                </w:pPr>
              </w:pPrChange>
            </w:pPr>
            <w:ins w:id="4946" w:author="admin" w:date="2016-10-25T15:19:00Z">
              <w:r>
                <w:rPr>
                  <w:rFonts w:ascii="Times New Roman" w:hAnsi="Times New Roman"/>
                  <w:noProof/>
                  <w:rPrChange w:id="4947" w:author="Unknown">
                    <w:rPr>
                      <w:b/>
                      <w:bCs/>
                      <w:i/>
                      <w:iCs/>
                      <w:noProof/>
                      <w:color w:val="0000FF"/>
                      <w:u w:val="single"/>
                    </w:rPr>
                  </w:rPrChange>
                </w:rPr>
                <w:drawing>
                  <wp:inline distT="0" distB="0" distL="0" distR="0">
                    <wp:extent cx="1680210" cy="395343"/>
                    <wp:effectExtent l="19050" t="0" r="0" b="0"/>
                    <wp:docPr id="215" name="图片 20" descr="OUT SFEC.PNG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OUT SFEC.PNG"/>
                            <pic:cNvPicPr/>
                          </pic:nvPicPr>
                          <pic:blipFill>
                            <a:blip r:embed="rId28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680445" cy="395398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5361" w:type="dxa"/>
          </w:tcPr>
          <w:p w:rsidR="00EC62FF" w:rsidRDefault="00D634F8">
            <w:pPr>
              <w:spacing w:before="0" w:after="0" w:line="360" w:lineRule="auto"/>
              <w:jc w:val="left"/>
              <w:rPr>
                <w:ins w:id="4948" w:author="admin" w:date="2016-10-25T15:19:00Z"/>
                <w:rFonts w:ascii="Times New Roman" w:hAnsi="Times New Roman"/>
                <w:rPrChange w:id="4949" w:author="admin" w:date="2016-10-26T10:41:00Z">
                  <w:rPr>
                    <w:ins w:id="4950" w:author="admin" w:date="2016-10-25T15:19:00Z"/>
                  </w:rPr>
                </w:rPrChange>
              </w:rPr>
              <w:pPrChange w:id="4951" w:author="admin" w:date="2016-10-26T10:44:00Z">
                <w:pPr>
                  <w:spacing w:line="360" w:lineRule="auto"/>
                  <w:jc w:val="left"/>
                </w:pPr>
              </w:pPrChange>
            </w:pPr>
            <w:ins w:id="4952" w:author="admin" w:date="2016-10-25T15:19:00Z">
              <w:r w:rsidRPr="00D634F8">
                <w:rPr>
                  <w:rFonts w:ascii="Times New Roman" w:hAnsi="Times New Roman" w:hint="eastAsia"/>
                  <w:rPrChange w:id="4953" w:author="admin" w:date="2016-10-26T10:41:00Z">
                    <w:rPr>
                      <w:rFonts w:hint="eastAsia"/>
                      <w:b/>
                      <w:bCs/>
                      <w:i/>
                      <w:iCs/>
                      <w:color w:val="0000FF"/>
                      <w:u w:val="single"/>
                    </w:rPr>
                  </w:rPrChange>
                </w:rPr>
                <w:t>选择式</w:t>
              </w:r>
              <w:r w:rsidRPr="00D634F8">
                <w:rPr>
                  <w:rFonts w:ascii="Times New Roman" w:hAnsi="Times New Roman"/>
                  <w:rPrChange w:id="4954" w:author="admin" w:date="2016-10-26T10:41:00Z">
                    <w:rPr>
                      <w:b/>
                      <w:bCs/>
                      <w:i/>
                      <w:iCs/>
                      <w:color w:val="0000FF"/>
                      <w:u w:val="single"/>
                    </w:rPr>
                  </w:rPrChange>
                </w:rPr>
                <w:t>FEC</w:t>
              </w:r>
              <w:r w:rsidRPr="00D634F8">
                <w:rPr>
                  <w:rFonts w:ascii="Times New Roman" w:hAnsi="Times New Roman" w:hint="eastAsia"/>
                  <w:rPrChange w:id="4955" w:author="admin" w:date="2016-10-26T10:41:00Z">
                    <w:rPr>
                      <w:rFonts w:hint="eastAsia"/>
                      <w:b/>
                      <w:bCs/>
                      <w:i/>
                      <w:iCs/>
                      <w:color w:val="0000FF"/>
                      <w:u w:val="single"/>
                    </w:rPr>
                  </w:rPrChange>
                </w:rPr>
                <w:t>呼叫状态</w:t>
              </w:r>
            </w:ins>
          </w:p>
        </w:tc>
      </w:tr>
      <w:tr w:rsidR="009601CD" w:rsidTr="009601CD">
        <w:trPr>
          <w:trHeight w:val="410"/>
          <w:jc w:val="center"/>
          <w:ins w:id="4956" w:author="admin" w:date="2016-10-25T15:19:00Z"/>
        </w:trPr>
        <w:tc>
          <w:tcPr>
            <w:tcW w:w="3945" w:type="dxa"/>
          </w:tcPr>
          <w:p w:rsidR="00EC62FF" w:rsidRDefault="00EC62FF">
            <w:pPr>
              <w:spacing w:before="0" w:after="0" w:line="360" w:lineRule="auto"/>
              <w:jc w:val="center"/>
              <w:rPr>
                <w:ins w:id="4957" w:author="admin" w:date="2016-10-25T15:19:00Z"/>
                <w:rFonts w:ascii="Times New Roman" w:hAnsi="Times New Roman"/>
                <w:rPrChange w:id="4958" w:author="admin" w:date="2016-10-26T10:44:00Z">
                  <w:rPr>
                    <w:ins w:id="4959" w:author="admin" w:date="2016-10-25T15:19:00Z"/>
                    <w:rFonts w:ascii="宋体" w:hAnsi="宋体" w:cs="宋体"/>
                    <w:noProof/>
                    <w:szCs w:val="24"/>
                  </w:rPr>
                </w:rPrChange>
              </w:rPr>
              <w:pPrChange w:id="4960" w:author="admin" w:date="2016-10-26T10:46:00Z">
                <w:pPr>
                  <w:widowControl/>
                  <w:spacing w:line="240" w:lineRule="auto"/>
                  <w:jc w:val="center"/>
                </w:pPr>
              </w:pPrChange>
            </w:pPr>
            <w:ins w:id="4961" w:author="admin" w:date="2016-10-25T15:19:00Z">
              <w:r>
                <w:rPr>
                  <w:rFonts w:ascii="Times New Roman" w:hAnsi="Times New Roman"/>
                  <w:noProof/>
                  <w:rPrChange w:id="4962" w:author="Unknown">
                    <w:rPr>
                      <w:b/>
                      <w:bCs/>
                      <w:i/>
                      <w:iCs/>
                      <w:noProof/>
                      <w:color w:val="0000FF"/>
                      <w:u w:val="single"/>
                    </w:rPr>
                  </w:rPrChange>
                </w:rPr>
                <w:drawing>
                  <wp:inline distT="0" distB="0" distL="0" distR="0">
                    <wp:extent cx="1687830" cy="320474"/>
                    <wp:effectExtent l="19050" t="0" r="7620" b="0"/>
                    <wp:docPr id="217" name="图片 22" descr="INC FEC.PNG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INC FEC.PNG"/>
                            <pic:cNvPicPr/>
                          </pic:nvPicPr>
                          <pic:blipFill>
                            <a:blip r:embed="rId28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713490" cy="325346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</w:tc>
        <w:tc>
          <w:tcPr>
            <w:tcW w:w="5361" w:type="dxa"/>
          </w:tcPr>
          <w:p w:rsidR="00EC62FF" w:rsidRDefault="00D634F8">
            <w:pPr>
              <w:spacing w:before="0" w:after="0" w:line="360" w:lineRule="auto"/>
              <w:jc w:val="left"/>
              <w:rPr>
                <w:ins w:id="4963" w:author="admin" w:date="2016-10-25T15:19:00Z"/>
                <w:rFonts w:ascii="Times New Roman" w:hAnsi="Times New Roman"/>
                <w:rPrChange w:id="4964" w:author="admin" w:date="2016-10-26T10:44:00Z">
                  <w:rPr>
                    <w:ins w:id="4965" w:author="admin" w:date="2016-10-25T15:19:00Z"/>
                  </w:rPr>
                </w:rPrChange>
              </w:rPr>
              <w:pPrChange w:id="4966" w:author="admin" w:date="2016-10-26T10:44:00Z">
                <w:pPr>
                  <w:spacing w:line="360" w:lineRule="auto"/>
                  <w:jc w:val="left"/>
                </w:pPr>
              </w:pPrChange>
            </w:pPr>
            <w:ins w:id="4967" w:author="admin" w:date="2016-10-25T15:19:00Z">
              <w:r w:rsidRPr="00D634F8">
                <w:rPr>
                  <w:rFonts w:ascii="Times New Roman" w:hAnsi="Times New Roman"/>
                  <w:rPrChange w:id="4968" w:author="admin" w:date="2016-10-26T10:41:00Z">
                    <w:rPr>
                      <w:b/>
                      <w:bCs/>
                      <w:i/>
                      <w:iCs/>
                      <w:color w:val="0000FF"/>
                      <w:u w:val="single"/>
                    </w:rPr>
                  </w:rPrChange>
                </w:rPr>
                <w:t>FEC</w:t>
              </w:r>
              <w:r w:rsidRPr="00D634F8">
                <w:rPr>
                  <w:rFonts w:ascii="Times New Roman" w:hAnsi="Times New Roman" w:hint="eastAsia"/>
                  <w:rPrChange w:id="4969" w:author="admin" w:date="2016-10-26T10:41:00Z">
                    <w:rPr>
                      <w:rFonts w:hint="eastAsia"/>
                      <w:b/>
                      <w:bCs/>
                      <w:i/>
                      <w:iCs/>
                      <w:color w:val="0000FF"/>
                      <w:u w:val="single"/>
                    </w:rPr>
                  </w:rPrChange>
                </w:rPr>
                <w:t>接收状态</w:t>
              </w:r>
            </w:ins>
          </w:p>
        </w:tc>
      </w:tr>
    </w:tbl>
    <w:p w:rsidR="00EC62FF" w:rsidRDefault="00EC62FF">
      <w:pPr>
        <w:rPr>
          <w:ins w:id="4970" w:author="admin" w:date="2016-10-27T16:57:00Z"/>
          <w:rPrChange w:id="4971" w:author="admin" w:date="2016-10-27T16:57:00Z">
            <w:rPr>
              <w:ins w:id="4972" w:author="admin" w:date="2016-10-27T16:57:00Z"/>
            </w:rPr>
          </w:rPrChange>
        </w:rPr>
        <w:pPrChange w:id="4973" w:author="admin" w:date="2016-10-27T16:57:00Z">
          <w:pPr>
            <w:pStyle w:val="20"/>
            <w:keepNext w:val="0"/>
            <w:keepLines w:val="0"/>
            <w:widowControl/>
            <w:numPr>
              <w:ilvl w:val="1"/>
            </w:numPr>
            <w:adjustRightInd w:val="0"/>
            <w:snapToGrid w:val="0"/>
            <w:spacing w:before="120" w:after="120" w:line="360" w:lineRule="atLeast"/>
            <w:textAlignment w:val="baseline"/>
          </w:pPr>
        </w:pPrChange>
      </w:pPr>
      <w:bookmarkStart w:id="4974" w:name="_Toc461104746"/>
      <w:bookmarkStart w:id="4975" w:name="_Toc461459458"/>
    </w:p>
    <w:p w:rsidR="00EC62FF" w:rsidRDefault="00D634F8">
      <w:pPr>
        <w:pStyle w:val="30"/>
        <w:numPr>
          <w:ilvl w:val="2"/>
          <w:numId w:val="4"/>
        </w:numPr>
        <w:spacing w:before="0" w:after="0" w:line="360" w:lineRule="auto"/>
        <w:rPr>
          <w:ins w:id="4976" w:author="admin" w:date="2016-10-25T15:19:00Z"/>
          <w:rFonts w:ascii="Times New Roman" w:hAnsi="Times New Roman"/>
          <w:rPrChange w:id="4977" w:author="admin" w:date="2016-10-25T15:24:00Z">
            <w:rPr>
              <w:ins w:id="4978" w:author="admin" w:date="2016-10-25T15:19:00Z"/>
            </w:rPr>
          </w:rPrChange>
        </w:rPr>
        <w:pPrChange w:id="4979" w:author="admin" w:date="2016-10-25T15:24:00Z">
          <w:pPr>
            <w:pStyle w:val="20"/>
            <w:keepNext w:val="0"/>
            <w:keepLines w:val="0"/>
            <w:widowControl/>
            <w:numPr>
              <w:ilvl w:val="1"/>
            </w:numPr>
            <w:adjustRightInd w:val="0"/>
            <w:snapToGrid w:val="0"/>
            <w:spacing w:before="120" w:after="120" w:line="360" w:lineRule="atLeast"/>
            <w:textAlignment w:val="baseline"/>
          </w:pPr>
        </w:pPrChange>
      </w:pPr>
      <w:bookmarkStart w:id="4980" w:name="_Toc465435347"/>
      <w:ins w:id="4981" w:author="admin" w:date="2016-10-25T15:19:00Z">
        <w:r w:rsidRPr="00D634F8">
          <w:rPr>
            <w:rFonts w:ascii="Times New Roman" w:hAnsi="Times New Roman"/>
            <w:rPrChange w:id="4982" w:author="admin" w:date="2016-10-25T15:24:00Z">
              <w:rPr>
                <w:b w:val="0"/>
                <w:bCs w:val="0"/>
                <w:i/>
                <w:iCs/>
                <w:color w:val="0000FF"/>
                <w:u w:val="single"/>
              </w:rPr>
            </w:rPrChange>
          </w:rPr>
          <w:t>Call</w:t>
        </w:r>
        <w:bookmarkEnd w:id="4974"/>
        <w:bookmarkEnd w:id="4975"/>
        <w:bookmarkEnd w:id="4980"/>
      </w:ins>
    </w:p>
    <w:p w:rsidR="00EC62FF" w:rsidRDefault="00D634F8">
      <w:pPr>
        <w:spacing w:before="0" w:after="0" w:line="360" w:lineRule="auto"/>
        <w:ind w:firstLineChars="200" w:firstLine="420"/>
        <w:rPr>
          <w:ins w:id="4983" w:author="admin" w:date="2016-10-25T15:19:00Z"/>
          <w:rFonts w:ascii="Times New Roman" w:hAnsi="Times New Roman"/>
          <w:rPrChange w:id="4984" w:author="admin" w:date="2016-10-25T15:39:00Z">
            <w:rPr>
              <w:ins w:id="4985" w:author="admin" w:date="2016-10-25T15:19:00Z"/>
              <w:rFonts w:ascii="宋体" w:hAnsi="宋体"/>
            </w:rPr>
          </w:rPrChange>
        </w:rPr>
        <w:pPrChange w:id="4986" w:author="admin" w:date="2016-10-25T15:39:00Z">
          <w:pPr/>
        </w:pPrChange>
      </w:pPr>
      <w:ins w:id="4987" w:author="admin" w:date="2016-10-25T15:19:00Z">
        <w:r w:rsidRPr="00D634F8">
          <w:rPr>
            <w:rFonts w:ascii="Times New Roman" w:hAnsi="Times New Roman"/>
            <w:rPrChange w:id="4988" w:author="admin" w:date="2016-10-25T15:39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Call</w:t>
        </w:r>
        <w:r w:rsidRPr="00D634F8">
          <w:rPr>
            <w:rFonts w:ascii="Times New Roman" w:hAnsi="Times New Roman" w:hint="eastAsia"/>
            <w:rPrChange w:id="4989" w:author="admin" w:date="2016-10-25T15:39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界面如</w:t>
        </w:r>
        <w:r w:rsidRPr="00D634F8">
          <w:rPr>
            <w:rFonts w:ascii="Times New Roman" w:hAnsi="Times New Roman"/>
            <w:rPrChange w:id="4990" w:author="admin" w:date="2016-10-25T15:39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Pr="00D634F8">
          <w:rPr>
            <w:rFonts w:ascii="Times New Roman" w:hAnsi="Times New Roman"/>
            <w:rPrChange w:id="4991" w:author="admin" w:date="2016-10-25T15:39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 xml:space="preserve"> REF _Ref460233449 \h 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Pr="00D634F8">
        <w:rPr>
          <w:rFonts w:ascii="Times New Roman" w:hAnsi="Times New Roman"/>
          <w:rPrChange w:id="4992" w:author="admin" w:date="2016-10-25T15:39:00Z">
            <w:rPr>
              <w:rFonts w:ascii="Times New Roman" w:hAnsi="Times New Roman"/>
            </w:rPr>
          </w:rPrChange>
        </w:rPr>
      </w:r>
      <w:ins w:id="4993" w:author="admin" w:date="2016-10-25T15:19:00Z">
        <w:r w:rsidRPr="00D634F8">
          <w:rPr>
            <w:rFonts w:ascii="Times New Roman" w:hAnsi="Times New Roman"/>
            <w:rPrChange w:id="4994" w:author="admin" w:date="2016-10-25T15:39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4995" w:author="admin" w:date="2016-10-27T15:32:00Z">
        <w:r w:rsidRPr="00D634F8">
          <w:rPr>
            <w:rFonts w:ascii="Times New Roman" w:hAnsi="Times New Roman" w:hint="eastAsia"/>
            <w:rPrChange w:id="4996" w:author="admin" w:date="2016-10-27T15:32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图</w:t>
        </w:r>
        <w:r w:rsidRPr="00D634F8">
          <w:rPr>
            <w:rFonts w:ascii="黑体" w:eastAsia="黑体" w:hAnsi="黑体"/>
            <w:szCs w:val="20"/>
            <w:rPrChange w:id="4997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227</w:t>
        </w:r>
      </w:ins>
      <w:ins w:id="4998" w:author="admin" w:date="2016-10-25T15:19:00Z">
        <w:r w:rsidRPr="00D634F8">
          <w:rPr>
            <w:rFonts w:ascii="Times New Roman" w:hAnsi="Times New Roman"/>
            <w:rPrChange w:id="4999" w:author="admin" w:date="2016-10-25T15:39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 w:rsidRPr="00D634F8">
          <w:rPr>
            <w:rFonts w:ascii="Times New Roman" w:hAnsi="Times New Roman" w:hint="eastAsia"/>
            <w:rPrChange w:id="5000" w:author="admin" w:date="2016-10-25T15:39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所示。①设置信道号，②设置发射频率，③设置接收频率，④个人呼叫流程，⑤台站呼叫流程，⑥当前工作界面指示，⑦返回</w:t>
        </w:r>
        <w:r w:rsidRPr="00D634F8">
          <w:rPr>
            <w:rFonts w:ascii="Times New Roman" w:hAnsi="Times New Roman"/>
            <w:rPrChange w:id="5001" w:author="admin" w:date="2016-10-25T15:39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Home</w:t>
        </w:r>
        <w:r w:rsidRPr="00D634F8">
          <w:rPr>
            <w:rFonts w:ascii="Times New Roman" w:hAnsi="Times New Roman" w:hint="eastAsia"/>
            <w:rPrChange w:id="5002" w:author="admin" w:date="2016-10-25T15:39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界面。</w:t>
        </w:r>
      </w:ins>
    </w:p>
    <w:p w:rsidR="00EC62FF" w:rsidRDefault="00D634F8">
      <w:pPr>
        <w:spacing w:before="0" w:after="0" w:line="360" w:lineRule="auto"/>
        <w:ind w:firstLineChars="200" w:firstLine="420"/>
        <w:rPr>
          <w:ins w:id="5003" w:author="admin" w:date="2016-10-25T15:19:00Z"/>
          <w:rFonts w:ascii="Times New Roman" w:hAnsi="Times New Roman"/>
          <w:rPrChange w:id="5004" w:author="admin" w:date="2016-10-25T15:39:00Z">
            <w:rPr>
              <w:ins w:id="5005" w:author="admin" w:date="2016-10-25T15:19:00Z"/>
            </w:rPr>
          </w:rPrChange>
        </w:rPr>
        <w:pPrChange w:id="5006" w:author="admin" w:date="2016-10-25T15:39:00Z">
          <w:pPr/>
        </w:pPrChange>
      </w:pPr>
      <w:ins w:id="5007" w:author="admin" w:date="2016-10-25T15:19:00Z">
        <w:r w:rsidRPr="00D634F8">
          <w:rPr>
            <w:rFonts w:ascii="Times New Roman" w:hAnsi="Times New Roman"/>
            <w:rPrChange w:id="5008" w:author="admin" w:date="2016-10-25T15:39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Call</w:t>
        </w:r>
        <w:r w:rsidRPr="00D634F8">
          <w:rPr>
            <w:rFonts w:ascii="Times New Roman" w:hAnsi="Times New Roman" w:hint="eastAsia"/>
            <w:rPrChange w:id="5009" w:author="admin" w:date="2016-10-25T15:39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界面功能</w:t>
        </w:r>
      </w:ins>
      <w:ins w:id="5010" w:author="admin" w:date="2016-10-26T09:07:00Z">
        <w:r w:rsidR="00700255">
          <w:rPr>
            <w:rFonts w:ascii="Times New Roman" w:hAnsi="Times New Roman" w:hint="eastAsia"/>
          </w:rPr>
          <w:t>包括</w:t>
        </w:r>
      </w:ins>
      <w:ins w:id="5011" w:author="admin" w:date="2016-10-25T15:19:00Z">
        <w:r w:rsidRPr="00D634F8">
          <w:rPr>
            <w:rFonts w:ascii="Times New Roman" w:hAnsi="Times New Roman"/>
            <w:rPrChange w:id="5012" w:author="admin" w:date="2016-10-25T15:39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发起呼叫</w:t>
        </w:r>
      </w:ins>
      <w:ins w:id="5013" w:author="admin" w:date="2016-10-26T09:07:00Z">
        <w:r w:rsidR="00545592">
          <w:rPr>
            <w:rFonts w:ascii="Times New Roman" w:hAnsi="Times New Roman" w:hint="eastAsia"/>
          </w:rPr>
          <w:t>和</w:t>
        </w:r>
      </w:ins>
      <w:ins w:id="5014" w:author="admin" w:date="2016-10-25T15:19:00Z">
        <w:r w:rsidRPr="00D634F8">
          <w:rPr>
            <w:rFonts w:ascii="Times New Roman" w:hAnsi="Times New Roman" w:hint="eastAsia"/>
            <w:rPrChange w:id="5015" w:author="admin" w:date="2016-10-25T15:39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等待接收。</w:t>
        </w:r>
      </w:ins>
    </w:p>
    <w:p w:rsidR="00EC62FF" w:rsidRDefault="008B43FA" w:rsidP="007111D4">
      <w:pPr>
        <w:widowControl/>
        <w:spacing w:beforeLines="50" w:after="0" w:line="360" w:lineRule="auto"/>
        <w:jc w:val="center"/>
        <w:rPr>
          <w:ins w:id="5016" w:author="admin" w:date="2016-10-25T15:19:00Z"/>
          <w:kern w:val="0"/>
          <w:sz w:val="24"/>
          <w:szCs w:val="24"/>
          <w:rPrChange w:id="5017" w:author="admin" w:date="2016-10-27T16:00:00Z">
            <w:rPr>
              <w:ins w:id="5018" w:author="admin" w:date="2016-10-25T15:19:00Z"/>
            </w:rPr>
          </w:rPrChange>
        </w:rPr>
        <w:pPrChange w:id="5019" w:author="admin" w:date="2016-10-31T15:42:00Z">
          <w:pPr>
            <w:jc w:val="center"/>
          </w:pPr>
        </w:pPrChange>
      </w:pPr>
      <w:ins w:id="5020" w:author="admin" w:date="2016-10-25T15:19:00Z">
        <w:r w:rsidRPr="004F7AF4">
          <w:rPr>
            <w:kern w:val="0"/>
            <w:sz w:val="24"/>
            <w:szCs w:val="24"/>
            <w:rPrChange w:id="5021" w:author="admin" w:date="2016-10-27T16:00:00Z">
              <w:rPr>
                <w:kern w:val="0"/>
                <w:sz w:val="24"/>
                <w:szCs w:val="24"/>
              </w:rPr>
            </w:rPrChange>
          </w:rPr>
          <w:object w:dxaOrig="10136" w:dyaOrig="4666">
            <v:shape id="_x0000_i1031" type="#_x0000_t75" style="width:279.25pt;height:175.65pt" o:ole="">
              <v:imagedata r:id="rId290" o:title="" cropleft="8836f" cropright="8731f"/>
            </v:shape>
            <o:OLEObject Type="Embed" ProgID="Visio.Drawing.11" ShapeID="_x0000_i1031" DrawAspect="Content" ObjectID="_1539436265" r:id="rId291"/>
          </w:object>
        </w:r>
      </w:ins>
    </w:p>
    <w:p w:rsidR="00EC62FF" w:rsidRDefault="00D634F8" w:rsidP="007111D4">
      <w:pPr>
        <w:pStyle w:val="af5"/>
        <w:spacing w:afterLines="50"/>
        <w:rPr>
          <w:ins w:id="5022" w:author="admin" w:date="2016-10-25T15:19:00Z"/>
          <w:rPrChange w:id="5023" w:author="admin" w:date="2016-10-26T11:15:00Z">
            <w:rPr>
              <w:ins w:id="5024" w:author="admin" w:date="2016-10-25T15:19:00Z"/>
              <w:rFonts w:ascii="Times New Roman" w:hAnsi="Times New Roman"/>
              <w:color w:val="000080"/>
              <w:sz w:val="24"/>
            </w:rPr>
          </w:rPrChange>
        </w:rPr>
        <w:pPrChange w:id="5025" w:author="admin" w:date="2016-10-31T15:42:00Z">
          <w:pPr>
            <w:pStyle w:val="af5"/>
          </w:pPr>
        </w:pPrChange>
      </w:pPr>
      <w:bookmarkStart w:id="5026" w:name="_Ref460233449"/>
      <w:bookmarkStart w:id="5027" w:name="_Ref460233421"/>
      <w:ins w:id="5028" w:author="admin" w:date="2016-10-25T15:19:00Z">
        <w:r w:rsidRPr="00D634F8">
          <w:rPr>
            <w:rFonts w:hint="eastAsia"/>
            <w:rPrChange w:id="5029" w:author="admin" w:date="2016-10-26T11:15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图</w:t>
        </w:r>
      </w:ins>
      <w:ins w:id="5030" w:author="admin" w:date="2016-10-26T10:14:00Z">
        <w:r w:rsidRPr="00D634F8">
          <w:rPr>
            <w:rPrChange w:id="5031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</w:t>
        </w:r>
      </w:ins>
      <w:ins w:id="5032" w:author="admin" w:date="2016-10-25T15:19:00Z">
        <w:r w:rsidRPr="00D634F8">
          <w:rPr>
            <w:rPrChange w:id="5033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begin"/>
        </w:r>
        <w:r w:rsidRPr="00D634F8">
          <w:rPr>
            <w:rPrChange w:id="5034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5035" w:author="admin" w:date="2016-10-26T11:15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>图</w:instrText>
        </w:r>
        <w:r w:rsidRPr="00D634F8">
          <w:rPr>
            <w:rPrChange w:id="5036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 xml:space="preserve"> \* ARABIC</w:instrText>
        </w:r>
        <w:r w:rsidRPr="00D634F8">
          <w:rPr>
            <w:rPrChange w:id="5037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separate"/>
        </w:r>
      </w:ins>
      <w:ins w:id="5038" w:author="admin" w:date="2016-10-27T15:32:00Z">
        <w:r w:rsidR="00415D72">
          <w:t>227</w:t>
        </w:r>
      </w:ins>
      <w:ins w:id="5039" w:author="admin" w:date="2016-10-25T15:19:00Z">
        <w:r w:rsidRPr="00D634F8">
          <w:rPr>
            <w:rPrChange w:id="5040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end"/>
        </w:r>
        <w:bookmarkEnd w:id="5026"/>
        <w:r w:rsidRPr="00D634F8">
          <w:rPr>
            <w:rPrChange w:id="5041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</w:t>
        </w:r>
      </w:ins>
      <w:ins w:id="5042" w:author="admin" w:date="2016-10-26T10:14:00Z">
        <w:r w:rsidRPr="00D634F8">
          <w:rPr>
            <w:rPrChange w:id="5043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</w:t>
        </w:r>
      </w:ins>
      <w:ins w:id="5044" w:author="admin" w:date="2016-10-25T15:19:00Z">
        <w:r w:rsidRPr="00D634F8">
          <w:rPr>
            <w:rFonts w:hint="eastAsia"/>
            <w:rPrChange w:id="5045" w:author="admin" w:date="2016-10-26T11:15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Call界面</w:t>
        </w:r>
        <w:bookmarkEnd w:id="5027"/>
      </w:ins>
    </w:p>
    <w:p w:rsidR="00EC62FF" w:rsidRDefault="00D634F8">
      <w:pPr>
        <w:pStyle w:val="41"/>
        <w:numPr>
          <w:ilvl w:val="3"/>
          <w:numId w:val="4"/>
        </w:numPr>
        <w:spacing w:before="0" w:after="0" w:line="360" w:lineRule="auto"/>
        <w:rPr>
          <w:ins w:id="5046" w:author="admin" w:date="2016-10-25T15:19:00Z"/>
          <w:rFonts w:ascii="Times New Roman" w:hAnsi="Times New Roman"/>
          <w:rPrChange w:id="5047" w:author="admin" w:date="2016-10-25T15:27:00Z">
            <w:rPr>
              <w:ins w:id="5048" w:author="admin" w:date="2016-10-25T15:19:00Z"/>
            </w:rPr>
          </w:rPrChange>
        </w:rPr>
        <w:pPrChange w:id="5049" w:author="admin" w:date="2016-10-25T15:27:00Z">
          <w:pPr>
            <w:pStyle w:val="30"/>
            <w:keepNext w:val="0"/>
            <w:keepLines w:val="0"/>
            <w:widowControl/>
            <w:numPr>
              <w:ilvl w:val="2"/>
            </w:numPr>
            <w:adjustRightInd w:val="0"/>
            <w:snapToGrid w:val="0"/>
            <w:spacing w:before="120" w:after="120" w:line="360" w:lineRule="atLeast"/>
            <w:textAlignment w:val="baseline"/>
          </w:pPr>
        </w:pPrChange>
      </w:pPr>
      <w:bookmarkStart w:id="5050" w:name="_Toc459963964"/>
      <w:ins w:id="5051" w:author="admin" w:date="2016-10-25T15:19:00Z">
        <w:r w:rsidRPr="00D634F8">
          <w:rPr>
            <w:rFonts w:ascii="Times New Roman" w:hAnsi="Times New Roman" w:hint="eastAsia"/>
            <w:rPrChange w:id="5052" w:author="admin" w:date="2016-10-25T15:27:00Z">
              <w:rPr>
                <w:rFonts w:hint="eastAsia"/>
                <w:b w:val="0"/>
                <w:bCs w:val="0"/>
                <w:i/>
                <w:iCs/>
                <w:color w:val="0000FF"/>
                <w:u w:val="single"/>
              </w:rPr>
            </w:rPrChange>
          </w:rPr>
          <w:t>呼叫</w:t>
        </w:r>
        <w:bookmarkEnd w:id="5050"/>
      </w:ins>
    </w:p>
    <w:p w:rsidR="00EC62FF" w:rsidRDefault="00D634F8">
      <w:pPr>
        <w:rPr>
          <w:ins w:id="5053" w:author="admin" w:date="2016-10-25T15:59:00Z"/>
          <w:b/>
          <w:sz w:val="24"/>
          <w:szCs w:val="24"/>
          <w:rPrChange w:id="5054" w:author="admin" w:date="2016-10-25T15:59:00Z">
            <w:rPr>
              <w:ins w:id="5055" w:author="admin" w:date="2016-10-25T15:59:00Z"/>
              <w:b w:val="0"/>
            </w:rPr>
          </w:rPrChange>
        </w:rPr>
        <w:pPrChange w:id="5056" w:author="admin" w:date="2016-10-25T15:49:00Z">
          <w:pPr>
            <w:pStyle w:val="41"/>
            <w:keepNext w:val="0"/>
            <w:keepLines w:val="0"/>
            <w:widowControl/>
            <w:numPr>
              <w:ilvl w:val="3"/>
            </w:numPr>
            <w:adjustRightInd w:val="0"/>
            <w:snapToGrid w:val="0"/>
            <w:spacing w:before="120" w:after="120" w:line="360" w:lineRule="atLeast"/>
            <w:textAlignment w:val="baseline"/>
          </w:pPr>
        </w:pPrChange>
      </w:pPr>
      <w:ins w:id="5057" w:author="admin" w:date="2016-10-25T15:19:00Z">
        <w:r w:rsidRPr="00D634F8">
          <w:rPr>
            <w:rFonts w:hint="eastAsia"/>
            <w:b/>
            <w:sz w:val="24"/>
            <w:szCs w:val="24"/>
            <w:rPrChange w:id="5058" w:author="admin" w:date="2016-10-25T15:59:00Z">
              <w:rPr>
                <w:rFonts w:hint="eastAsia"/>
                <w:i/>
                <w:iCs/>
                <w:color w:val="0000FF"/>
                <w:u w:val="single"/>
              </w:rPr>
            </w:rPrChange>
          </w:rPr>
          <w:t>个人呼叫</w:t>
        </w:r>
      </w:ins>
    </w:p>
    <w:p w:rsidR="00EC62FF" w:rsidRDefault="00AA6FB6">
      <w:pPr>
        <w:spacing w:before="0" w:after="0" w:line="360" w:lineRule="auto"/>
        <w:ind w:firstLineChars="200" w:firstLine="420"/>
        <w:rPr>
          <w:ins w:id="5059" w:author="admin" w:date="2016-10-25T16:00:00Z"/>
          <w:rFonts w:ascii="Times New Roman" w:hAnsi="Times New Roman"/>
        </w:rPr>
        <w:pPrChange w:id="5060" w:author="admin" w:date="2016-10-25T15:39:00Z">
          <w:pPr>
            <w:pStyle w:val="af6"/>
            <w:numPr>
              <w:numId w:val="17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5061" w:author="admin" w:date="2016-10-25T16:00:00Z">
        <w:r>
          <w:rPr>
            <w:rFonts w:ascii="Times New Roman" w:hAnsi="Times New Roman" w:hint="eastAsia"/>
          </w:rPr>
          <w:t>个人呼叫步骤如下：</w:t>
        </w:r>
      </w:ins>
    </w:p>
    <w:p w:rsidR="00EC62FF" w:rsidRDefault="00AA6FB6">
      <w:pPr>
        <w:spacing w:before="0" w:after="0" w:line="360" w:lineRule="auto"/>
        <w:ind w:firstLineChars="200" w:firstLine="420"/>
        <w:rPr>
          <w:ins w:id="5062" w:author="admin" w:date="2016-10-25T15:19:00Z"/>
          <w:rFonts w:ascii="Times New Roman" w:hAnsi="Times New Roman"/>
          <w:rPrChange w:id="5063" w:author="admin" w:date="2016-10-25T15:39:00Z">
            <w:rPr>
              <w:ins w:id="5064" w:author="admin" w:date="2016-10-25T15:19:00Z"/>
            </w:rPr>
          </w:rPrChange>
        </w:rPr>
        <w:pPrChange w:id="5065" w:author="admin" w:date="2016-10-25T15:39:00Z">
          <w:pPr>
            <w:pStyle w:val="af6"/>
            <w:numPr>
              <w:numId w:val="17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5066" w:author="admin" w:date="2016-10-25T16:00:00Z">
        <w:r>
          <w:rPr>
            <w:rFonts w:ascii="Times New Roman" w:hAnsi="Times New Roman" w:hint="eastAsia"/>
          </w:rPr>
          <w:t>1</w:t>
        </w:r>
        <w:r>
          <w:rPr>
            <w:rFonts w:ascii="Times New Roman" w:hAnsi="Times New Roman" w:hint="eastAsia"/>
          </w:rPr>
          <w:t>、</w:t>
        </w:r>
      </w:ins>
      <w:ins w:id="5067" w:author="admin" w:date="2016-10-25T15:19:00Z">
        <w:r w:rsidR="00D634F8" w:rsidRPr="00D634F8">
          <w:rPr>
            <w:rFonts w:ascii="Times New Roman" w:hAnsi="Times New Roman" w:hint="eastAsia"/>
            <w:rPrChange w:id="5068" w:author="admin" w:date="2016-10-25T15:39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进入</w:t>
        </w:r>
        <w:r w:rsidR="00D634F8" w:rsidRPr="00D634F8">
          <w:rPr>
            <w:rFonts w:ascii="Times New Roman" w:hAnsi="Times New Roman"/>
            <w:rPrChange w:id="5069" w:author="admin" w:date="2016-10-25T15:39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Call</w:t>
        </w:r>
        <w:r w:rsidR="00D634F8" w:rsidRPr="00D634F8">
          <w:rPr>
            <w:rFonts w:ascii="Times New Roman" w:hAnsi="Times New Roman" w:hint="eastAsia"/>
            <w:rPrChange w:id="5070" w:author="admin" w:date="2016-10-25T15:39:00Z">
              <w:rPr>
                <w:rFonts w:ascii="Times New Roman" w:hAnsi="Times New Roman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界面，移动键盘上下键，选中</w:t>
        </w:r>
        <w:r w:rsidR="00D634F8" w:rsidRPr="00D634F8">
          <w:rPr>
            <w:rFonts w:ascii="Times New Roman" w:hAnsi="Times New Roman"/>
            <w:rPrChange w:id="5071" w:author="admin" w:date="2016-10-25T15:39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CH</w:t>
        </w:r>
        <w:r w:rsidR="00D634F8" w:rsidRPr="00D634F8">
          <w:rPr>
            <w:rFonts w:ascii="Times New Roman" w:hAnsi="Times New Roman" w:hint="eastAsia"/>
            <w:rPrChange w:id="5072" w:author="admin" w:date="2016-10-25T15:39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菜单，单击</w:t>
        </w:r>
        <w:r w:rsidR="00D634F8" w:rsidRPr="00D634F8">
          <w:rPr>
            <w:rFonts w:ascii="Times New Roman" w:hAnsi="Times New Roman"/>
            <w:rPrChange w:id="5073" w:author="admin" w:date="2016-10-25T15:39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5074" w:author="admin" w:date="2016-10-25T15:39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键，进入信道编辑模式，键盘输入信道号，</w:t>
        </w:r>
        <w:r w:rsidR="00D634F8" w:rsidRPr="00D634F8">
          <w:rPr>
            <w:rFonts w:ascii="Times New Roman" w:hAnsi="Times New Roman"/>
            <w:rPrChange w:id="5075" w:author="admin" w:date="2016-10-25T15:39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5076" w:author="admin" w:date="2016-10-25T15:39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键确认，转至步骤</w:t>
        </w:r>
        <w:r w:rsidR="00D634F8" w:rsidRPr="00D634F8">
          <w:rPr>
            <w:rFonts w:ascii="Times New Roman" w:hAnsi="Times New Roman"/>
            <w:rPrChange w:id="5077" w:author="admin" w:date="2016-10-25T15:39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3</w:t>
        </w:r>
      </w:ins>
      <w:ins w:id="5078" w:author="admin" w:date="2016-10-25T16:00:00Z">
        <w:r>
          <w:rPr>
            <w:rFonts w:ascii="Times New Roman" w:hAnsi="Times New Roman" w:hint="eastAsia"/>
          </w:rPr>
          <w:t>，</w:t>
        </w:r>
      </w:ins>
      <w:ins w:id="5079" w:author="admin" w:date="2016-10-25T15:19:00Z">
        <w:r w:rsidR="00D634F8" w:rsidRPr="00D634F8">
          <w:rPr>
            <w:rFonts w:ascii="Times New Roman" w:hAnsi="Times New Roman" w:hint="eastAsia"/>
            <w:rPrChange w:id="5080" w:author="admin" w:date="2016-10-25T15:39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5081" w:author="admin" w:date="2016-10-25T15:39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5082" w:author="admin" w:date="2016-10-25T15:39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_Ref460246261 \h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5083" w:author="admin" w:date="2016-10-25T15:39:00Z">
            <w:rPr>
              <w:rFonts w:ascii="Times New Roman" w:hAnsi="Times New Roman"/>
            </w:rPr>
          </w:rPrChange>
        </w:rPr>
      </w:r>
      <w:ins w:id="5084" w:author="admin" w:date="2016-10-25T15:19:00Z">
        <w:r w:rsidR="00D634F8" w:rsidRPr="00D634F8">
          <w:rPr>
            <w:rFonts w:ascii="Times New Roman" w:hAnsi="Times New Roman"/>
            <w:rPrChange w:id="5085" w:author="admin" w:date="2016-10-25T15:39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5086" w:author="admin" w:date="2016-10-27T15:32:00Z">
        <w:r w:rsidR="00D634F8" w:rsidRPr="00D634F8">
          <w:rPr>
            <w:rFonts w:ascii="Times New Roman" w:hAnsi="Times New Roman" w:hint="eastAsia"/>
            <w:rPrChange w:id="5087" w:author="admin" w:date="2016-10-27T15:32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5088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228</w:t>
        </w:r>
      </w:ins>
      <w:ins w:id="5089" w:author="admin" w:date="2016-10-25T15:19:00Z">
        <w:r w:rsidR="00D634F8" w:rsidRPr="00D634F8">
          <w:rPr>
            <w:rFonts w:ascii="Times New Roman" w:hAnsi="Times New Roman"/>
            <w:rPrChange w:id="5090" w:author="admin" w:date="2016-10-25T15:39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 w:rsidR="00D634F8" w:rsidRPr="00D634F8">
          <w:rPr>
            <w:rFonts w:ascii="Times New Roman" w:hAnsi="Times New Roman" w:hint="eastAsia"/>
            <w:rPrChange w:id="5091" w:author="admin" w:date="2016-10-25T15:39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所示</w:t>
        </w:r>
      </w:ins>
      <w:ins w:id="5092" w:author="admin" w:date="2016-10-25T16:01:00Z">
        <w:r>
          <w:rPr>
            <w:rFonts w:ascii="Times New Roman" w:hAnsi="Times New Roman" w:hint="eastAsia"/>
          </w:rPr>
          <w:t>；</w:t>
        </w:r>
      </w:ins>
    </w:p>
    <w:p w:rsidR="00EC62FF" w:rsidRDefault="00EC62FF" w:rsidP="007111D4">
      <w:pPr>
        <w:widowControl/>
        <w:spacing w:beforeLines="50" w:after="0" w:line="360" w:lineRule="auto"/>
        <w:jc w:val="center"/>
        <w:rPr>
          <w:ins w:id="5093" w:author="admin" w:date="2016-10-25T15:19:00Z"/>
          <w:kern w:val="0"/>
          <w:sz w:val="24"/>
          <w:szCs w:val="24"/>
          <w:rPrChange w:id="5094" w:author="admin" w:date="2016-10-27T16:00:00Z">
            <w:rPr>
              <w:ins w:id="5095" w:author="admin" w:date="2016-10-25T15:19:00Z"/>
            </w:rPr>
          </w:rPrChange>
        </w:rPr>
        <w:pPrChange w:id="5096" w:author="admin" w:date="2016-10-31T15:42:00Z">
          <w:pPr>
            <w:ind w:left="482"/>
            <w:jc w:val="center"/>
          </w:pPr>
        </w:pPrChange>
      </w:pPr>
      <w:ins w:id="5097" w:author="admin" w:date="2016-10-25T15:19:00Z">
        <w:r>
          <w:rPr>
            <w:noProof/>
            <w:kern w:val="0"/>
            <w:sz w:val="24"/>
            <w:szCs w:val="24"/>
            <w:rPrChange w:id="5098" w:author="Unknown">
              <w:rPr>
                <w:b/>
                <w:bCs/>
                <w:i/>
                <w:iCs/>
                <w:noProof/>
                <w:color w:val="0000FF"/>
                <w:u w:val="single"/>
              </w:rPr>
            </w:rPrChange>
          </w:rPr>
          <w:drawing>
            <wp:inline distT="0" distB="0" distL="0" distR="0">
              <wp:extent cx="2687069" cy="2019300"/>
              <wp:effectExtent l="0" t="0" r="0" b="0"/>
              <wp:docPr id="220" name="Picture 22" descr="input CH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4" name="Picture 22" descr="input CH"/>
                      <pic:cNvPicPr>
                        <a:picLocks noChangeAspect="1" noChangeArrowheads="1"/>
                      </pic:cNvPicPr>
                    </pic:nvPicPr>
                    <pic:blipFill>
                      <a:blip r:embed="rId292" cstate="print">
                        <a:extLst>
                          <a:ext uri="{28A0092B-C50C-407E-A947-70E740481C1C}">
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693905" cy="2024437"/>
                      </a:xfrm>
                      <a:prstGeom prst="rect">
                        <a:avLst/>
                      </a:prstGeom>
                      <a:noFill/>
                    </pic:spPr>
                  </pic:pic>
                </a:graphicData>
              </a:graphic>
            </wp:inline>
          </w:drawing>
        </w:r>
      </w:ins>
    </w:p>
    <w:p w:rsidR="00EC62FF" w:rsidRDefault="00D634F8" w:rsidP="007111D4">
      <w:pPr>
        <w:pStyle w:val="af5"/>
        <w:spacing w:afterLines="50"/>
        <w:rPr>
          <w:ins w:id="5099" w:author="admin" w:date="2016-10-25T15:19:00Z"/>
          <w:rPrChange w:id="5100" w:author="admin" w:date="2016-10-26T11:15:00Z">
            <w:rPr>
              <w:ins w:id="5101" w:author="admin" w:date="2016-10-25T15:19:00Z"/>
              <w:rFonts w:ascii="Times New Roman" w:hAnsi="Times New Roman"/>
              <w:color w:val="000080"/>
              <w:sz w:val="24"/>
            </w:rPr>
          </w:rPrChange>
        </w:rPr>
        <w:pPrChange w:id="5102" w:author="admin" w:date="2016-10-31T15:42:00Z">
          <w:pPr>
            <w:pStyle w:val="af5"/>
          </w:pPr>
        </w:pPrChange>
      </w:pPr>
      <w:bookmarkStart w:id="5103" w:name="_Ref460246261"/>
      <w:ins w:id="5104" w:author="admin" w:date="2016-10-25T15:19:00Z">
        <w:r w:rsidRPr="00D634F8">
          <w:rPr>
            <w:rFonts w:hint="eastAsia"/>
            <w:rPrChange w:id="5105" w:author="admin" w:date="2016-10-26T11:15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图</w:t>
        </w:r>
      </w:ins>
      <w:ins w:id="5106" w:author="admin" w:date="2016-10-26T10:15:00Z">
        <w:r w:rsidRPr="00D634F8">
          <w:rPr>
            <w:rPrChange w:id="5107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</w:t>
        </w:r>
      </w:ins>
      <w:ins w:id="5108" w:author="admin" w:date="2016-10-25T15:19:00Z">
        <w:r w:rsidRPr="00D634F8">
          <w:rPr>
            <w:rPrChange w:id="5109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begin"/>
        </w:r>
        <w:r w:rsidRPr="00D634F8">
          <w:rPr>
            <w:rPrChange w:id="5110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5111" w:author="admin" w:date="2016-10-26T11:15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>图</w:instrText>
        </w:r>
        <w:r w:rsidRPr="00D634F8">
          <w:rPr>
            <w:rPrChange w:id="5112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 xml:space="preserve"> \* ARABIC</w:instrText>
        </w:r>
        <w:r w:rsidRPr="00D634F8">
          <w:rPr>
            <w:rPrChange w:id="5113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separate"/>
        </w:r>
      </w:ins>
      <w:ins w:id="5114" w:author="admin" w:date="2016-10-27T15:32:00Z">
        <w:r w:rsidR="00415D72">
          <w:t>228</w:t>
        </w:r>
      </w:ins>
      <w:ins w:id="5115" w:author="admin" w:date="2016-10-25T15:19:00Z">
        <w:r w:rsidRPr="00D634F8">
          <w:rPr>
            <w:rPrChange w:id="5116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end"/>
        </w:r>
        <w:bookmarkEnd w:id="5103"/>
        <w:r w:rsidRPr="00D634F8">
          <w:rPr>
            <w:rPrChange w:id="5117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</w:t>
        </w:r>
      </w:ins>
      <w:ins w:id="5118" w:author="admin" w:date="2016-10-26T10:15:00Z">
        <w:r w:rsidRPr="00D634F8">
          <w:rPr>
            <w:rPrChange w:id="5119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</w:t>
        </w:r>
      </w:ins>
      <w:ins w:id="5120" w:author="admin" w:date="2016-10-25T15:19:00Z">
        <w:r w:rsidRPr="00D634F8">
          <w:rPr>
            <w:rPrChange w:id="5121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CH</w:t>
        </w:r>
        <w:r w:rsidRPr="00D634F8">
          <w:rPr>
            <w:rFonts w:hint="eastAsia"/>
            <w:rPrChange w:id="5122" w:author="admin" w:date="2016-10-26T11:15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编辑界面</w:t>
        </w:r>
      </w:ins>
    </w:p>
    <w:p w:rsidR="00EC62FF" w:rsidRDefault="00AA6FB6">
      <w:pPr>
        <w:spacing w:before="0" w:after="0" w:line="360" w:lineRule="auto"/>
        <w:ind w:firstLineChars="200" w:firstLine="420"/>
        <w:rPr>
          <w:ins w:id="5123" w:author="admin" w:date="2016-10-25T15:19:00Z"/>
          <w:rFonts w:ascii="Times New Roman" w:hAnsi="Times New Roman"/>
          <w:rPrChange w:id="5124" w:author="admin" w:date="2016-10-25T15:39:00Z">
            <w:rPr>
              <w:ins w:id="5125" w:author="admin" w:date="2016-10-25T15:19:00Z"/>
            </w:rPr>
          </w:rPrChange>
        </w:rPr>
        <w:pPrChange w:id="5126" w:author="admin" w:date="2016-10-25T15:39:00Z">
          <w:pPr>
            <w:pStyle w:val="af6"/>
            <w:numPr>
              <w:numId w:val="17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5127" w:author="admin" w:date="2016-10-25T16:00:00Z">
        <w:r>
          <w:rPr>
            <w:rFonts w:ascii="Times New Roman" w:hAnsi="Times New Roman" w:hint="eastAsia"/>
          </w:rPr>
          <w:t>2</w:t>
        </w:r>
        <w:r>
          <w:rPr>
            <w:rFonts w:ascii="Times New Roman" w:hAnsi="Times New Roman" w:hint="eastAsia"/>
          </w:rPr>
          <w:t>、</w:t>
        </w:r>
      </w:ins>
      <w:ins w:id="5128" w:author="admin" w:date="2016-10-25T15:19:00Z">
        <w:r w:rsidR="00D634F8" w:rsidRPr="00D634F8">
          <w:rPr>
            <w:rFonts w:ascii="Times New Roman" w:hAnsi="Times New Roman" w:hint="eastAsia"/>
            <w:rPrChange w:id="5129" w:author="admin" w:date="2016-10-25T15:39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如果呼叫频率不属于</w:t>
        </w:r>
        <w:r w:rsidR="00D634F8" w:rsidRPr="00D634F8">
          <w:rPr>
            <w:rFonts w:ascii="Times New Roman" w:hAnsi="Times New Roman"/>
            <w:rPrChange w:id="5130" w:author="admin" w:date="2016-10-25T15:39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ITU</w:t>
        </w:r>
        <w:r w:rsidR="00D634F8" w:rsidRPr="00D634F8">
          <w:rPr>
            <w:rFonts w:ascii="Times New Roman" w:hAnsi="Times New Roman" w:hint="eastAsia"/>
            <w:rPrChange w:id="5131" w:author="admin" w:date="2016-10-25T15:39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标准信道，移动键盘上下键，光标依次选中</w:t>
        </w:r>
        <w:r w:rsidR="00D634F8" w:rsidRPr="00D634F8">
          <w:rPr>
            <w:rFonts w:ascii="Times New Roman" w:hAnsi="Times New Roman"/>
            <w:rPrChange w:id="5132" w:author="admin" w:date="2016-10-25T15:39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T/RX</w:t>
        </w:r>
        <w:r w:rsidR="00D634F8" w:rsidRPr="00D634F8">
          <w:rPr>
            <w:rFonts w:ascii="Times New Roman" w:hAnsi="Times New Roman" w:hint="eastAsia"/>
            <w:rPrChange w:id="5133" w:author="admin" w:date="2016-10-25T15:39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菜单，单击</w:t>
        </w:r>
        <w:r w:rsidR="00D634F8" w:rsidRPr="00D634F8">
          <w:rPr>
            <w:rFonts w:ascii="Times New Roman" w:hAnsi="Times New Roman"/>
            <w:rPrChange w:id="5134" w:author="admin" w:date="2016-10-25T15:39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5135" w:author="admin" w:date="2016-10-25T15:39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键，进入发射</w:t>
        </w:r>
        <w:r w:rsidR="00D634F8" w:rsidRPr="00D634F8">
          <w:rPr>
            <w:rFonts w:ascii="Times New Roman" w:hAnsi="Times New Roman"/>
            <w:rPrChange w:id="5136" w:author="admin" w:date="2016-10-25T15:39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/</w:t>
        </w:r>
        <w:r w:rsidR="00D634F8" w:rsidRPr="00D634F8">
          <w:rPr>
            <w:rFonts w:ascii="Times New Roman" w:hAnsi="Times New Roman" w:hint="eastAsia"/>
            <w:rPrChange w:id="5137" w:author="admin" w:date="2016-10-25T15:39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接收频率编辑模式，键盘输入发射</w:t>
        </w:r>
        <w:r w:rsidR="00D634F8" w:rsidRPr="00D634F8">
          <w:rPr>
            <w:rFonts w:ascii="Times New Roman" w:hAnsi="Times New Roman"/>
            <w:rPrChange w:id="5138" w:author="admin" w:date="2016-10-25T15:39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/</w:t>
        </w:r>
        <w:r w:rsidR="00D634F8" w:rsidRPr="00D634F8">
          <w:rPr>
            <w:rFonts w:ascii="Times New Roman" w:hAnsi="Times New Roman" w:hint="eastAsia"/>
            <w:rPrChange w:id="5139" w:author="admin" w:date="2016-10-25T15:39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接收频率，</w:t>
        </w:r>
        <w:r w:rsidR="00D634F8" w:rsidRPr="00D634F8">
          <w:rPr>
            <w:rFonts w:ascii="Times New Roman" w:hAnsi="Times New Roman"/>
            <w:rPrChange w:id="5140" w:author="admin" w:date="2016-10-25T15:39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>
          <w:rPr>
            <w:rFonts w:ascii="Times New Roman" w:hAnsi="Times New Roman" w:hint="eastAsia"/>
          </w:rPr>
          <w:t>键确认</w:t>
        </w:r>
      </w:ins>
      <w:ins w:id="5141" w:author="admin" w:date="2016-10-25T16:00:00Z">
        <w:r>
          <w:rPr>
            <w:rFonts w:ascii="Times New Roman" w:hAnsi="Times New Roman" w:hint="eastAsia"/>
          </w:rPr>
          <w:t>，</w:t>
        </w:r>
      </w:ins>
      <w:ins w:id="5142" w:author="admin" w:date="2016-10-25T15:19:00Z">
        <w:r w:rsidR="00D634F8" w:rsidRPr="00D634F8">
          <w:rPr>
            <w:rFonts w:ascii="Times New Roman" w:hAnsi="Times New Roman" w:hint="eastAsia"/>
            <w:rPrChange w:id="5143" w:author="admin" w:date="2016-10-25T15:39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5144" w:author="admin" w:date="2016-10-25T15:39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5145" w:author="admin" w:date="2016-10-25T15:39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_Ref460246328 \h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5146" w:author="admin" w:date="2016-10-25T15:39:00Z">
            <w:rPr>
              <w:rFonts w:ascii="Times New Roman" w:hAnsi="Times New Roman"/>
            </w:rPr>
          </w:rPrChange>
        </w:rPr>
      </w:r>
      <w:ins w:id="5147" w:author="admin" w:date="2016-10-25T15:19:00Z">
        <w:r w:rsidR="00D634F8" w:rsidRPr="00D634F8">
          <w:rPr>
            <w:rFonts w:ascii="Times New Roman" w:hAnsi="Times New Roman"/>
            <w:rPrChange w:id="5148" w:author="admin" w:date="2016-10-25T15:39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5149" w:author="admin" w:date="2016-10-27T15:32:00Z">
        <w:r w:rsidR="00D634F8" w:rsidRPr="00D634F8">
          <w:rPr>
            <w:rFonts w:ascii="Times New Roman" w:hAnsi="Times New Roman" w:hint="eastAsia"/>
            <w:rPrChange w:id="5150" w:author="admin" w:date="2016-10-27T15:32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5151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229</w:t>
        </w:r>
      </w:ins>
      <w:ins w:id="5152" w:author="admin" w:date="2016-10-25T15:19:00Z">
        <w:r w:rsidR="00D634F8" w:rsidRPr="00D634F8">
          <w:rPr>
            <w:rFonts w:ascii="Times New Roman" w:hAnsi="Times New Roman"/>
            <w:rPrChange w:id="5153" w:author="admin" w:date="2016-10-25T15:39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>
          <w:rPr>
            <w:rFonts w:ascii="Times New Roman" w:hAnsi="Times New Roman" w:hint="eastAsia"/>
          </w:rPr>
          <w:t>所示</w:t>
        </w:r>
      </w:ins>
      <w:ins w:id="5154" w:author="admin" w:date="2016-10-25T16:01:00Z">
        <w:r>
          <w:rPr>
            <w:rFonts w:ascii="Times New Roman" w:hAnsi="Times New Roman" w:hint="eastAsia"/>
          </w:rPr>
          <w:t>；</w:t>
        </w:r>
      </w:ins>
    </w:p>
    <w:p w:rsidR="00EC62FF" w:rsidRDefault="00EC62FF" w:rsidP="007111D4">
      <w:pPr>
        <w:widowControl/>
        <w:spacing w:beforeLines="50" w:after="0" w:line="360" w:lineRule="auto"/>
        <w:jc w:val="center"/>
        <w:rPr>
          <w:ins w:id="5155" w:author="admin" w:date="2016-10-25T15:19:00Z"/>
          <w:kern w:val="0"/>
          <w:sz w:val="24"/>
          <w:szCs w:val="24"/>
          <w:rPrChange w:id="5156" w:author="admin" w:date="2016-10-27T16:00:00Z">
            <w:rPr>
              <w:ins w:id="5157" w:author="admin" w:date="2016-10-25T15:19:00Z"/>
            </w:rPr>
          </w:rPrChange>
        </w:rPr>
        <w:pPrChange w:id="5158" w:author="admin" w:date="2016-10-31T15:42:00Z">
          <w:pPr>
            <w:jc w:val="center"/>
          </w:pPr>
        </w:pPrChange>
      </w:pPr>
      <w:ins w:id="5159" w:author="admin" w:date="2016-10-25T15:19:00Z">
        <w:r>
          <w:rPr>
            <w:noProof/>
            <w:kern w:val="0"/>
            <w:sz w:val="24"/>
            <w:szCs w:val="24"/>
            <w:rPrChange w:id="5160" w:author="Unknown">
              <w:rPr>
                <w:b/>
                <w:bCs/>
                <w:i/>
                <w:iCs/>
                <w:noProof/>
                <w:color w:val="0000FF"/>
                <w:u w:val="single"/>
              </w:rPr>
            </w:rPrChange>
          </w:rPr>
          <w:lastRenderedPageBreak/>
          <w:drawing>
            <wp:inline distT="0" distB="0" distL="0" distR="0">
              <wp:extent cx="2696441" cy="2071254"/>
              <wp:effectExtent l="19050" t="0" r="8659" b="0"/>
              <wp:docPr id="224" name="Picture 22" descr="input CH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4" name="Picture 22" descr="input CH"/>
                      <pic:cNvPicPr>
                        <a:picLocks noChangeAspect="1" noChangeArrowheads="1"/>
                      </pic:cNvPicPr>
                    </pic:nvPicPr>
                    <pic:blipFill>
                      <a:blip r:embed="rId293"/>
                      <a:srcRect b="-2749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696441" cy="2071254"/>
                      </a:xfrm>
                      <a:prstGeom prst="rect">
                        <a:avLst/>
                      </a:prstGeom>
                      <a:noFill/>
                    </pic:spPr>
                  </pic:pic>
                </a:graphicData>
              </a:graphic>
            </wp:inline>
          </w:drawing>
        </w:r>
      </w:ins>
    </w:p>
    <w:p w:rsidR="00EC62FF" w:rsidRDefault="00D634F8" w:rsidP="007111D4">
      <w:pPr>
        <w:pStyle w:val="af5"/>
        <w:spacing w:afterLines="50"/>
        <w:rPr>
          <w:ins w:id="5161" w:author="admin" w:date="2016-10-25T15:19:00Z"/>
          <w:rPrChange w:id="5162" w:author="admin" w:date="2016-10-26T11:15:00Z">
            <w:rPr>
              <w:ins w:id="5163" w:author="admin" w:date="2016-10-25T15:19:00Z"/>
              <w:rFonts w:ascii="Times New Roman" w:hAnsi="Times New Roman"/>
              <w:color w:val="000080"/>
              <w:sz w:val="24"/>
            </w:rPr>
          </w:rPrChange>
        </w:rPr>
        <w:pPrChange w:id="5164" w:author="admin" w:date="2016-10-31T15:42:00Z">
          <w:pPr>
            <w:pStyle w:val="af5"/>
          </w:pPr>
        </w:pPrChange>
      </w:pPr>
      <w:bookmarkStart w:id="5165" w:name="_Ref460246328"/>
      <w:ins w:id="5166" w:author="admin" w:date="2016-10-25T15:19:00Z">
        <w:r w:rsidRPr="00D634F8">
          <w:rPr>
            <w:rFonts w:hint="eastAsia"/>
            <w:rPrChange w:id="5167" w:author="admin" w:date="2016-10-26T11:15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图</w:t>
        </w:r>
      </w:ins>
      <w:ins w:id="5168" w:author="admin" w:date="2016-10-26T10:15:00Z">
        <w:r w:rsidRPr="00D634F8">
          <w:rPr>
            <w:rPrChange w:id="5169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</w:t>
        </w:r>
      </w:ins>
      <w:ins w:id="5170" w:author="admin" w:date="2016-10-25T15:19:00Z">
        <w:r w:rsidRPr="00D634F8">
          <w:rPr>
            <w:rPrChange w:id="5171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begin"/>
        </w:r>
        <w:r w:rsidRPr="00D634F8">
          <w:rPr>
            <w:rPrChange w:id="5172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5173" w:author="admin" w:date="2016-10-26T11:15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>图</w:instrText>
        </w:r>
        <w:r w:rsidRPr="00D634F8">
          <w:rPr>
            <w:rPrChange w:id="5174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 xml:space="preserve"> \* ARABIC</w:instrText>
        </w:r>
        <w:r w:rsidRPr="00D634F8">
          <w:rPr>
            <w:rPrChange w:id="5175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separate"/>
        </w:r>
      </w:ins>
      <w:ins w:id="5176" w:author="admin" w:date="2016-10-27T15:32:00Z">
        <w:r w:rsidR="00415D72">
          <w:t>229</w:t>
        </w:r>
      </w:ins>
      <w:ins w:id="5177" w:author="admin" w:date="2016-10-25T15:19:00Z">
        <w:r w:rsidRPr="00D634F8">
          <w:rPr>
            <w:rPrChange w:id="5178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end"/>
        </w:r>
        <w:bookmarkEnd w:id="5165"/>
        <w:r w:rsidRPr="00D634F8">
          <w:rPr>
            <w:rPrChange w:id="5179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</w:t>
        </w:r>
      </w:ins>
      <w:ins w:id="5180" w:author="admin" w:date="2016-10-26T10:15:00Z">
        <w:r w:rsidRPr="00D634F8">
          <w:rPr>
            <w:rPrChange w:id="5181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</w:t>
        </w:r>
      </w:ins>
      <w:ins w:id="5182" w:author="admin" w:date="2016-10-25T15:19:00Z">
        <w:r w:rsidRPr="00D634F8">
          <w:rPr>
            <w:rPrChange w:id="5183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R</w:t>
        </w:r>
        <w:r w:rsidRPr="00D634F8">
          <w:rPr>
            <w:rFonts w:hint="eastAsia"/>
            <w:rPrChange w:id="5184" w:author="admin" w:date="2016-10-26T11:15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X编辑界面</w:t>
        </w:r>
      </w:ins>
    </w:p>
    <w:p w:rsidR="00EC62FF" w:rsidRDefault="00AA6FB6">
      <w:pPr>
        <w:spacing w:before="0" w:after="0" w:line="360" w:lineRule="auto"/>
        <w:ind w:firstLineChars="200" w:firstLine="420"/>
        <w:rPr>
          <w:ins w:id="5185" w:author="admin" w:date="2016-10-25T15:19:00Z"/>
          <w:rFonts w:ascii="Times New Roman" w:hAnsi="Times New Roman"/>
          <w:rPrChange w:id="5186" w:author="admin" w:date="2016-10-25T15:39:00Z">
            <w:rPr>
              <w:ins w:id="5187" w:author="admin" w:date="2016-10-25T15:19:00Z"/>
            </w:rPr>
          </w:rPrChange>
        </w:rPr>
        <w:pPrChange w:id="5188" w:author="admin" w:date="2016-10-25T15:39:00Z">
          <w:pPr>
            <w:pStyle w:val="af6"/>
            <w:numPr>
              <w:numId w:val="17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5189" w:author="admin" w:date="2016-10-25T16:00:00Z">
        <w:r>
          <w:rPr>
            <w:rFonts w:ascii="Times New Roman" w:hAnsi="Times New Roman" w:hint="eastAsia"/>
          </w:rPr>
          <w:t>3</w:t>
        </w:r>
        <w:r>
          <w:rPr>
            <w:rFonts w:ascii="Times New Roman" w:hAnsi="Times New Roman" w:hint="eastAsia"/>
          </w:rPr>
          <w:t>、</w:t>
        </w:r>
      </w:ins>
      <w:ins w:id="5190" w:author="admin" w:date="2016-10-25T15:19:00Z">
        <w:r w:rsidR="00D634F8" w:rsidRPr="00D634F8">
          <w:rPr>
            <w:rFonts w:ascii="Times New Roman" w:hAnsi="Times New Roman" w:hint="eastAsia"/>
            <w:rPrChange w:id="5191" w:author="admin" w:date="2016-10-25T15:39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通过键盘的上下键移动光标至</w:t>
        </w:r>
        <w:r w:rsidR="00D634F8" w:rsidRPr="00D634F8">
          <w:rPr>
            <w:rFonts w:ascii="Times New Roman" w:hAnsi="Times New Roman"/>
            <w:rPrChange w:id="5192" w:author="admin" w:date="2016-10-25T15:39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Manual</w:t>
        </w:r>
        <w:r w:rsidR="00D634F8" w:rsidRPr="00D634F8">
          <w:rPr>
            <w:rFonts w:ascii="Times New Roman" w:hAnsi="Times New Roman" w:hint="eastAsia"/>
            <w:rPrChange w:id="5193" w:author="admin" w:date="2016-10-25T15:39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菜单，然后</w:t>
        </w:r>
        <w:r w:rsidR="00D634F8" w:rsidRPr="00D634F8">
          <w:rPr>
            <w:rFonts w:ascii="Times New Roman" w:hAnsi="Times New Roman"/>
            <w:rPrChange w:id="5194" w:author="admin" w:date="2016-10-25T15:39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>
          <w:rPr>
            <w:rFonts w:ascii="Times New Roman" w:hAnsi="Times New Roman" w:hint="eastAsia"/>
          </w:rPr>
          <w:t>键确认</w:t>
        </w:r>
      </w:ins>
      <w:ins w:id="5195" w:author="admin" w:date="2016-10-25T16:01:00Z">
        <w:r>
          <w:rPr>
            <w:rFonts w:ascii="Times New Roman" w:hAnsi="Times New Roman" w:hint="eastAsia"/>
          </w:rPr>
          <w:t>；</w:t>
        </w:r>
      </w:ins>
    </w:p>
    <w:p w:rsidR="00EC62FF" w:rsidRDefault="00AA6FB6">
      <w:pPr>
        <w:spacing w:before="0" w:after="0" w:line="360" w:lineRule="auto"/>
        <w:ind w:firstLineChars="200" w:firstLine="420"/>
        <w:rPr>
          <w:ins w:id="5196" w:author="admin" w:date="2016-10-25T15:19:00Z"/>
          <w:rFonts w:ascii="Times New Roman" w:hAnsi="Times New Roman"/>
          <w:rPrChange w:id="5197" w:author="admin" w:date="2016-10-25T15:39:00Z">
            <w:rPr>
              <w:ins w:id="5198" w:author="admin" w:date="2016-10-25T15:19:00Z"/>
            </w:rPr>
          </w:rPrChange>
        </w:rPr>
        <w:pPrChange w:id="5199" w:author="admin" w:date="2016-10-25T15:39:00Z">
          <w:pPr>
            <w:pStyle w:val="af6"/>
            <w:numPr>
              <w:numId w:val="17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5200" w:author="admin" w:date="2016-10-25T16:01:00Z">
        <w:r>
          <w:rPr>
            <w:rFonts w:ascii="Times New Roman" w:hAnsi="Times New Roman" w:hint="eastAsia"/>
          </w:rPr>
          <w:t>4</w:t>
        </w:r>
        <w:r>
          <w:rPr>
            <w:rFonts w:ascii="Times New Roman" w:hAnsi="Times New Roman" w:hint="eastAsia"/>
          </w:rPr>
          <w:t>、</w:t>
        </w:r>
      </w:ins>
      <w:ins w:id="5201" w:author="admin" w:date="2016-10-25T15:19:00Z">
        <w:r w:rsidR="00D634F8" w:rsidRPr="00D634F8">
          <w:rPr>
            <w:rFonts w:ascii="Times New Roman" w:hAnsi="Times New Roman" w:hint="eastAsia"/>
            <w:rPrChange w:id="5202" w:author="admin" w:date="2016-10-25T15:39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弹出</w:t>
        </w:r>
        <w:r w:rsidR="00D634F8" w:rsidRPr="00D634F8">
          <w:rPr>
            <w:rFonts w:ascii="Times New Roman" w:hAnsi="Times New Roman"/>
            <w:rPrChange w:id="5203" w:author="admin" w:date="2016-10-25T15:39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MANUAL CALL</w:t>
        </w:r>
        <w:r>
          <w:rPr>
            <w:rFonts w:ascii="Times New Roman" w:hAnsi="Times New Roman" w:hint="eastAsia"/>
          </w:rPr>
          <w:t>对话框</w:t>
        </w:r>
      </w:ins>
      <w:ins w:id="5204" w:author="admin" w:date="2016-10-25T16:01:00Z">
        <w:r>
          <w:rPr>
            <w:rFonts w:ascii="Times New Roman" w:hAnsi="Times New Roman" w:hint="eastAsia"/>
          </w:rPr>
          <w:t>，</w:t>
        </w:r>
      </w:ins>
      <w:ins w:id="5205" w:author="admin" w:date="2016-10-25T15:19:00Z">
        <w:r w:rsidR="00D634F8" w:rsidRPr="00D634F8">
          <w:rPr>
            <w:rFonts w:ascii="Times New Roman" w:hAnsi="Times New Roman" w:hint="eastAsia"/>
            <w:rPrChange w:id="5206" w:author="admin" w:date="2016-10-25T15:39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5207" w:author="admin" w:date="2016-10-25T15:39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5208" w:author="admin" w:date="2016-10-25T15:39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_Ref460246434 \h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5209" w:author="admin" w:date="2016-10-25T15:39:00Z">
            <w:rPr>
              <w:rFonts w:ascii="Times New Roman" w:hAnsi="Times New Roman"/>
            </w:rPr>
          </w:rPrChange>
        </w:rPr>
      </w:r>
      <w:ins w:id="5210" w:author="admin" w:date="2016-10-25T15:19:00Z">
        <w:r w:rsidR="00D634F8" w:rsidRPr="00D634F8">
          <w:rPr>
            <w:rFonts w:ascii="Times New Roman" w:hAnsi="Times New Roman"/>
            <w:rPrChange w:id="5211" w:author="admin" w:date="2016-10-25T15:39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5212" w:author="admin" w:date="2016-10-27T15:32:00Z">
        <w:r w:rsidR="00D634F8" w:rsidRPr="00D634F8">
          <w:rPr>
            <w:rFonts w:ascii="Times New Roman" w:hAnsi="Times New Roman" w:hint="eastAsia"/>
            <w:rPrChange w:id="5213" w:author="admin" w:date="2016-10-27T15:32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5214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230</w:t>
        </w:r>
      </w:ins>
      <w:ins w:id="5215" w:author="admin" w:date="2016-10-25T15:19:00Z">
        <w:r w:rsidR="00D634F8" w:rsidRPr="00D634F8">
          <w:rPr>
            <w:rFonts w:ascii="Times New Roman" w:hAnsi="Times New Roman"/>
            <w:rPrChange w:id="5216" w:author="admin" w:date="2016-10-25T15:39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>
          <w:rPr>
            <w:rFonts w:ascii="Times New Roman" w:hAnsi="Times New Roman" w:hint="eastAsia"/>
          </w:rPr>
          <w:t>所示</w:t>
        </w:r>
      </w:ins>
      <w:ins w:id="5217" w:author="admin" w:date="2016-10-25T16:01:00Z">
        <w:r>
          <w:rPr>
            <w:rFonts w:ascii="Times New Roman" w:hAnsi="Times New Roman" w:hint="eastAsia"/>
          </w:rPr>
          <w:t>；</w:t>
        </w:r>
      </w:ins>
    </w:p>
    <w:p w:rsidR="00EC62FF" w:rsidRDefault="00EC62FF" w:rsidP="007111D4">
      <w:pPr>
        <w:widowControl/>
        <w:spacing w:beforeLines="50" w:after="0" w:line="360" w:lineRule="auto"/>
        <w:jc w:val="center"/>
        <w:rPr>
          <w:ins w:id="5218" w:author="admin" w:date="2016-10-25T15:19:00Z"/>
          <w:kern w:val="0"/>
          <w:sz w:val="24"/>
          <w:szCs w:val="24"/>
          <w:rPrChange w:id="5219" w:author="admin" w:date="2016-10-27T16:00:00Z">
            <w:rPr>
              <w:ins w:id="5220" w:author="admin" w:date="2016-10-25T15:19:00Z"/>
            </w:rPr>
          </w:rPrChange>
        </w:rPr>
        <w:pPrChange w:id="5221" w:author="admin" w:date="2016-10-31T15:42:00Z">
          <w:pPr>
            <w:jc w:val="center"/>
          </w:pPr>
        </w:pPrChange>
      </w:pPr>
      <w:ins w:id="5222" w:author="admin" w:date="2016-10-25T15:19:00Z">
        <w:r>
          <w:rPr>
            <w:noProof/>
            <w:kern w:val="0"/>
            <w:sz w:val="24"/>
            <w:szCs w:val="24"/>
            <w:rPrChange w:id="5223" w:author="Unknown">
              <w:rPr>
                <w:b/>
                <w:bCs/>
                <w:i/>
                <w:iCs/>
                <w:noProof/>
                <w:color w:val="0000FF"/>
                <w:u w:val="single"/>
              </w:rPr>
            </w:rPrChange>
          </w:rPr>
          <w:drawing>
            <wp:inline distT="0" distB="0" distL="0" distR="0">
              <wp:extent cx="2690949" cy="2023271"/>
              <wp:effectExtent l="0" t="0" r="0" b="0"/>
              <wp:docPr id="225" name="Picture 18" descr="manual call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0" name="Picture 18" descr="manual call"/>
                      <pic:cNvPicPr>
                        <a:picLocks noChangeAspect="1" noChangeArrowheads="1"/>
                      </pic:cNvPicPr>
                    </pic:nvPicPr>
                    <pic:blipFill>
                      <a:blip r:embed="rId29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697576" cy="2028254"/>
                      </a:xfrm>
                      <a:prstGeom prst="rect">
                        <a:avLst/>
                      </a:prstGeom>
                      <a:noFill/>
                    </pic:spPr>
                  </pic:pic>
                </a:graphicData>
              </a:graphic>
            </wp:inline>
          </w:drawing>
        </w:r>
      </w:ins>
    </w:p>
    <w:p w:rsidR="00EC62FF" w:rsidRDefault="00D634F8" w:rsidP="007111D4">
      <w:pPr>
        <w:pStyle w:val="af5"/>
        <w:spacing w:afterLines="50"/>
        <w:rPr>
          <w:ins w:id="5224" w:author="admin" w:date="2016-10-25T15:19:00Z"/>
          <w:rPrChange w:id="5225" w:author="admin" w:date="2016-10-26T11:15:00Z">
            <w:rPr>
              <w:ins w:id="5226" w:author="admin" w:date="2016-10-25T15:19:00Z"/>
              <w:rFonts w:ascii="Times New Roman" w:hAnsi="Times New Roman"/>
              <w:color w:val="000080"/>
              <w:sz w:val="24"/>
            </w:rPr>
          </w:rPrChange>
        </w:rPr>
        <w:pPrChange w:id="5227" w:author="admin" w:date="2016-10-31T15:42:00Z">
          <w:pPr>
            <w:pStyle w:val="af5"/>
          </w:pPr>
        </w:pPrChange>
      </w:pPr>
      <w:bookmarkStart w:id="5228" w:name="_Ref460246434"/>
      <w:ins w:id="5229" w:author="admin" w:date="2016-10-25T15:19:00Z">
        <w:r w:rsidRPr="00D634F8">
          <w:rPr>
            <w:rFonts w:hint="eastAsia"/>
            <w:rPrChange w:id="5230" w:author="admin" w:date="2016-10-26T11:15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图</w:t>
        </w:r>
      </w:ins>
      <w:ins w:id="5231" w:author="admin" w:date="2016-10-26T10:15:00Z">
        <w:r w:rsidRPr="00D634F8">
          <w:rPr>
            <w:rPrChange w:id="5232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</w:t>
        </w:r>
      </w:ins>
      <w:ins w:id="5233" w:author="admin" w:date="2016-10-25T15:19:00Z">
        <w:r w:rsidRPr="00D634F8">
          <w:rPr>
            <w:rPrChange w:id="5234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begin"/>
        </w:r>
        <w:r w:rsidRPr="00D634F8">
          <w:rPr>
            <w:rPrChange w:id="5235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5236" w:author="admin" w:date="2016-10-26T11:15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>图</w:instrText>
        </w:r>
        <w:r w:rsidRPr="00D634F8">
          <w:rPr>
            <w:rPrChange w:id="5237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 xml:space="preserve"> \* ARABIC</w:instrText>
        </w:r>
        <w:r w:rsidRPr="00D634F8">
          <w:rPr>
            <w:rPrChange w:id="5238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separate"/>
        </w:r>
      </w:ins>
      <w:ins w:id="5239" w:author="admin" w:date="2016-10-27T15:32:00Z">
        <w:r w:rsidR="00415D72">
          <w:t>230</w:t>
        </w:r>
      </w:ins>
      <w:ins w:id="5240" w:author="admin" w:date="2016-10-25T15:19:00Z">
        <w:r w:rsidRPr="00D634F8">
          <w:rPr>
            <w:rPrChange w:id="5241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end"/>
        </w:r>
        <w:bookmarkEnd w:id="5228"/>
        <w:r w:rsidRPr="00D634F8">
          <w:rPr>
            <w:rPrChange w:id="5242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</w:t>
        </w:r>
      </w:ins>
      <w:ins w:id="5243" w:author="admin" w:date="2016-10-26T10:15:00Z">
        <w:r w:rsidRPr="00D634F8">
          <w:rPr>
            <w:rPrChange w:id="5244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</w:t>
        </w:r>
      </w:ins>
      <w:ins w:id="5245" w:author="admin" w:date="2016-10-25T15:19:00Z">
        <w:r w:rsidRPr="00D634F8">
          <w:rPr>
            <w:rPrChange w:id="5246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MANUAL</w:t>
        </w:r>
        <w:r w:rsidRPr="00D634F8">
          <w:rPr>
            <w:rFonts w:hint="eastAsia"/>
            <w:rPrChange w:id="5247" w:author="admin" w:date="2016-10-26T11:15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CALL界面</w:t>
        </w:r>
      </w:ins>
    </w:p>
    <w:p w:rsidR="00EC62FF" w:rsidRDefault="00AA6FB6">
      <w:pPr>
        <w:spacing w:before="0" w:after="0" w:line="360" w:lineRule="auto"/>
        <w:ind w:firstLineChars="200" w:firstLine="420"/>
        <w:rPr>
          <w:ins w:id="5248" w:author="admin" w:date="2016-10-25T15:19:00Z"/>
          <w:rFonts w:ascii="Times New Roman" w:hAnsi="Times New Roman"/>
          <w:rPrChange w:id="5249" w:author="admin" w:date="2016-10-25T15:40:00Z">
            <w:rPr>
              <w:ins w:id="5250" w:author="admin" w:date="2016-10-25T15:19:00Z"/>
            </w:rPr>
          </w:rPrChange>
        </w:rPr>
        <w:pPrChange w:id="5251" w:author="admin" w:date="2016-10-25T15:40:00Z">
          <w:pPr>
            <w:pStyle w:val="af6"/>
            <w:numPr>
              <w:numId w:val="17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5252" w:author="admin" w:date="2016-10-25T16:01:00Z">
        <w:r>
          <w:rPr>
            <w:rFonts w:ascii="Times New Roman" w:hAnsi="Times New Roman" w:hint="eastAsia"/>
          </w:rPr>
          <w:t>5</w:t>
        </w:r>
        <w:r>
          <w:rPr>
            <w:rFonts w:ascii="Times New Roman" w:hAnsi="Times New Roman" w:hint="eastAsia"/>
          </w:rPr>
          <w:t>、</w:t>
        </w:r>
      </w:ins>
      <w:ins w:id="5253" w:author="admin" w:date="2016-10-25T15:19:00Z">
        <w:r>
          <w:rPr>
            <w:rFonts w:ascii="Times New Roman" w:hAnsi="Times New Roman" w:hint="eastAsia"/>
          </w:rPr>
          <w:t>输入对方呼叫码，选择合适的呼叫模式</w:t>
        </w:r>
        <w:r w:rsidR="00D634F8" w:rsidRPr="00D634F8">
          <w:rPr>
            <w:rFonts w:ascii="Times New Roman" w:hAnsi="Times New Roman" w:hint="eastAsia"/>
            <w:rPrChange w:id="5254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（若选择</w:t>
        </w:r>
        <w:r w:rsidR="00D634F8" w:rsidRPr="00D634F8">
          <w:rPr>
            <w:rFonts w:ascii="Times New Roman" w:hAnsi="Times New Roman"/>
            <w:rPrChange w:id="5255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FEC</w:t>
        </w:r>
        <w:r>
          <w:rPr>
            <w:rFonts w:ascii="Times New Roman" w:hAnsi="Times New Roman" w:hint="eastAsia"/>
          </w:rPr>
          <w:t>模式可不输入呼叫码）</w:t>
        </w:r>
      </w:ins>
      <w:ins w:id="5256" w:author="admin" w:date="2016-10-25T16:01:00Z">
        <w:r>
          <w:rPr>
            <w:rFonts w:ascii="Times New Roman" w:hAnsi="Times New Roman" w:hint="eastAsia"/>
          </w:rPr>
          <w:t>；</w:t>
        </w:r>
      </w:ins>
    </w:p>
    <w:p w:rsidR="00EC62FF" w:rsidRDefault="00AA6FB6">
      <w:pPr>
        <w:spacing w:before="0" w:after="0" w:line="360" w:lineRule="auto"/>
        <w:ind w:firstLineChars="200" w:firstLine="420"/>
        <w:rPr>
          <w:ins w:id="5257" w:author="admin" w:date="2016-10-25T15:19:00Z"/>
          <w:rFonts w:ascii="Times New Roman" w:hAnsi="Times New Roman"/>
          <w:rPrChange w:id="5258" w:author="admin" w:date="2016-10-25T15:40:00Z">
            <w:rPr>
              <w:ins w:id="5259" w:author="admin" w:date="2016-10-25T15:19:00Z"/>
            </w:rPr>
          </w:rPrChange>
        </w:rPr>
        <w:pPrChange w:id="5260" w:author="admin" w:date="2016-10-25T15:40:00Z">
          <w:pPr>
            <w:pStyle w:val="af6"/>
            <w:numPr>
              <w:numId w:val="17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5261" w:author="admin" w:date="2016-10-25T16:01:00Z">
        <w:r>
          <w:rPr>
            <w:rFonts w:ascii="Times New Roman" w:hAnsi="Times New Roman" w:hint="eastAsia"/>
          </w:rPr>
          <w:t>6</w:t>
        </w:r>
        <w:r>
          <w:rPr>
            <w:rFonts w:ascii="Times New Roman" w:hAnsi="Times New Roman" w:hint="eastAsia"/>
          </w:rPr>
          <w:t>、</w:t>
        </w:r>
      </w:ins>
      <w:ins w:id="5262" w:author="admin" w:date="2016-10-25T15:19:00Z">
        <w:r w:rsidR="00D634F8" w:rsidRPr="00D634F8">
          <w:rPr>
            <w:rFonts w:ascii="Times New Roman" w:hAnsi="Times New Roman"/>
            <w:rPrChange w:id="5263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5264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键确认，转入调谐</w:t>
        </w:r>
        <w:r>
          <w:rPr>
            <w:rFonts w:ascii="Times New Roman" w:hAnsi="Times New Roman" w:hint="eastAsia"/>
          </w:rPr>
          <w:t>界面</w:t>
        </w:r>
      </w:ins>
      <w:ins w:id="5265" w:author="admin" w:date="2016-10-25T16:01:00Z">
        <w:r>
          <w:rPr>
            <w:rFonts w:ascii="Times New Roman" w:hAnsi="Times New Roman" w:hint="eastAsia"/>
          </w:rPr>
          <w:t>，</w:t>
        </w:r>
      </w:ins>
      <w:ins w:id="5266" w:author="admin" w:date="2016-10-25T15:19:00Z">
        <w:r w:rsidR="00D634F8" w:rsidRPr="00D634F8">
          <w:rPr>
            <w:rFonts w:ascii="Times New Roman" w:hAnsi="Times New Roman" w:hint="eastAsia"/>
            <w:rPrChange w:id="5267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5268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5269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_Ref460246536 \h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5270" w:author="admin" w:date="2016-10-25T15:40:00Z">
            <w:rPr>
              <w:rFonts w:ascii="Times New Roman" w:hAnsi="Times New Roman"/>
            </w:rPr>
          </w:rPrChange>
        </w:rPr>
      </w:r>
      <w:ins w:id="5271" w:author="admin" w:date="2016-10-25T15:19:00Z">
        <w:r w:rsidR="00D634F8" w:rsidRPr="00D634F8">
          <w:rPr>
            <w:rFonts w:ascii="Times New Roman" w:hAnsi="Times New Roman"/>
            <w:rPrChange w:id="5272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5273" w:author="admin" w:date="2016-10-27T15:32:00Z">
        <w:r w:rsidR="00D634F8" w:rsidRPr="00D634F8">
          <w:rPr>
            <w:rFonts w:ascii="Times New Roman" w:hAnsi="Times New Roman" w:hint="eastAsia"/>
            <w:rPrChange w:id="5274" w:author="admin" w:date="2016-10-27T15:32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5275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231</w:t>
        </w:r>
      </w:ins>
      <w:ins w:id="5276" w:author="admin" w:date="2016-10-25T15:19:00Z">
        <w:r w:rsidR="00D634F8" w:rsidRPr="00D634F8">
          <w:rPr>
            <w:rFonts w:ascii="Times New Roman" w:hAnsi="Times New Roman"/>
            <w:rPrChange w:id="5277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>
          <w:rPr>
            <w:rFonts w:ascii="Times New Roman" w:hAnsi="Times New Roman" w:hint="eastAsia"/>
          </w:rPr>
          <w:t>所示</w:t>
        </w:r>
      </w:ins>
      <w:ins w:id="5278" w:author="admin" w:date="2016-10-25T16:02:00Z">
        <w:r>
          <w:rPr>
            <w:rFonts w:ascii="Times New Roman" w:hAnsi="Times New Roman" w:hint="eastAsia"/>
          </w:rPr>
          <w:t>；</w:t>
        </w:r>
      </w:ins>
    </w:p>
    <w:p w:rsidR="00EC62FF" w:rsidRDefault="00EC62FF" w:rsidP="007111D4">
      <w:pPr>
        <w:widowControl/>
        <w:spacing w:beforeLines="50" w:after="0" w:line="360" w:lineRule="auto"/>
        <w:jc w:val="center"/>
        <w:rPr>
          <w:ins w:id="5279" w:author="admin" w:date="2016-10-25T15:19:00Z"/>
          <w:kern w:val="0"/>
          <w:sz w:val="24"/>
          <w:szCs w:val="24"/>
          <w:rPrChange w:id="5280" w:author="admin" w:date="2016-10-27T16:00:00Z">
            <w:rPr>
              <w:ins w:id="5281" w:author="admin" w:date="2016-10-25T15:19:00Z"/>
            </w:rPr>
          </w:rPrChange>
        </w:rPr>
        <w:pPrChange w:id="5282" w:author="admin" w:date="2016-10-31T15:42:00Z">
          <w:pPr>
            <w:jc w:val="center"/>
          </w:pPr>
        </w:pPrChange>
      </w:pPr>
      <w:ins w:id="5283" w:author="admin" w:date="2016-10-25T15:19:00Z">
        <w:r>
          <w:rPr>
            <w:noProof/>
            <w:kern w:val="0"/>
            <w:sz w:val="24"/>
            <w:szCs w:val="24"/>
            <w:rPrChange w:id="5284" w:author="Unknown">
              <w:rPr>
                <w:b/>
                <w:bCs/>
                <w:i/>
                <w:iCs/>
                <w:noProof/>
                <w:color w:val="0000FF"/>
                <w:u w:val="single"/>
              </w:rPr>
            </w:rPrChange>
          </w:rPr>
          <w:lastRenderedPageBreak/>
          <w:drawing>
            <wp:inline distT="0" distB="0" distL="0" distR="0">
              <wp:extent cx="2714799" cy="2092037"/>
              <wp:effectExtent l="19050" t="0" r="9351" b="0"/>
              <wp:docPr id="226" name="Picture 19" descr="tuni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1" name="Picture 19" descr="tuning"/>
                      <pic:cNvPicPr>
                        <a:picLocks noChangeAspect="1" noChangeArrowheads="1"/>
                      </pic:cNvPicPr>
                    </pic:nvPicPr>
                    <pic:blipFill>
                      <a:blip r:embed="rId295"/>
                      <a:srcRect b="-320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714799" cy="2092037"/>
                      </a:xfrm>
                      <a:prstGeom prst="rect">
                        <a:avLst/>
                      </a:prstGeom>
                      <a:noFill/>
                    </pic:spPr>
                  </pic:pic>
                </a:graphicData>
              </a:graphic>
            </wp:inline>
          </w:drawing>
        </w:r>
      </w:ins>
    </w:p>
    <w:p w:rsidR="00EC62FF" w:rsidRDefault="00D634F8" w:rsidP="007111D4">
      <w:pPr>
        <w:pStyle w:val="af5"/>
        <w:spacing w:afterLines="50"/>
        <w:rPr>
          <w:ins w:id="5285" w:author="admin" w:date="2016-10-25T15:19:00Z"/>
          <w:rPrChange w:id="5286" w:author="admin" w:date="2016-10-26T11:15:00Z">
            <w:rPr>
              <w:ins w:id="5287" w:author="admin" w:date="2016-10-25T15:19:00Z"/>
              <w:rFonts w:ascii="Times New Roman" w:hAnsi="Times New Roman"/>
              <w:color w:val="000080"/>
              <w:sz w:val="24"/>
            </w:rPr>
          </w:rPrChange>
        </w:rPr>
        <w:pPrChange w:id="5288" w:author="admin" w:date="2016-10-31T15:42:00Z">
          <w:pPr>
            <w:pStyle w:val="af5"/>
          </w:pPr>
        </w:pPrChange>
      </w:pPr>
      <w:bookmarkStart w:id="5289" w:name="_Ref460246536"/>
      <w:ins w:id="5290" w:author="admin" w:date="2016-10-25T15:19:00Z">
        <w:r w:rsidRPr="00D634F8">
          <w:rPr>
            <w:rFonts w:hint="eastAsia"/>
            <w:rPrChange w:id="5291" w:author="admin" w:date="2016-10-26T11:15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图</w:t>
        </w:r>
      </w:ins>
      <w:ins w:id="5292" w:author="admin" w:date="2016-10-26T10:15:00Z">
        <w:r w:rsidRPr="00D634F8">
          <w:rPr>
            <w:rPrChange w:id="5293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</w:t>
        </w:r>
      </w:ins>
      <w:ins w:id="5294" w:author="admin" w:date="2016-10-25T15:19:00Z">
        <w:r w:rsidRPr="00D634F8">
          <w:rPr>
            <w:rPrChange w:id="5295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begin"/>
        </w:r>
        <w:r w:rsidRPr="00D634F8">
          <w:rPr>
            <w:rPrChange w:id="5296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5297" w:author="admin" w:date="2016-10-26T11:15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>图</w:instrText>
        </w:r>
        <w:r w:rsidRPr="00D634F8">
          <w:rPr>
            <w:rPrChange w:id="5298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 xml:space="preserve"> \* ARABIC</w:instrText>
        </w:r>
        <w:r w:rsidRPr="00D634F8">
          <w:rPr>
            <w:rPrChange w:id="5299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separate"/>
        </w:r>
      </w:ins>
      <w:ins w:id="5300" w:author="admin" w:date="2016-10-27T15:32:00Z">
        <w:r w:rsidR="00415D72">
          <w:t>231</w:t>
        </w:r>
      </w:ins>
      <w:ins w:id="5301" w:author="admin" w:date="2016-10-25T15:19:00Z">
        <w:r w:rsidRPr="00D634F8">
          <w:rPr>
            <w:rPrChange w:id="5302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end"/>
        </w:r>
      </w:ins>
      <w:bookmarkEnd w:id="5289"/>
      <w:ins w:id="5303" w:author="admin" w:date="2016-10-26T10:15:00Z">
        <w:r w:rsidRPr="00D634F8">
          <w:rPr>
            <w:rPrChange w:id="5304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 </w:t>
        </w:r>
      </w:ins>
      <w:ins w:id="5305" w:author="admin" w:date="2016-10-25T15:19:00Z">
        <w:r w:rsidRPr="00D634F8">
          <w:rPr>
            <w:rFonts w:hint="eastAsia"/>
            <w:rPrChange w:id="5306" w:author="admin" w:date="2016-10-26T11:15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正在调谐界面</w:t>
        </w:r>
      </w:ins>
    </w:p>
    <w:p w:rsidR="00EC62FF" w:rsidRDefault="00AA6FB6">
      <w:pPr>
        <w:spacing w:before="0" w:after="0" w:line="360" w:lineRule="auto"/>
        <w:ind w:firstLineChars="200" w:firstLine="420"/>
        <w:rPr>
          <w:ins w:id="5307" w:author="admin" w:date="2016-10-25T15:19:00Z"/>
          <w:rFonts w:ascii="Times New Roman" w:hAnsi="Times New Roman"/>
          <w:rPrChange w:id="5308" w:author="admin" w:date="2016-10-25T15:40:00Z">
            <w:rPr>
              <w:ins w:id="5309" w:author="admin" w:date="2016-10-25T15:19:00Z"/>
            </w:rPr>
          </w:rPrChange>
        </w:rPr>
        <w:pPrChange w:id="5310" w:author="admin" w:date="2016-10-25T15:40:00Z">
          <w:pPr>
            <w:pStyle w:val="af6"/>
            <w:numPr>
              <w:numId w:val="17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5311" w:author="admin" w:date="2016-10-25T16:02:00Z">
        <w:r>
          <w:rPr>
            <w:rFonts w:ascii="Times New Roman" w:hAnsi="Times New Roman" w:hint="eastAsia"/>
          </w:rPr>
          <w:t>7</w:t>
        </w:r>
        <w:r>
          <w:rPr>
            <w:rFonts w:ascii="Times New Roman" w:hAnsi="Times New Roman" w:hint="eastAsia"/>
          </w:rPr>
          <w:t>、</w:t>
        </w:r>
      </w:ins>
      <w:ins w:id="5312" w:author="admin" w:date="2016-10-25T15:19:00Z">
        <w:r>
          <w:rPr>
            <w:rFonts w:ascii="Times New Roman" w:hAnsi="Times New Roman" w:hint="eastAsia"/>
          </w:rPr>
          <w:t>调谐成功后，转入连接界面</w:t>
        </w:r>
      </w:ins>
      <w:ins w:id="5313" w:author="admin" w:date="2016-10-25T16:02:00Z">
        <w:r>
          <w:rPr>
            <w:rFonts w:ascii="Times New Roman" w:hAnsi="Times New Roman" w:hint="eastAsia"/>
          </w:rPr>
          <w:t>，</w:t>
        </w:r>
      </w:ins>
      <w:ins w:id="5314" w:author="admin" w:date="2016-10-25T15:19:00Z">
        <w:r w:rsidR="00D634F8" w:rsidRPr="00D634F8">
          <w:rPr>
            <w:rFonts w:ascii="Times New Roman" w:hAnsi="Times New Roman" w:hint="eastAsia"/>
            <w:rPrChange w:id="5315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5316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5317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_Ref460246544 \h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5318" w:author="admin" w:date="2016-10-25T15:40:00Z">
            <w:rPr>
              <w:rFonts w:ascii="Times New Roman" w:hAnsi="Times New Roman"/>
            </w:rPr>
          </w:rPrChange>
        </w:rPr>
      </w:r>
      <w:ins w:id="5319" w:author="admin" w:date="2016-10-25T15:19:00Z">
        <w:r w:rsidR="00D634F8" w:rsidRPr="00D634F8">
          <w:rPr>
            <w:rFonts w:ascii="Times New Roman" w:hAnsi="Times New Roman"/>
            <w:rPrChange w:id="5320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5321" w:author="admin" w:date="2016-10-27T15:32:00Z">
        <w:r w:rsidR="00D634F8" w:rsidRPr="00D634F8">
          <w:rPr>
            <w:rFonts w:ascii="Times New Roman" w:hAnsi="Times New Roman" w:hint="eastAsia"/>
            <w:rPrChange w:id="5322" w:author="admin" w:date="2016-10-27T15:32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5323" w:author="admin" w:date="2016-10-26T11:14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232</w:t>
        </w:r>
      </w:ins>
      <w:ins w:id="5324" w:author="admin" w:date="2016-10-25T15:19:00Z">
        <w:r w:rsidR="00D634F8" w:rsidRPr="00D634F8">
          <w:rPr>
            <w:rFonts w:ascii="Times New Roman" w:hAnsi="Times New Roman"/>
            <w:rPrChange w:id="5325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>
          <w:rPr>
            <w:rFonts w:ascii="Times New Roman" w:hAnsi="Times New Roman" w:hint="eastAsia"/>
          </w:rPr>
          <w:t>所示</w:t>
        </w:r>
      </w:ins>
      <w:ins w:id="5326" w:author="admin" w:date="2016-10-25T16:02:00Z">
        <w:r>
          <w:rPr>
            <w:rFonts w:ascii="Times New Roman" w:hAnsi="Times New Roman" w:hint="eastAsia"/>
          </w:rPr>
          <w:t>；</w:t>
        </w:r>
      </w:ins>
    </w:p>
    <w:p w:rsidR="00EC62FF" w:rsidRDefault="00EC62FF" w:rsidP="007111D4">
      <w:pPr>
        <w:widowControl/>
        <w:spacing w:beforeLines="50" w:after="0" w:line="360" w:lineRule="auto"/>
        <w:jc w:val="center"/>
        <w:rPr>
          <w:ins w:id="5327" w:author="admin" w:date="2016-10-25T15:19:00Z"/>
          <w:kern w:val="0"/>
          <w:sz w:val="24"/>
          <w:szCs w:val="24"/>
          <w:rPrChange w:id="5328" w:author="admin" w:date="2016-10-27T16:00:00Z">
            <w:rPr>
              <w:ins w:id="5329" w:author="admin" w:date="2016-10-25T15:19:00Z"/>
            </w:rPr>
          </w:rPrChange>
        </w:rPr>
        <w:pPrChange w:id="5330" w:author="admin" w:date="2016-10-31T15:42:00Z">
          <w:pPr>
            <w:jc w:val="center"/>
          </w:pPr>
        </w:pPrChange>
      </w:pPr>
      <w:ins w:id="5331" w:author="admin" w:date="2016-10-25T15:19:00Z">
        <w:r>
          <w:rPr>
            <w:noProof/>
            <w:kern w:val="0"/>
            <w:sz w:val="24"/>
            <w:szCs w:val="24"/>
            <w:rPrChange w:id="5332" w:author="Unknown">
              <w:rPr>
                <w:b/>
                <w:bCs/>
                <w:i/>
                <w:iCs/>
                <w:noProof/>
                <w:color w:val="0000FF"/>
                <w:u w:val="single"/>
              </w:rPr>
            </w:rPrChange>
          </w:rPr>
          <w:drawing>
            <wp:inline distT="0" distB="0" distL="0" distR="0">
              <wp:extent cx="2812472" cy="2140527"/>
              <wp:effectExtent l="19050" t="0" r="6928" b="0"/>
              <wp:docPr id="227" name="Picture 20" descr="connecti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2" name="Picture 20" descr="connecting"/>
                      <pic:cNvPicPr>
                        <a:picLocks noChangeAspect="1" noChangeArrowheads="1"/>
                      </pic:cNvPicPr>
                    </pic:nvPicPr>
                    <pic:blipFill>
                      <a:blip r:embed="rId296"/>
                      <a:srcRect b="-1678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812472" cy="2140527"/>
                      </a:xfrm>
                      <a:prstGeom prst="rect">
                        <a:avLst/>
                      </a:prstGeom>
                      <a:noFill/>
                    </pic:spPr>
                  </pic:pic>
                </a:graphicData>
              </a:graphic>
            </wp:inline>
          </w:drawing>
        </w:r>
      </w:ins>
    </w:p>
    <w:p w:rsidR="00EC62FF" w:rsidRDefault="00D634F8" w:rsidP="007111D4">
      <w:pPr>
        <w:pStyle w:val="af5"/>
        <w:spacing w:afterLines="50"/>
        <w:rPr>
          <w:ins w:id="5333" w:author="admin" w:date="2016-10-25T15:19:00Z"/>
          <w:rPrChange w:id="5334" w:author="admin" w:date="2016-10-26T11:14:00Z">
            <w:rPr>
              <w:ins w:id="5335" w:author="admin" w:date="2016-10-25T15:19:00Z"/>
              <w:rFonts w:ascii="Times New Roman" w:hAnsi="Times New Roman"/>
              <w:color w:val="000080"/>
              <w:sz w:val="24"/>
            </w:rPr>
          </w:rPrChange>
        </w:rPr>
        <w:pPrChange w:id="5336" w:author="admin" w:date="2016-10-31T15:42:00Z">
          <w:pPr>
            <w:pStyle w:val="af5"/>
          </w:pPr>
        </w:pPrChange>
      </w:pPr>
      <w:bookmarkStart w:id="5337" w:name="_Ref460246544"/>
      <w:ins w:id="5338" w:author="admin" w:date="2016-10-25T15:19:00Z">
        <w:r w:rsidRPr="00D634F8">
          <w:rPr>
            <w:rFonts w:hint="eastAsia"/>
            <w:rPrChange w:id="5339" w:author="admin" w:date="2016-10-26T11:14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图</w:t>
        </w:r>
      </w:ins>
      <w:ins w:id="5340" w:author="admin" w:date="2016-10-26T10:15:00Z">
        <w:r w:rsidRPr="00D634F8">
          <w:rPr>
            <w:rPrChange w:id="5341" w:author="admin" w:date="2016-10-26T11:14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</w:t>
        </w:r>
      </w:ins>
      <w:ins w:id="5342" w:author="admin" w:date="2016-10-25T15:19:00Z">
        <w:r w:rsidRPr="00D634F8">
          <w:rPr>
            <w:rPrChange w:id="5343" w:author="admin" w:date="2016-10-26T11:14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begin"/>
        </w:r>
        <w:r w:rsidRPr="00D634F8">
          <w:rPr>
            <w:rPrChange w:id="5344" w:author="admin" w:date="2016-10-26T11:14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5345" w:author="admin" w:date="2016-10-26T11:14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>图</w:instrText>
        </w:r>
        <w:r w:rsidRPr="00D634F8">
          <w:rPr>
            <w:rPrChange w:id="5346" w:author="admin" w:date="2016-10-26T11:14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 xml:space="preserve"> \* ARABIC</w:instrText>
        </w:r>
        <w:r w:rsidRPr="00D634F8">
          <w:rPr>
            <w:rPrChange w:id="5347" w:author="admin" w:date="2016-10-26T11:14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separate"/>
        </w:r>
      </w:ins>
      <w:ins w:id="5348" w:author="admin" w:date="2016-10-27T15:32:00Z">
        <w:r w:rsidR="00415D72">
          <w:t>232</w:t>
        </w:r>
      </w:ins>
      <w:ins w:id="5349" w:author="admin" w:date="2016-10-25T15:19:00Z">
        <w:r w:rsidRPr="00D634F8">
          <w:rPr>
            <w:rPrChange w:id="5350" w:author="admin" w:date="2016-10-26T11:14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end"/>
        </w:r>
      </w:ins>
      <w:bookmarkEnd w:id="5337"/>
      <w:ins w:id="5351" w:author="admin" w:date="2016-10-26T10:15:00Z">
        <w:r w:rsidRPr="00D634F8">
          <w:rPr>
            <w:rPrChange w:id="5352" w:author="admin" w:date="2016-10-26T11:14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 </w:t>
        </w:r>
      </w:ins>
      <w:ins w:id="5353" w:author="admin" w:date="2016-10-25T15:19:00Z">
        <w:r w:rsidRPr="00D634F8">
          <w:rPr>
            <w:rFonts w:hint="eastAsia"/>
            <w:rPrChange w:id="5354" w:author="admin" w:date="2016-10-26T11:14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正在连接界面</w:t>
        </w:r>
      </w:ins>
    </w:p>
    <w:p w:rsidR="00EC62FF" w:rsidRDefault="00AA6FB6">
      <w:pPr>
        <w:spacing w:before="0" w:after="0" w:line="360" w:lineRule="auto"/>
        <w:ind w:firstLineChars="200" w:firstLine="420"/>
        <w:rPr>
          <w:ins w:id="5355" w:author="admin" w:date="2016-10-25T15:19:00Z"/>
          <w:rFonts w:ascii="Times New Roman" w:hAnsi="Times New Roman"/>
          <w:rPrChange w:id="5356" w:author="admin" w:date="2016-10-25T15:40:00Z">
            <w:rPr>
              <w:ins w:id="5357" w:author="admin" w:date="2016-10-25T15:19:00Z"/>
            </w:rPr>
          </w:rPrChange>
        </w:rPr>
        <w:pPrChange w:id="5358" w:author="admin" w:date="2016-10-25T15:40:00Z">
          <w:pPr>
            <w:pStyle w:val="af6"/>
            <w:numPr>
              <w:numId w:val="17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5359" w:author="admin" w:date="2016-10-25T16:02:00Z">
        <w:r>
          <w:rPr>
            <w:rFonts w:ascii="Times New Roman" w:hAnsi="Times New Roman" w:hint="eastAsia"/>
          </w:rPr>
          <w:t>8</w:t>
        </w:r>
        <w:r>
          <w:rPr>
            <w:rFonts w:ascii="Times New Roman" w:hAnsi="Times New Roman" w:hint="eastAsia"/>
          </w:rPr>
          <w:t>、</w:t>
        </w:r>
      </w:ins>
      <w:ins w:id="5360" w:author="admin" w:date="2016-10-25T15:19:00Z">
        <w:r w:rsidR="00D634F8" w:rsidRPr="00D634F8">
          <w:rPr>
            <w:rFonts w:ascii="Times New Roman" w:hAnsi="Times New Roman" w:hint="eastAsia"/>
            <w:rPrChange w:id="5361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连接成功，转入通话界面</w:t>
        </w:r>
      </w:ins>
      <w:ins w:id="5362" w:author="admin" w:date="2016-10-25T16:02:00Z">
        <w:r>
          <w:rPr>
            <w:rFonts w:ascii="Times New Roman" w:hAnsi="Times New Roman" w:hint="eastAsia"/>
          </w:rPr>
          <w:t>，</w:t>
        </w:r>
      </w:ins>
      <w:ins w:id="5363" w:author="admin" w:date="2016-10-25T15:19:00Z">
        <w:r w:rsidR="00D634F8" w:rsidRPr="00D634F8">
          <w:rPr>
            <w:rFonts w:ascii="Times New Roman" w:hAnsi="Times New Roman" w:hint="eastAsia"/>
            <w:rPrChange w:id="5364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5365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5366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_Ref460246553 \h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5367" w:author="admin" w:date="2016-10-25T15:40:00Z">
            <w:rPr>
              <w:rFonts w:ascii="Times New Roman" w:hAnsi="Times New Roman"/>
            </w:rPr>
          </w:rPrChange>
        </w:rPr>
      </w:r>
      <w:ins w:id="5368" w:author="admin" w:date="2016-10-25T15:19:00Z">
        <w:r w:rsidR="00D634F8" w:rsidRPr="00D634F8">
          <w:rPr>
            <w:rFonts w:ascii="Times New Roman" w:hAnsi="Times New Roman"/>
            <w:rPrChange w:id="5369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5370" w:author="admin" w:date="2016-10-27T15:32:00Z">
        <w:r w:rsidR="00D634F8" w:rsidRPr="00D634F8">
          <w:rPr>
            <w:rFonts w:ascii="Times New Roman" w:hAnsi="Times New Roman" w:hint="eastAsia"/>
            <w:rPrChange w:id="5371" w:author="admin" w:date="2016-10-27T15:32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5372" w:author="admin" w:date="2016-10-26T11:14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233</w:t>
        </w:r>
      </w:ins>
      <w:ins w:id="5373" w:author="admin" w:date="2016-10-25T15:19:00Z">
        <w:r w:rsidR="00D634F8" w:rsidRPr="00D634F8">
          <w:rPr>
            <w:rFonts w:ascii="Times New Roman" w:hAnsi="Times New Roman"/>
            <w:rPrChange w:id="5374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>
          <w:rPr>
            <w:rFonts w:ascii="Times New Roman" w:hAnsi="Times New Roman" w:hint="eastAsia"/>
          </w:rPr>
          <w:t>所示</w:t>
        </w:r>
      </w:ins>
      <w:ins w:id="5375" w:author="admin" w:date="2016-10-25T16:02:00Z">
        <w:r>
          <w:rPr>
            <w:rFonts w:ascii="Times New Roman" w:hAnsi="Times New Roman" w:hint="eastAsia"/>
          </w:rPr>
          <w:t>。</w:t>
        </w:r>
      </w:ins>
    </w:p>
    <w:p w:rsidR="00EC62FF" w:rsidRDefault="00EC62FF" w:rsidP="007111D4">
      <w:pPr>
        <w:widowControl/>
        <w:spacing w:beforeLines="50" w:after="0" w:line="360" w:lineRule="auto"/>
        <w:jc w:val="center"/>
        <w:rPr>
          <w:ins w:id="5376" w:author="admin" w:date="2016-10-25T15:19:00Z"/>
          <w:kern w:val="0"/>
          <w:sz w:val="24"/>
          <w:szCs w:val="24"/>
          <w:rPrChange w:id="5377" w:author="admin" w:date="2016-10-27T16:00:00Z">
            <w:rPr>
              <w:ins w:id="5378" w:author="admin" w:date="2016-10-25T15:19:00Z"/>
            </w:rPr>
          </w:rPrChange>
        </w:rPr>
        <w:pPrChange w:id="5379" w:author="admin" w:date="2016-10-31T15:42:00Z">
          <w:pPr>
            <w:jc w:val="center"/>
          </w:pPr>
        </w:pPrChange>
      </w:pPr>
      <w:ins w:id="5380" w:author="admin" w:date="2016-10-25T15:19:00Z">
        <w:r>
          <w:rPr>
            <w:noProof/>
            <w:kern w:val="0"/>
            <w:sz w:val="24"/>
            <w:szCs w:val="24"/>
            <w:rPrChange w:id="5381" w:author="Unknown">
              <w:rPr>
                <w:b/>
                <w:bCs/>
                <w:i/>
                <w:iCs/>
                <w:noProof/>
                <w:color w:val="0000FF"/>
                <w:u w:val="single"/>
              </w:rPr>
            </w:rPrChange>
          </w:rPr>
          <w:lastRenderedPageBreak/>
          <w:drawing>
            <wp:inline distT="0" distB="0" distL="0" distR="0">
              <wp:extent cx="2824899" cy="2124892"/>
              <wp:effectExtent l="0" t="0" r="0" b="8890"/>
              <wp:docPr id="229" name="Picture 21" descr="communication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3" name="Picture 21" descr="communication"/>
                      <pic:cNvPicPr>
                        <a:picLocks noChangeAspect="1" noChangeArrowheads="1"/>
                      </pic:cNvPicPr>
                    </pic:nvPicPr>
                    <pic:blipFill>
                      <a:blip r:embed="rId29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850305" cy="2144002"/>
                      </a:xfrm>
                      <a:prstGeom prst="rect">
                        <a:avLst/>
                      </a:prstGeom>
                      <a:noFill/>
                    </pic:spPr>
                  </pic:pic>
                </a:graphicData>
              </a:graphic>
            </wp:inline>
          </w:drawing>
        </w:r>
      </w:ins>
    </w:p>
    <w:p w:rsidR="00EC62FF" w:rsidRDefault="00D634F8" w:rsidP="007111D4">
      <w:pPr>
        <w:pStyle w:val="af5"/>
        <w:spacing w:afterLines="50"/>
        <w:rPr>
          <w:ins w:id="5382" w:author="admin" w:date="2016-10-25T15:19:00Z"/>
          <w:rPrChange w:id="5383" w:author="admin" w:date="2016-10-26T11:14:00Z">
            <w:rPr>
              <w:ins w:id="5384" w:author="admin" w:date="2016-10-25T15:19:00Z"/>
              <w:rFonts w:ascii="Times New Roman" w:hAnsi="Times New Roman"/>
              <w:color w:val="000080"/>
              <w:sz w:val="24"/>
            </w:rPr>
          </w:rPrChange>
        </w:rPr>
        <w:pPrChange w:id="5385" w:author="admin" w:date="2016-10-31T15:42:00Z">
          <w:pPr>
            <w:pStyle w:val="af5"/>
          </w:pPr>
        </w:pPrChange>
      </w:pPr>
      <w:bookmarkStart w:id="5386" w:name="_Ref460246553"/>
      <w:ins w:id="5387" w:author="admin" w:date="2016-10-25T15:19:00Z">
        <w:r w:rsidRPr="00D634F8">
          <w:rPr>
            <w:rFonts w:hint="eastAsia"/>
            <w:rPrChange w:id="5388" w:author="admin" w:date="2016-10-26T11:14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图</w:t>
        </w:r>
      </w:ins>
      <w:ins w:id="5389" w:author="admin" w:date="2016-10-26T10:15:00Z">
        <w:r w:rsidRPr="00D634F8">
          <w:rPr>
            <w:rPrChange w:id="5390" w:author="admin" w:date="2016-10-26T11:14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</w:t>
        </w:r>
      </w:ins>
      <w:ins w:id="5391" w:author="admin" w:date="2016-10-25T15:19:00Z">
        <w:r w:rsidRPr="00D634F8">
          <w:rPr>
            <w:rPrChange w:id="5392" w:author="admin" w:date="2016-10-26T11:14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begin"/>
        </w:r>
        <w:r w:rsidRPr="00D634F8">
          <w:rPr>
            <w:rPrChange w:id="5393" w:author="admin" w:date="2016-10-26T11:14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5394" w:author="admin" w:date="2016-10-26T11:14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>图</w:instrText>
        </w:r>
        <w:r w:rsidRPr="00D634F8">
          <w:rPr>
            <w:rPrChange w:id="5395" w:author="admin" w:date="2016-10-26T11:14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 xml:space="preserve"> \* ARABIC</w:instrText>
        </w:r>
        <w:r w:rsidRPr="00D634F8">
          <w:rPr>
            <w:rPrChange w:id="5396" w:author="admin" w:date="2016-10-26T11:14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separate"/>
        </w:r>
      </w:ins>
      <w:ins w:id="5397" w:author="admin" w:date="2016-10-27T15:32:00Z">
        <w:r w:rsidR="00415D72">
          <w:t>233</w:t>
        </w:r>
      </w:ins>
      <w:ins w:id="5398" w:author="admin" w:date="2016-10-25T15:19:00Z">
        <w:r w:rsidRPr="00D634F8">
          <w:rPr>
            <w:rPrChange w:id="5399" w:author="admin" w:date="2016-10-26T11:14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end"/>
        </w:r>
      </w:ins>
      <w:bookmarkEnd w:id="5386"/>
      <w:ins w:id="5400" w:author="admin" w:date="2016-10-26T10:15:00Z">
        <w:r w:rsidRPr="00D634F8">
          <w:rPr>
            <w:rPrChange w:id="5401" w:author="admin" w:date="2016-10-26T11:14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 </w:t>
        </w:r>
      </w:ins>
      <w:ins w:id="5402" w:author="admin" w:date="2016-10-25T15:19:00Z">
        <w:r w:rsidRPr="00D634F8">
          <w:rPr>
            <w:rFonts w:hint="eastAsia"/>
            <w:rPrChange w:id="5403" w:author="admin" w:date="2016-10-26T11:14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通话界面</w:t>
        </w:r>
      </w:ins>
    </w:p>
    <w:p w:rsidR="00AA6FB6" w:rsidRPr="00AA6FB6" w:rsidRDefault="00AA6FB6" w:rsidP="00AA6FB6">
      <w:pPr>
        <w:rPr>
          <w:ins w:id="5404" w:author="admin" w:date="2016-10-25T16:02:00Z"/>
          <w:b/>
          <w:sz w:val="24"/>
          <w:szCs w:val="24"/>
        </w:rPr>
      </w:pPr>
      <w:ins w:id="5405" w:author="admin" w:date="2016-10-25T16:02:00Z">
        <w:r>
          <w:rPr>
            <w:rFonts w:hint="eastAsia"/>
            <w:b/>
            <w:sz w:val="24"/>
            <w:szCs w:val="24"/>
          </w:rPr>
          <w:t>站台</w:t>
        </w:r>
        <w:r w:rsidRPr="00AA6FB6">
          <w:rPr>
            <w:b/>
            <w:sz w:val="24"/>
            <w:szCs w:val="24"/>
          </w:rPr>
          <w:t>呼叫</w:t>
        </w:r>
      </w:ins>
    </w:p>
    <w:p w:rsidR="00AA6FB6" w:rsidRDefault="00AA6FB6" w:rsidP="00AA6FB6">
      <w:pPr>
        <w:spacing w:before="0" w:after="0" w:line="360" w:lineRule="auto"/>
        <w:ind w:firstLineChars="200" w:firstLine="420"/>
        <w:rPr>
          <w:ins w:id="5406" w:author="admin" w:date="2016-10-25T16:02:00Z"/>
          <w:rFonts w:ascii="Times New Roman" w:hAnsi="Times New Roman"/>
        </w:rPr>
      </w:pPr>
      <w:ins w:id="5407" w:author="admin" w:date="2016-10-25T16:02:00Z">
        <w:r>
          <w:rPr>
            <w:rFonts w:ascii="Times New Roman" w:hAnsi="Times New Roman" w:hint="eastAsia"/>
          </w:rPr>
          <w:t>站台呼叫步骤如下：</w:t>
        </w:r>
      </w:ins>
    </w:p>
    <w:p w:rsidR="00EC62FF" w:rsidRDefault="00AA6FB6">
      <w:pPr>
        <w:spacing w:before="0" w:after="0" w:line="360" w:lineRule="auto"/>
        <w:ind w:firstLineChars="200" w:firstLine="420"/>
        <w:rPr>
          <w:ins w:id="5408" w:author="admin" w:date="2016-10-25T15:19:00Z"/>
          <w:rFonts w:ascii="Times New Roman" w:hAnsi="Times New Roman"/>
          <w:rPrChange w:id="5409" w:author="admin" w:date="2016-10-25T15:40:00Z">
            <w:rPr>
              <w:ins w:id="5410" w:author="admin" w:date="2016-10-25T15:19:00Z"/>
            </w:rPr>
          </w:rPrChange>
        </w:rPr>
        <w:pPrChange w:id="5411" w:author="admin" w:date="2016-10-25T15:40:00Z">
          <w:pPr>
            <w:pStyle w:val="af6"/>
            <w:numPr>
              <w:numId w:val="18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5412" w:author="admin" w:date="2016-10-25T16:02:00Z">
        <w:r>
          <w:rPr>
            <w:rFonts w:ascii="Times New Roman" w:hAnsi="Times New Roman" w:hint="eastAsia"/>
          </w:rPr>
          <w:t>1</w:t>
        </w:r>
        <w:r>
          <w:rPr>
            <w:rFonts w:ascii="Times New Roman" w:hAnsi="Times New Roman" w:hint="eastAsia"/>
          </w:rPr>
          <w:t>、</w:t>
        </w:r>
      </w:ins>
      <w:ins w:id="5413" w:author="admin" w:date="2016-10-25T15:19:00Z">
        <w:r w:rsidR="00D634F8" w:rsidRPr="00D634F8">
          <w:rPr>
            <w:rFonts w:ascii="Times New Roman" w:hAnsi="Times New Roman" w:hint="eastAsia"/>
            <w:rPrChange w:id="5414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进入</w:t>
        </w:r>
        <w:r w:rsidR="00D634F8" w:rsidRPr="00D634F8">
          <w:rPr>
            <w:rFonts w:ascii="Times New Roman" w:hAnsi="Times New Roman"/>
            <w:rPrChange w:id="5415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Call</w:t>
        </w:r>
        <w:r w:rsidR="00D634F8" w:rsidRPr="00D634F8">
          <w:rPr>
            <w:rFonts w:ascii="Times New Roman" w:hAnsi="Times New Roman" w:hint="eastAsia"/>
            <w:rPrChange w:id="5416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界面，移动键盘上下键，光标选中</w:t>
        </w:r>
        <w:r w:rsidR="00D634F8" w:rsidRPr="00D634F8">
          <w:rPr>
            <w:rFonts w:ascii="Times New Roman" w:hAnsi="Times New Roman"/>
            <w:rPrChange w:id="5417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Station</w:t>
        </w:r>
        <w:r w:rsidR="00D634F8" w:rsidRPr="00D634F8">
          <w:rPr>
            <w:rFonts w:ascii="Times New Roman" w:hAnsi="Times New Roman" w:hint="eastAsia"/>
            <w:rPrChange w:id="5418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菜单，单击</w:t>
        </w:r>
        <w:r w:rsidR="00D634F8" w:rsidRPr="00D634F8">
          <w:rPr>
            <w:rFonts w:ascii="Times New Roman" w:hAnsi="Times New Roman"/>
            <w:rPrChange w:id="5419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5420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键，进入</w:t>
        </w:r>
        <w:r w:rsidR="00D634F8" w:rsidRPr="00D634F8">
          <w:rPr>
            <w:rFonts w:ascii="Times New Roman" w:hAnsi="Times New Roman"/>
            <w:rPrChange w:id="5421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Contact Station</w:t>
        </w:r>
        <w:r w:rsidR="00D634F8" w:rsidRPr="00D634F8">
          <w:rPr>
            <w:rFonts w:ascii="Times New Roman" w:hAnsi="Times New Roman" w:hint="eastAsia"/>
            <w:rPrChange w:id="5422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界面</w:t>
        </w:r>
      </w:ins>
      <w:ins w:id="5423" w:author="admin" w:date="2016-10-25T16:02:00Z">
        <w:r>
          <w:rPr>
            <w:rFonts w:ascii="Times New Roman" w:hAnsi="Times New Roman" w:hint="eastAsia"/>
          </w:rPr>
          <w:t>，</w:t>
        </w:r>
      </w:ins>
      <w:ins w:id="5424" w:author="admin" w:date="2016-10-25T15:19:00Z">
        <w:r w:rsidR="00D634F8" w:rsidRPr="00D634F8">
          <w:rPr>
            <w:rFonts w:ascii="Times New Roman" w:hAnsi="Times New Roman" w:hint="eastAsia"/>
            <w:rPrChange w:id="5425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5426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5427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_Ref460248189 \h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5428" w:author="admin" w:date="2016-10-25T15:40:00Z">
            <w:rPr>
              <w:rFonts w:ascii="Times New Roman" w:hAnsi="Times New Roman"/>
            </w:rPr>
          </w:rPrChange>
        </w:rPr>
      </w:r>
      <w:ins w:id="5429" w:author="admin" w:date="2016-10-25T15:19:00Z">
        <w:r w:rsidR="00D634F8" w:rsidRPr="00D634F8">
          <w:rPr>
            <w:rFonts w:ascii="Times New Roman" w:hAnsi="Times New Roman"/>
            <w:rPrChange w:id="5430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5431" w:author="admin" w:date="2016-10-27T15:32:00Z">
        <w:r w:rsidR="00D634F8" w:rsidRPr="00D634F8">
          <w:rPr>
            <w:rFonts w:ascii="Times New Roman" w:hAnsi="Times New Roman" w:hint="eastAsia"/>
            <w:rPrChange w:id="5432" w:author="admin" w:date="2016-10-27T15:32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5433" w:author="admin" w:date="2016-10-26T11:14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234</w:t>
        </w:r>
      </w:ins>
      <w:ins w:id="5434" w:author="admin" w:date="2016-10-25T15:19:00Z">
        <w:r w:rsidR="00D634F8" w:rsidRPr="00D634F8">
          <w:rPr>
            <w:rFonts w:ascii="Times New Roman" w:hAnsi="Times New Roman"/>
            <w:rPrChange w:id="5435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>
          <w:rPr>
            <w:rFonts w:ascii="Times New Roman" w:hAnsi="Times New Roman" w:hint="eastAsia"/>
          </w:rPr>
          <w:t>所示</w:t>
        </w:r>
      </w:ins>
      <w:ins w:id="5436" w:author="admin" w:date="2016-10-25T16:02:00Z">
        <w:r>
          <w:rPr>
            <w:rFonts w:ascii="Times New Roman" w:hAnsi="Times New Roman" w:hint="eastAsia"/>
          </w:rPr>
          <w:t>；</w:t>
        </w:r>
      </w:ins>
    </w:p>
    <w:p w:rsidR="00EC62FF" w:rsidRDefault="00EC62FF" w:rsidP="007111D4">
      <w:pPr>
        <w:widowControl/>
        <w:spacing w:beforeLines="50" w:after="0" w:line="360" w:lineRule="auto"/>
        <w:jc w:val="center"/>
        <w:rPr>
          <w:ins w:id="5437" w:author="admin" w:date="2016-10-25T15:19:00Z"/>
          <w:kern w:val="0"/>
          <w:sz w:val="24"/>
          <w:szCs w:val="24"/>
          <w:rPrChange w:id="5438" w:author="admin" w:date="2016-10-27T16:00:00Z">
            <w:rPr>
              <w:ins w:id="5439" w:author="admin" w:date="2016-10-25T15:19:00Z"/>
            </w:rPr>
          </w:rPrChange>
        </w:rPr>
        <w:pPrChange w:id="5440" w:author="admin" w:date="2016-10-31T15:42:00Z">
          <w:pPr>
            <w:jc w:val="center"/>
          </w:pPr>
        </w:pPrChange>
      </w:pPr>
      <w:ins w:id="5441" w:author="admin" w:date="2016-10-25T15:19:00Z">
        <w:r>
          <w:rPr>
            <w:noProof/>
            <w:kern w:val="0"/>
            <w:sz w:val="24"/>
            <w:szCs w:val="24"/>
            <w:rPrChange w:id="5442" w:author="Unknown">
              <w:rPr>
                <w:b/>
                <w:bCs/>
                <w:i/>
                <w:iCs/>
                <w:noProof/>
                <w:color w:val="0000FF"/>
                <w:u w:val="single"/>
              </w:rPr>
            </w:rPrChange>
          </w:rPr>
          <w:drawing>
            <wp:inline distT="0" distB="0" distL="0" distR="0">
              <wp:extent cx="2865120" cy="2156040"/>
              <wp:effectExtent l="0" t="0" r="0" b="0"/>
              <wp:docPr id="230" name="图片 5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9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870449" cy="21600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EC62FF" w:rsidRDefault="00D634F8" w:rsidP="007111D4">
      <w:pPr>
        <w:pStyle w:val="af5"/>
        <w:spacing w:afterLines="50"/>
        <w:rPr>
          <w:ins w:id="5443" w:author="admin" w:date="2016-10-25T15:19:00Z"/>
          <w:rPrChange w:id="5444" w:author="admin" w:date="2016-10-26T11:14:00Z">
            <w:rPr>
              <w:ins w:id="5445" w:author="admin" w:date="2016-10-25T15:19:00Z"/>
              <w:rFonts w:ascii="Times New Roman" w:hAnsi="Times New Roman"/>
              <w:color w:val="000080"/>
              <w:sz w:val="24"/>
            </w:rPr>
          </w:rPrChange>
        </w:rPr>
        <w:pPrChange w:id="5446" w:author="admin" w:date="2016-10-31T15:42:00Z">
          <w:pPr>
            <w:pStyle w:val="af5"/>
          </w:pPr>
        </w:pPrChange>
      </w:pPr>
      <w:bookmarkStart w:id="5447" w:name="_Ref460248189"/>
      <w:ins w:id="5448" w:author="admin" w:date="2016-10-25T15:19:00Z">
        <w:r w:rsidRPr="00D634F8">
          <w:rPr>
            <w:rFonts w:hint="eastAsia"/>
            <w:rPrChange w:id="5449" w:author="admin" w:date="2016-10-26T11:14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图</w:t>
        </w:r>
      </w:ins>
      <w:ins w:id="5450" w:author="admin" w:date="2016-10-26T10:15:00Z">
        <w:r w:rsidRPr="00D634F8">
          <w:rPr>
            <w:rPrChange w:id="5451" w:author="admin" w:date="2016-10-26T11:14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</w:t>
        </w:r>
      </w:ins>
      <w:ins w:id="5452" w:author="admin" w:date="2016-10-25T15:19:00Z">
        <w:r w:rsidRPr="00D634F8">
          <w:rPr>
            <w:rPrChange w:id="5453" w:author="admin" w:date="2016-10-26T11:14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begin"/>
        </w:r>
        <w:r w:rsidRPr="00D634F8">
          <w:rPr>
            <w:rPrChange w:id="5454" w:author="admin" w:date="2016-10-26T11:14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5455" w:author="admin" w:date="2016-10-26T11:14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>图</w:instrText>
        </w:r>
        <w:r w:rsidRPr="00D634F8">
          <w:rPr>
            <w:rPrChange w:id="5456" w:author="admin" w:date="2016-10-26T11:14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 xml:space="preserve"> \* ARABIC</w:instrText>
        </w:r>
        <w:r w:rsidRPr="00D634F8">
          <w:rPr>
            <w:rPrChange w:id="5457" w:author="admin" w:date="2016-10-26T11:14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separate"/>
        </w:r>
      </w:ins>
      <w:ins w:id="5458" w:author="admin" w:date="2016-10-27T15:32:00Z">
        <w:r w:rsidR="00415D72">
          <w:t>234</w:t>
        </w:r>
      </w:ins>
      <w:ins w:id="5459" w:author="admin" w:date="2016-10-25T15:19:00Z">
        <w:r w:rsidRPr="00D634F8">
          <w:rPr>
            <w:rPrChange w:id="5460" w:author="admin" w:date="2016-10-26T11:14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end"/>
        </w:r>
      </w:ins>
      <w:bookmarkEnd w:id="5447"/>
      <w:ins w:id="5461" w:author="admin" w:date="2016-10-26T10:15:00Z">
        <w:r w:rsidRPr="00D634F8">
          <w:rPr>
            <w:rPrChange w:id="5462" w:author="admin" w:date="2016-10-26T11:14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 </w:t>
        </w:r>
      </w:ins>
      <w:ins w:id="5463" w:author="admin" w:date="2016-10-25T15:19:00Z">
        <w:r w:rsidRPr="00D634F8">
          <w:rPr>
            <w:rFonts w:hint="eastAsia"/>
            <w:rPrChange w:id="5464" w:author="admin" w:date="2016-10-26T11:14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选中Station</w:t>
        </w:r>
      </w:ins>
    </w:p>
    <w:p w:rsidR="00EC62FF" w:rsidRDefault="00AA6FB6">
      <w:pPr>
        <w:spacing w:before="0" w:after="0" w:line="360" w:lineRule="auto"/>
        <w:ind w:firstLineChars="200" w:firstLine="420"/>
        <w:rPr>
          <w:ins w:id="5465" w:author="admin" w:date="2016-10-25T15:19:00Z"/>
          <w:rFonts w:ascii="Times New Roman" w:hAnsi="Times New Roman"/>
          <w:rPrChange w:id="5466" w:author="admin" w:date="2016-10-25T15:40:00Z">
            <w:rPr>
              <w:ins w:id="5467" w:author="admin" w:date="2016-10-25T15:19:00Z"/>
            </w:rPr>
          </w:rPrChange>
        </w:rPr>
        <w:pPrChange w:id="5468" w:author="admin" w:date="2016-10-25T15:40:00Z">
          <w:pPr>
            <w:pStyle w:val="af6"/>
            <w:numPr>
              <w:numId w:val="18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5469" w:author="admin" w:date="2016-10-25T16:03:00Z">
        <w:r>
          <w:rPr>
            <w:rFonts w:ascii="Times New Roman" w:hAnsi="Times New Roman" w:hint="eastAsia"/>
          </w:rPr>
          <w:t>2</w:t>
        </w:r>
        <w:r>
          <w:rPr>
            <w:rFonts w:ascii="Times New Roman" w:hAnsi="Times New Roman" w:hint="eastAsia"/>
          </w:rPr>
          <w:t>、</w:t>
        </w:r>
      </w:ins>
      <w:ins w:id="5470" w:author="admin" w:date="2016-10-25T15:19:00Z">
        <w:r w:rsidR="00D634F8" w:rsidRPr="00D634F8">
          <w:rPr>
            <w:rFonts w:ascii="Times New Roman" w:hAnsi="Times New Roman" w:hint="eastAsia"/>
            <w:rPrChange w:id="5471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移动键盘上下键，光标选中合适的站台，如</w:t>
        </w:r>
        <w:r w:rsidR="00D634F8" w:rsidRPr="00D634F8">
          <w:rPr>
            <w:rFonts w:ascii="Times New Roman" w:hAnsi="Times New Roman"/>
            <w:rPrChange w:id="5472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5473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_Ref460248399 \h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5474" w:author="admin" w:date="2016-10-25T15:40:00Z">
            <w:rPr>
              <w:rFonts w:ascii="Times New Roman" w:hAnsi="Times New Roman"/>
            </w:rPr>
          </w:rPrChange>
        </w:rPr>
      </w:r>
      <w:ins w:id="5475" w:author="admin" w:date="2016-10-25T15:19:00Z">
        <w:r w:rsidR="00D634F8" w:rsidRPr="00D634F8">
          <w:rPr>
            <w:rFonts w:ascii="Times New Roman" w:hAnsi="Times New Roman"/>
            <w:rPrChange w:id="5476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5477" w:author="admin" w:date="2016-10-27T15:32:00Z">
        <w:r w:rsidR="00D634F8" w:rsidRPr="00D634F8">
          <w:rPr>
            <w:rFonts w:ascii="Times New Roman" w:hAnsi="Times New Roman" w:hint="eastAsia"/>
            <w:rPrChange w:id="5478" w:author="admin" w:date="2016-10-27T15:32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5479" w:author="admin" w:date="2016-10-26T11:14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235</w:t>
        </w:r>
      </w:ins>
      <w:ins w:id="5480" w:author="admin" w:date="2016-10-25T15:19:00Z">
        <w:r w:rsidR="00D634F8" w:rsidRPr="00D634F8">
          <w:rPr>
            <w:rFonts w:ascii="Times New Roman" w:hAnsi="Times New Roman"/>
            <w:rPrChange w:id="5481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>
          <w:rPr>
            <w:rFonts w:ascii="Times New Roman" w:hAnsi="Times New Roman" w:hint="eastAsia"/>
          </w:rPr>
          <w:t>所示</w:t>
        </w:r>
      </w:ins>
      <w:ins w:id="5482" w:author="admin" w:date="2016-10-25T16:03:00Z">
        <w:r>
          <w:rPr>
            <w:rFonts w:ascii="Times New Roman" w:hAnsi="Times New Roman" w:hint="eastAsia"/>
          </w:rPr>
          <w:t>；</w:t>
        </w:r>
      </w:ins>
    </w:p>
    <w:p w:rsidR="00EC62FF" w:rsidRDefault="00EC62FF" w:rsidP="007111D4">
      <w:pPr>
        <w:widowControl/>
        <w:spacing w:beforeLines="50" w:after="0" w:line="360" w:lineRule="auto"/>
        <w:jc w:val="center"/>
        <w:rPr>
          <w:ins w:id="5483" w:author="admin" w:date="2016-10-25T15:19:00Z"/>
          <w:kern w:val="0"/>
          <w:sz w:val="24"/>
          <w:szCs w:val="24"/>
          <w:rPrChange w:id="5484" w:author="admin" w:date="2016-10-27T16:00:00Z">
            <w:rPr>
              <w:ins w:id="5485" w:author="admin" w:date="2016-10-25T15:19:00Z"/>
            </w:rPr>
          </w:rPrChange>
        </w:rPr>
        <w:pPrChange w:id="5486" w:author="admin" w:date="2016-10-31T15:42:00Z">
          <w:pPr>
            <w:jc w:val="center"/>
          </w:pPr>
        </w:pPrChange>
      </w:pPr>
      <w:ins w:id="5487" w:author="admin" w:date="2016-10-25T15:19:00Z">
        <w:r>
          <w:rPr>
            <w:noProof/>
            <w:kern w:val="0"/>
            <w:sz w:val="24"/>
            <w:szCs w:val="24"/>
            <w:rPrChange w:id="5488" w:author="Unknown">
              <w:rPr>
                <w:b/>
                <w:bCs/>
                <w:i/>
                <w:iCs/>
                <w:noProof/>
                <w:color w:val="0000FF"/>
                <w:u w:val="single"/>
              </w:rPr>
            </w:rPrChange>
          </w:rPr>
          <w:lastRenderedPageBreak/>
          <w:drawing>
            <wp:inline distT="0" distB="0" distL="0" distR="0">
              <wp:extent cx="3028315" cy="2327564"/>
              <wp:effectExtent l="19050" t="0" r="635" b="0"/>
              <wp:docPr id="231" name="图片 6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99"/>
                      <a:srcRect b="-275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028315" cy="232756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EC62FF" w:rsidRDefault="00D634F8" w:rsidP="007111D4">
      <w:pPr>
        <w:pStyle w:val="af5"/>
        <w:spacing w:afterLines="50"/>
        <w:rPr>
          <w:ins w:id="5489" w:author="admin" w:date="2016-10-25T15:19:00Z"/>
          <w:rPrChange w:id="5490" w:author="admin" w:date="2016-10-26T11:14:00Z">
            <w:rPr>
              <w:ins w:id="5491" w:author="admin" w:date="2016-10-25T15:19:00Z"/>
              <w:rFonts w:ascii="Times New Roman" w:hAnsi="Times New Roman"/>
              <w:color w:val="000080"/>
              <w:sz w:val="24"/>
            </w:rPr>
          </w:rPrChange>
        </w:rPr>
        <w:pPrChange w:id="5492" w:author="admin" w:date="2016-10-31T15:42:00Z">
          <w:pPr>
            <w:pStyle w:val="af5"/>
          </w:pPr>
        </w:pPrChange>
      </w:pPr>
      <w:bookmarkStart w:id="5493" w:name="_Ref460248399"/>
      <w:ins w:id="5494" w:author="admin" w:date="2016-10-25T15:19:00Z">
        <w:r w:rsidRPr="00D634F8">
          <w:rPr>
            <w:rFonts w:hint="eastAsia"/>
            <w:rPrChange w:id="5495" w:author="admin" w:date="2016-10-26T11:14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图</w:t>
        </w:r>
      </w:ins>
      <w:ins w:id="5496" w:author="admin" w:date="2016-10-26T10:15:00Z">
        <w:r w:rsidRPr="00D634F8">
          <w:rPr>
            <w:rPrChange w:id="5497" w:author="admin" w:date="2016-10-26T11:14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</w:t>
        </w:r>
      </w:ins>
      <w:ins w:id="5498" w:author="admin" w:date="2016-10-25T15:19:00Z">
        <w:r w:rsidRPr="00D634F8">
          <w:rPr>
            <w:rPrChange w:id="5499" w:author="admin" w:date="2016-10-26T11:14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begin"/>
        </w:r>
        <w:r w:rsidRPr="00D634F8">
          <w:rPr>
            <w:rPrChange w:id="5500" w:author="admin" w:date="2016-10-26T11:14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5501" w:author="admin" w:date="2016-10-26T11:14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>图</w:instrText>
        </w:r>
        <w:r w:rsidRPr="00D634F8">
          <w:rPr>
            <w:rPrChange w:id="5502" w:author="admin" w:date="2016-10-26T11:14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 xml:space="preserve"> \* ARABIC</w:instrText>
        </w:r>
        <w:r w:rsidRPr="00D634F8">
          <w:rPr>
            <w:rPrChange w:id="5503" w:author="admin" w:date="2016-10-26T11:14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separate"/>
        </w:r>
      </w:ins>
      <w:ins w:id="5504" w:author="admin" w:date="2016-10-27T15:32:00Z">
        <w:r w:rsidR="00415D72">
          <w:t>235</w:t>
        </w:r>
      </w:ins>
      <w:ins w:id="5505" w:author="admin" w:date="2016-10-25T15:19:00Z">
        <w:r w:rsidRPr="00D634F8">
          <w:rPr>
            <w:rPrChange w:id="5506" w:author="admin" w:date="2016-10-26T11:14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end"/>
        </w:r>
      </w:ins>
      <w:bookmarkEnd w:id="5493"/>
      <w:ins w:id="5507" w:author="admin" w:date="2016-10-26T10:15:00Z">
        <w:r w:rsidRPr="00D634F8">
          <w:rPr>
            <w:rPrChange w:id="5508" w:author="admin" w:date="2016-10-26T11:14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 </w:t>
        </w:r>
      </w:ins>
      <w:ins w:id="5509" w:author="admin" w:date="2016-10-25T15:19:00Z">
        <w:r w:rsidRPr="00D634F8">
          <w:rPr>
            <w:rFonts w:hint="eastAsia"/>
            <w:rPrChange w:id="5510" w:author="admin" w:date="2016-10-26T11:14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选择站台</w:t>
        </w:r>
      </w:ins>
    </w:p>
    <w:p w:rsidR="00EC62FF" w:rsidRDefault="00AA6FB6">
      <w:pPr>
        <w:spacing w:before="0" w:after="0" w:line="360" w:lineRule="auto"/>
        <w:ind w:firstLineChars="200" w:firstLine="420"/>
        <w:rPr>
          <w:ins w:id="5511" w:author="admin" w:date="2016-10-25T15:19:00Z"/>
          <w:rFonts w:ascii="Times New Roman" w:hAnsi="Times New Roman"/>
          <w:rPrChange w:id="5512" w:author="admin" w:date="2016-10-25T15:40:00Z">
            <w:rPr>
              <w:ins w:id="5513" w:author="admin" w:date="2016-10-25T15:19:00Z"/>
            </w:rPr>
          </w:rPrChange>
        </w:rPr>
        <w:pPrChange w:id="5514" w:author="admin" w:date="2016-10-25T15:40:00Z">
          <w:pPr>
            <w:pStyle w:val="af6"/>
            <w:numPr>
              <w:numId w:val="18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5515" w:author="admin" w:date="2016-10-25T16:03:00Z">
        <w:r>
          <w:rPr>
            <w:rFonts w:ascii="Times New Roman" w:hAnsi="Times New Roman" w:hint="eastAsia"/>
          </w:rPr>
          <w:t>3</w:t>
        </w:r>
        <w:r>
          <w:rPr>
            <w:rFonts w:ascii="Times New Roman" w:hAnsi="Times New Roman" w:hint="eastAsia"/>
          </w:rPr>
          <w:t>、</w:t>
        </w:r>
      </w:ins>
      <w:ins w:id="5516" w:author="admin" w:date="2016-10-25T15:19:00Z">
        <w:r w:rsidR="00D634F8" w:rsidRPr="00D634F8">
          <w:rPr>
            <w:rFonts w:ascii="Times New Roman" w:hAnsi="Times New Roman" w:hint="eastAsia"/>
            <w:rPrChange w:id="5517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单击</w:t>
        </w:r>
        <w:r w:rsidR="00D634F8" w:rsidRPr="00D634F8">
          <w:rPr>
            <w:rFonts w:ascii="Times New Roman" w:hAnsi="Times New Roman"/>
            <w:rPrChange w:id="5518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>
          <w:rPr>
            <w:rFonts w:ascii="Times New Roman" w:hAnsi="Times New Roman" w:hint="eastAsia"/>
          </w:rPr>
          <w:t>键，进入站台信道选择界面</w:t>
        </w:r>
      </w:ins>
      <w:ins w:id="5519" w:author="admin" w:date="2016-10-25T16:03:00Z">
        <w:r>
          <w:rPr>
            <w:rFonts w:ascii="Times New Roman" w:hAnsi="Times New Roman" w:hint="eastAsia"/>
          </w:rPr>
          <w:t>，</w:t>
        </w:r>
      </w:ins>
      <w:ins w:id="5520" w:author="admin" w:date="2016-10-25T15:19:00Z">
        <w:r w:rsidR="00D634F8" w:rsidRPr="00D634F8">
          <w:rPr>
            <w:rFonts w:ascii="Times New Roman" w:hAnsi="Times New Roman" w:hint="eastAsia"/>
            <w:rPrChange w:id="5521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5522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5523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_Ref460248381 \h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5524" w:author="admin" w:date="2016-10-25T15:40:00Z">
            <w:rPr>
              <w:rFonts w:ascii="Times New Roman" w:hAnsi="Times New Roman"/>
            </w:rPr>
          </w:rPrChange>
        </w:rPr>
      </w:r>
      <w:ins w:id="5525" w:author="admin" w:date="2016-10-25T15:19:00Z">
        <w:r w:rsidR="00D634F8" w:rsidRPr="00D634F8">
          <w:rPr>
            <w:rFonts w:ascii="Times New Roman" w:hAnsi="Times New Roman"/>
            <w:rPrChange w:id="5526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5527" w:author="admin" w:date="2016-10-27T15:32:00Z">
        <w:r w:rsidR="00D634F8" w:rsidRPr="00D634F8">
          <w:rPr>
            <w:rFonts w:ascii="Times New Roman" w:hAnsi="Times New Roman" w:hint="eastAsia"/>
            <w:rPrChange w:id="5528" w:author="admin" w:date="2016-10-27T15:32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5529" w:author="admin" w:date="2016-10-26T11:14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236</w:t>
        </w:r>
      </w:ins>
      <w:ins w:id="5530" w:author="admin" w:date="2016-10-25T15:19:00Z">
        <w:r w:rsidR="00D634F8" w:rsidRPr="00D634F8">
          <w:rPr>
            <w:rFonts w:ascii="Times New Roman" w:hAnsi="Times New Roman"/>
            <w:rPrChange w:id="5531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>
          <w:rPr>
            <w:rFonts w:ascii="Times New Roman" w:hAnsi="Times New Roman" w:hint="eastAsia"/>
          </w:rPr>
          <w:t>所示</w:t>
        </w:r>
      </w:ins>
      <w:ins w:id="5532" w:author="admin" w:date="2016-10-25T16:03:00Z">
        <w:r>
          <w:rPr>
            <w:rFonts w:ascii="Times New Roman" w:hAnsi="Times New Roman" w:hint="eastAsia"/>
          </w:rPr>
          <w:t>；</w:t>
        </w:r>
      </w:ins>
    </w:p>
    <w:p w:rsidR="00EC62FF" w:rsidRDefault="00EC62FF" w:rsidP="007111D4">
      <w:pPr>
        <w:widowControl/>
        <w:spacing w:beforeLines="50" w:after="0" w:line="360" w:lineRule="auto"/>
        <w:jc w:val="center"/>
        <w:rPr>
          <w:ins w:id="5533" w:author="admin" w:date="2016-10-25T15:19:00Z"/>
          <w:kern w:val="0"/>
          <w:sz w:val="24"/>
          <w:szCs w:val="24"/>
          <w:rPrChange w:id="5534" w:author="admin" w:date="2016-10-27T16:00:00Z">
            <w:rPr>
              <w:ins w:id="5535" w:author="admin" w:date="2016-10-25T15:19:00Z"/>
              <w:noProof/>
            </w:rPr>
          </w:rPrChange>
        </w:rPr>
        <w:pPrChange w:id="5536" w:author="admin" w:date="2016-10-31T15:42:00Z">
          <w:pPr>
            <w:jc w:val="center"/>
          </w:pPr>
        </w:pPrChange>
      </w:pPr>
      <w:ins w:id="5537" w:author="admin" w:date="2016-10-25T15:19:00Z">
        <w:r>
          <w:rPr>
            <w:noProof/>
            <w:kern w:val="0"/>
            <w:sz w:val="24"/>
            <w:szCs w:val="24"/>
            <w:rPrChange w:id="5538" w:author="Unknown">
              <w:rPr>
                <w:b/>
                <w:bCs/>
                <w:i/>
                <w:iCs/>
                <w:noProof/>
                <w:color w:val="0000FF"/>
                <w:u w:val="single"/>
              </w:rPr>
            </w:rPrChange>
          </w:rPr>
          <w:drawing>
            <wp:inline distT="0" distB="0" distL="0" distR="0">
              <wp:extent cx="2999802" cy="2249852"/>
              <wp:effectExtent l="19050" t="0" r="0" b="0"/>
              <wp:docPr id="232" name="图片 5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0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999802" cy="224985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EC62FF" w:rsidRDefault="00D634F8" w:rsidP="007111D4">
      <w:pPr>
        <w:pStyle w:val="af5"/>
        <w:spacing w:afterLines="50"/>
        <w:rPr>
          <w:ins w:id="5539" w:author="admin" w:date="2016-10-25T15:19:00Z"/>
          <w:rPrChange w:id="5540" w:author="admin" w:date="2016-10-26T11:14:00Z">
            <w:rPr>
              <w:ins w:id="5541" w:author="admin" w:date="2016-10-25T15:19:00Z"/>
              <w:rFonts w:ascii="Times New Roman" w:hAnsi="Times New Roman"/>
              <w:color w:val="000080"/>
              <w:sz w:val="24"/>
            </w:rPr>
          </w:rPrChange>
        </w:rPr>
        <w:pPrChange w:id="5542" w:author="admin" w:date="2016-10-31T15:42:00Z">
          <w:pPr>
            <w:pStyle w:val="af5"/>
          </w:pPr>
        </w:pPrChange>
      </w:pPr>
      <w:bookmarkStart w:id="5543" w:name="_Ref460248381"/>
      <w:ins w:id="5544" w:author="admin" w:date="2016-10-25T15:19:00Z">
        <w:r w:rsidRPr="00D634F8">
          <w:rPr>
            <w:rFonts w:hint="eastAsia"/>
            <w:rPrChange w:id="5545" w:author="admin" w:date="2016-10-26T11:14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图</w:t>
        </w:r>
      </w:ins>
      <w:ins w:id="5546" w:author="admin" w:date="2016-10-26T10:15:00Z">
        <w:r w:rsidRPr="00D634F8">
          <w:rPr>
            <w:rPrChange w:id="5547" w:author="admin" w:date="2016-10-26T11:14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</w:t>
        </w:r>
      </w:ins>
      <w:ins w:id="5548" w:author="admin" w:date="2016-10-25T15:19:00Z">
        <w:r w:rsidRPr="00D634F8">
          <w:rPr>
            <w:rPrChange w:id="5549" w:author="admin" w:date="2016-10-26T11:14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begin"/>
        </w:r>
        <w:r w:rsidRPr="00D634F8">
          <w:rPr>
            <w:rPrChange w:id="5550" w:author="admin" w:date="2016-10-26T11:14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5551" w:author="admin" w:date="2016-10-26T11:14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>图</w:instrText>
        </w:r>
        <w:r w:rsidRPr="00D634F8">
          <w:rPr>
            <w:rPrChange w:id="5552" w:author="admin" w:date="2016-10-26T11:14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 xml:space="preserve"> \* ARABIC</w:instrText>
        </w:r>
        <w:r w:rsidRPr="00D634F8">
          <w:rPr>
            <w:rPrChange w:id="5553" w:author="admin" w:date="2016-10-26T11:14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separate"/>
        </w:r>
      </w:ins>
      <w:ins w:id="5554" w:author="admin" w:date="2016-10-27T15:32:00Z">
        <w:r w:rsidR="00415D72">
          <w:t>236</w:t>
        </w:r>
      </w:ins>
      <w:ins w:id="5555" w:author="admin" w:date="2016-10-25T15:19:00Z">
        <w:r w:rsidRPr="00D634F8">
          <w:rPr>
            <w:rPrChange w:id="5556" w:author="admin" w:date="2016-10-26T11:14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end"/>
        </w:r>
      </w:ins>
      <w:bookmarkEnd w:id="5543"/>
      <w:ins w:id="5557" w:author="admin" w:date="2016-10-26T10:15:00Z">
        <w:r w:rsidRPr="00D634F8">
          <w:rPr>
            <w:rPrChange w:id="5558" w:author="admin" w:date="2016-10-26T11:14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 </w:t>
        </w:r>
      </w:ins>
      <w:ins w:id="5559" w:author="admin" w:date="2016-10-25T15:19:00Z">
        <w:r w:rsidRPr="00D634F8">
          <w:rPr>
            <w:rFonts w:hint="eastAsia"/>
            <w:rPrChange w:id="5560" w:author="admin" w:date="2016-10-26T11:14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信道选择界面</w:t>
        </w:r>
      </w:ins>
    </w:p>
    <w:p w:rsidR="00EC62FF" w:rsidRDefault="00AA6FB6">
      <w:pPr>
        <w:spacing w:before="0" w:after="0" w:line="360" w:lineRule="auto"/>
        <w:ind w:firstLineChars="200" w:firstLine="420"/>
        <w:rPr>
          <w:ins w:id="5561" w:author="admin" w:date="2016-10-25T15:19:00Z"/>
          <w:rFonts w:ascii="Times New Roman" w:hAnsi="Times New Roman"/>
          <w:rPrChange w:id="5562" w:author="admin" w:date="2016-10-25T15:40:00Z">
            <w:rPr>
              <w:ins w:id="5563" w:author="admin" w:date="2016-10-25T15:19:00Z"/>
            </w:rPr>
          </w:rPrChange>
        </w:rPr>
        <w:pPrChange w:id="5564" w:author="admin" w:date="2016-10-25T15:40:00Z">
          <w:pPr>
            <w:pStyle w:val="af6"/>
            <w:numPr>
              <w:numId w:val="18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5565" w:author="admin" w:date="2016-10-25T16:03:00Z">
        <w:r>
          <w:rPr>
            <w:rFonts w:ascii="Times New Roman" w:hAnsi="Times New Roman" w:hint="eastAsia"/>
          </w:rPr>
          <w:t>4</w:t>
        </w:r>
        <w:r>
          <w:rPr>
            <w:rFonts w:ascii="Times New Roman" w:hAnsi="Times New Roman" w:hint="eastAsia"/>
          </w:rPr>
          <w:t>、</w:t>
        </w:r>
      </w:ins>
      <w:ins w:id="5566" w:author="admin" w:date="2016-10-25T15:19:00Z">
        <w:r w:rsidR="00D634F8" w:rsidRPr="00D634F8">
          <w:rPr>
            <w:rFonts w:ascii="Times New Roman" w:hAnsi="Times New Roman" w:hint="eastAsia"/>
            <w:rPrChange w:id="5567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移</w:t>
        </w:r>
        <w:r>
          <w:rPr>
            <w:rFonts w:ascii="Times New Roman" w:hAnsi="Times New Roman" w:hint="eastAsia"/>
          </w:rPr>
          <w:t>动键盘上下键，</w:t>
        </w:r>
        <w:r w:rsidR="00D634F8" w:rsidRPr="00D634F8">
          <w:rPr>
            <w:rFonts w:ascii="Times New Roman" w:hAnsi="Times New Roman" w:hint="eastAsia"/>
            <w:rPrChange w:id="5568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选中合适的信道，单击</w:t>
        </w:r>
        <w:r w:rsidR="00D634F8" w:rsidRPr="00D634F8">
          <w:rPr>
            <w:rFonts w:ascii="Times New Roman" w:hAnsi="Times New Roman"/>
            <w:rPrChange w:id="5569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>
          <w:rPr>
            <w:rFonts w:ascii="Times New Roman" w:hAnsi="Times New Roman" w:hint="eastAsia"/>
          </w:rPr>
          <w:t>键，弹出呼叫模式选择对话框</w:t>
        </w:r>
      </w:ins>
      <w:ins w:id="5570" w:author="admin" w:date="2016-10-25T16:03:00Z">
        <w:r>
          <w:rPr>
            <w:rFonts w:ascii="Times New Roman" w:hAnsi="Times New Roman" w:hint="eastAsia"/>
          </w:rPr>
          <w:t>，</w:t>
        </w:r>
      </w:ins>
      <w:ins w:id="5571" w:author="admin" w:date="2016-10-25T15:19:00Z">
        <w:r w:rsidR="00D634F8" w:rsidRPr="00D634F8">
          <w:rPr>
            <w:rFonts w:ascii="Times New Roman" w:hAnsi="Times New Roman" w:hint="eastAsia"/>
            <w:rPrChange w:id="5572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5573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5574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_Ref460248409 \h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5575" w:author="admin" w:date="2016-10-25T15:40:00Z">
            <w:rPr>
              <w:rFonts w:ascii="Times New Roman" w:hAnsi="Times New Roman"/>
            </w:rPr>
          </w:rPrChange>
        </w:rPr>
      </w:r>
      <w:ins w:id="5576" w:author="admin" w:date="2016-10-25T15:19:00Z">
        <w:r w:rsidR="00D634F8" w:rsidRPr="00D634F8">
          <w:rPr>
            <w:rFonts w:ascii="Times New Roman" w:hAnsi="Times New Roman"/>
            <w:rPrChange w:id="5577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5578" w:author="admin" w:date="2016-10-27T15:32:00Z">
        <w:r w:rsidR="00D634F8" w:rsidRPr="00D634F8">
          <w:rPr>
            <w:rFonts w:ascii="Times New Roman" w:hAnsi="Times New Roman" w:hint="eastAsia"/>
            <w:rPrChange w:id="5579" w:author="admin" w:date="2016-10-27T15:32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5580" w:author="admin" w:date="2016-10-26T11:14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237</w:t>
        </w:r>
      </w:ins>
      <w:ins w:id="5581" w:author="admin" w:date="2016-10-25T15:19:00Z">
        <w:r w:rsidR="00D634F8" w:rsidRPr="00D634F8">
          <w:rPr>
            <w:rFonts w:ascii="Times New Roman" w:hAnsi="Times New Roman"/>
            <w:rPrChange w:id="5582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>
          <w:rPr>
            <w:rFonts w:ascii="Times New Roman" w:hAnsi="Times New Roman" w:hint="eastAsia"/>
          </w:rPr>
          <w:t>所示</w:t>
        </w:r>
      </w:ins>
      <w:ins w:id="5583" w:author="admin" w:date="2016-10-25T16:03:00Z">
        <w:r>
          <w:rPr>
            <w:rFonts w:ascii="Times New Roman" w:hAnsi="Times New Roman" w:hint="eastAsia"/>
          </w:rPr>
          <w:t>；</w:t>
        </w:r>
      </w:ins>
    </w:p>
    <w:p w:rsidR="00EC62FF" w:rsidRDefault="00EC62FF" w:rsidP="007111D4">
      <w:pPr>
        <w:widowControl/>
        <w:spacing w:beforeLines="50" w:after="0" w:line="360" w:lineRule="auto"/>
        <w:jc w:val="center"/>
        <w:rPr>
          <w:ins w:id="5584" w:author="admin" w:date="2016-10-25T15:19:00Z"/>
          <w:kern w:val="0"/>
          <w:sz w:val="24"/>
          <w:szCs w:val="24"/>
          <w:rPrChange w:id="5585" w:author="admin" w:date="2016-10-27T16:01:00Z">
            <w:rPr>
              <w:ins w:id="5586" w:author="admin" w:date="2016-10-25T15:19:00Z"/>
            </w:rPr>
          </w:rPrChange>
        </w:rPr>
        <w:pPrChange w:id="5587" w:author="admin" w:date="2016-10-31T15:42:00Z">
          <w:pPr>
            <w:jc w:val="center"/>
          </w:pPr>
        </w:pPrChange>
      </w:pPr>
      <w:ins w:id="5588" w:author="admin" w:date="2016-10-25T15:19:00Z">
        <w:r>
          <w:rPr>
            <w:noProof/>
            <w:kern w:val="0"/>
            <w:sz w:val="24"/>
            <w:szCs w:val="24"/>
            <w:rPrChange w:id="5589" w:author="Unknown">
              <w:rPr>
                <w:b/>
                <w:bCs/>
                <w:i/>
                <w:iCs/>
                <w:noProof/>
                <w:color w:val="0000FF"/>
                <w:u w:val="single"/>
              </w:rPr>
            </w:rPrChange>
          </w:rPr>
          <w:lastRenderedPageBreak/>
          <w:drawing>
            <wp:inline distT="0" distB="0" distL="0" distR="0">
              <wp:extent cx="3001241" cy="2286000"/>
              <wp:effectExtent l="19050" t="0" r="8659" b="0"/>
              <wp:docPr id="240" name="图片 5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01"/>
                      <a:srcRect b="-216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001241" cy="22860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EC62FF" w:rsidRDefault="00D634F8" w:rsidP="007111D4">
      <w:pPr>
        <w:pStyle w:val="af5"/>
        <w:spacing w:afterLines="50"/>
        <w:rPr>
          <w:ins w:id="5590" w:author="admin" w:date="2016-10-25T15:19:00Z"/>
          <w:rPrChange w:id="5591" w:author="admin" w:date="2016-10-26T11:14:00Z">
            <w:rPr>
              <w:ins w:id="5592" w:author="admin" w:date="2016-10-25T15:19:00Z"/>
              <w:rFonts w:ascii="Times New Roman" w:hAnsi="Times New Roman"/>
              <w:color w:val="000080"/>
              <w:sz w:val="24"/>
            </w:rPr>
          </w:rPrChange>
        </w:rPr>
        <w:pPrChange w:id="5593" w:author="admin" w:date="2016-10-31T15:42:00Z">
          <w:pPr>
            <w:pStyle w:val="af5"/>
          </w:pPr>
        </w:pPrChange>
      </w:pPr>
      <w:bookmarkStart w:id="5594" w:name="_Ref460248409"/>
      <w:ins w:id="5595" w:author="admin" w:date="2016-10-25T15:19:00Z">
        <w:r w:rsidRPr="00D634F8">
          <w:rPr>
            <w:rFonts w:hint="eastAsia"/>
            <w:rPrChange w:id="5596" w:author="admin" w:date="2016-10-26T11:14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图</w:t>
        </w:r>
      </w:ins>
      <w:ins w:id="5597" w:author="admin" w:date="2016-10-26T10:15:00Z">
        <w:r w:rsidRPr="00D634F8">
          <w:rPr>
            <w:rPrChange w:id="5598" w:author="admin" w:date="2016-10-26T11:14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</w:t>
        </w:r>
      </w:ins>
      <w:ins w:id="5599" w:author="admin" w:date="2016-10-25T15:19:00Z">
        <w:r w:rsidRPr="00D634F8">
          <w:rPr>
            <w:rPrChange w:id="5600" w:author="admin" w:date="2016-10-26T11:14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begin"/>
        </w:r>
        <w:r w:rsidRPr="00D634F8">
          <w:rPr>
            <w:rPrChange w:id="5601" w:author="admin" w:date="2016-10-26T11:14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5602" w:author="admin" w:date="2016-10-26T11:14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>图</w:instrText>
        </w:r>
        <w:r w:rsidRPr="00D634F8">
          <w:rPr>
            <w:rPrChange w:id="5603" w:author="admin" w:date="2016-10-26T11:14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 xml:space="preserve"> \* ARABIC</w:instrText>
        </w:r>
        <w:r w:rsidRPr="00D634F8">
          <w:rPr>
            <w:rPrChange w:id="5604" w:author="admin" w:date="2016-10-26T11:14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separate"/>
        </w:r>
      </w:ins>
      <w:ins w:id="5605" w:author="admin" w:date="2016-10-27T15:32:00Z">
        <w:r w:rsidR="00415D72">
          <w:t>237</w:t>
        </w:r>
      </w:ins>
      <w:ins w:id="5606" w:author="admin" w:date="2016-10-25T15:19:00Z">
        <w:r w:rsidRPr="00D634F8">
          <w:rPr>
            <w:rPrChange w:id="5607" w:author="admin" w:date="2016-10-26T11:14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end"/>
        </w:r>
      </w:ins>
      <w:bookmarkEnd w:id="5594"/>
      <w:ins w:id="5608" w:author="admin" w:date="2016-10-26T10:15:00Z">
        <w:r w:rsidRPr="00D634F8">
          <w:rPr>
            <w:rPrChange w:id="5609" w:author="admin" w:date="2016-10-26T11:14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 </w:t>
        </w:r>
      </w:ins>
      <w:ins w:id="5610" w:author="admin" w:date="2016-10-25T15:19:00Z">
        <w:r w:rsidRPr="00D634F8">
          <w:rPr>
            <w:rFonts w:hint="eastAsia"/>
            <w:rPrChange w:id="5611" w:author="admin" w:date="2016-10-26T11:14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呼叫模式选择界面</w:t>
        </w:r>
      </w:ins>
    </w:p>
    <w:p w:rsidR="00EC62FF" w:rsidRDefault="00AA6FB6">
      <w:pPr>
        <w:spacing w:before="0" w:after="0" w:line="360" w:lineRule="auto"/>
        <w:ind w:firstLineChars="200" w:firstLine="420"/>
        <w:rPr>
          <w:ins w:id="5612" w:author="admin" w:date="2016-10-25T15:19:00Z"/>
          <w:rFonts w:ascii="Times New Roman" w:hAnsi="Times New Roman"/>
          <w:rPrChange w:id="5613" w:author="admin" w:date="2016-10-25T15:40:00Z">
            <w:rPr>
              <w:ins w:id="5614" w:author="admin" w:date="2016-10-25T15:19:00Z"/>
            </w:rPr>
          </w:rPrChange>
        </w:rPr>
        <w:pPrChange w:id="5615" w:author="admin" w:date="2016-10-25T15:40:00Z">
          <w:pPr>
            <w:pStyle w:val="af6"/>
            <w:numPr>
              <w:numId w:val="18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5616" w:author="admin" w:date="2016-10-25T16:03:00Z">
        <w:r>
          <w:rPr>
            <w:rFonts w:ascii="Times New Roman" w:hAnsi="Times New Roman" w:hint="eastAsia"/>
          </w:rPr>
          <w:t>5</w:t>
        </w:r>
        <w:r>
          <w:rPr>
            <w:rFonts w:ascii="Times New Roman" w:hAnsi="Times New Roman" w:hint="eastAsia"/>
          </w:rPr>
          <w:t>、</w:t>
        </w:r>
      </w:ins>
      <w:ins w:id="5617" w:author="admin" w:date="2016-10-25T15:19:00Z">
        <w:r w:rsidR="00D634F8" w:rsidRPr="00D634F8">
          <w:rPr>
            <w:rFonts w:ascii="Times New Roman" w:hAnsi="Times New Roman" w:hint="eastAsia"/>
            <w:rPrChange w:id="5618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选择合适的呼叫模式，单击</w:t>
        </w:r>
        <w:r w:rsidR="00D634F8" w:rsidRPr="00D634F8">
          <w:rPr>
            <w:rFonts w:ascii="Times New Roman" w:hAnsi="Times New Roman"/>
            <w:rPrChange w:id="5619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5620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键，进入转入调谐</w:t>
        </w:r>
        <w:r>
          <w:rPr>
            <w:rFonts w:ascii="Times New Roman" w:hAnsi="Times New Roman" w:hint="eastAsia"/>
          </w:rPr>
          <w:t>界面</w:t>
        </w:r>
      </w:ins>
      <w:ins w:id="5621" w:author="admin" w:date="2016-10-25T16:03:00Z">
        <w:r>
          <w:rPr>
            <w:rFonts w:ascii="Times New Roman" w:hAnsi="Times New Roman" w:hint="eastAsia"/>
          </w:rPr>
          <w:t>，</w:t>
        </w:r>
      </w:ins>
      <w:ins w:id="5622" w:author="admin" w:date="2016-10-25T15:19:00Z">
        <w:r w:rsidR="00D634F8" w:rsidRPr="00D634F8">
          <w:rPr>
            <w:rFonts w:ascii="Times New Roman" w:hAnsi="Times New Roman" w:hint="eastAsia"/>
            <w:rPrChange w:id="5623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5624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5625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_Ref460246536 \h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5626" w:author="admin" w:date="2016-10-25T15:40:00Z">
            <w:rPr>
              <w:rFonts w:ascii="Times New Roman" w:hAnsi="Times New Roman"/>
            </w:rPr>
          </w:rPrChange>
        </w:rPr>
      </w:r>
      <w:ins w:id="5627" w:author="admin" w:date="2016-10-25T15:19:00Z">
        <w:r w:rsidR="00D634F8" w:rsidRPr="00D634F8">
          <w:rPr>
            <w:rFonts w:ascii="Times New Roman" w:hAnsi="Times New Roman"/>
            <w:rPrChange w:id="5628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5629" w:author="admin" w:date="2016-10-27T15:32:00Z">
        <w:r w:rsidR="00D634F8" w:rsidRPr="00D634F8">
          <w:rPr>
            <w:rFonts w:ascii="Times New Roman" w:hAnsi="Times New Roman" w:hint="eastAsia"/>
            <w:rPrChange w:id="5630" w:author="admin" w:date="2016-10-27T15:32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5631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231</w:t>
        </w:r>
      </w:ins>
      <w:ins w:id="5632" w:author="admin" w:date="2016-10-25T15:19:00Z">
        <w:r w:rsidR="00D634F8" w:rsidRPr="00D634F8">
          <w:rPr>
            <w:rFonts w:ascii="Times New Roman" w:hAnsi="Times New Roman"/>
            <w:rPrChange w:id="5633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>
          <w:rPr>
            <w:rFonts w:ascii="Times New Roman" w:hAnsi="Times New Roman" w:hint="eastAsia"/>
          </w:rPr>
          <w:t>所示</w:t>
        </w:r>
      </w:ins>
      <w:ins w:id="5634" w:author="admin" w:date="2016-10-25T16:03:00Z">
        <w:r>
          <w:rPr>
            <w:rFonts w:ascii="Times New Roman" w:hAnsi="Times New Roman" w:hint="eastAsia"/>
          </w:rPr>
          <w:t>；</w:t>
        </w:r>
      </w:ins>
    </w:p>
    <w:p w:rsidR="00EC62FF" w:rsidRDefault="00AA6FB6">
      <w:pPr>
        <w:spacing w:before="0" w:after="0" w:line="360" w:lineRule="auto"/>
        <w:ind w:firstLineChars="200" w:firstLine="420"/>
        <w:rPr>
          <w:ins w:id="5635" w:author="admin" w:date="2016-10-25T15:19:00Z"/>
          <w:rFonts w:ascii="Times New Roman" w:hAnsi="Times New Roman"/>
          <w:rPrChange w:id="5636" w:author="admin" w:date="2016-10-25T15:40:00Z">
            <w:rPr>
              <w:ins w:id="5637" w:author="admin" w:date="2016-10-25T15:19:00Z"/>
            </w:rPr>
          </w:rPrChange>
        </w:rPr>
        <w:pPrChange w:id="5638" w:author="admin" w:date="2016-10-25T15:40:00Z">
          <w:pPr>
            <w:pStyle w:val="af6"/>
            <w:numPr>
              <w:numId w:val="18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5639" w:author="admin" w:date="2016-10-25T16:03:00Z">
        <w:r>
          <w:rPr>
            <w:rFonts w:ascii="Times New Roman" w:hAnsi="Times New Roman" w:hint="eastAsia"/>
          </w:rPr>
          <w:t>6</w:t>
        </w:r>
        <w:r>
          <w:rPr>
            <w:rFonts w:ascii="Times New Roman" w:hAnsi="Times New Roman" w:hint="eastAsia"/>
          </w:rPr>
          <w:t>、</w:t>
        </w:r>
      </w:ins>
      <w:ins w:id="5640" w:author="admin" w:date="2016-10-25T15:19:00Z">
        <w:r>
          <w:rPr>
            <w:rFonts w:ascii="Times New Roman" w:hAnsi="Times New Roman" w:hint="eastAsia"/>
          </w:rPr>
          <w:t>调谐成功后，转入连接界面</w:t>
        </w:r>
      </w:ins>
      <w:ins w:id="5641" w:author="admin" w:date="2016-10-25T16:03:00Z">
        <w:r>
          <w:rPr>
            <w:rFonts w:ascii="Times New Roman" w:hAnsi="Times New Roman" w:hint="eastAsia"/>
          </w:rPr>
          <w:t>，</w:t>
        </w:r>
      </w:ins>
      <w:ins w:id="5642" w:author="admin" w:date="2016-10-25T15:19:00Z">
        <w:r w:rsidR="00D634F8" w:rsidRPr="00D634F8">
          <w:rPr>
            <w:rFonts w:ascii="Times New Roman" w:hAnsi="Times New Roman" w:hint="eastAsia"/>
            <w:rPrChange w:id="5643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5644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5645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_Ref460246544 \h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5646" w:author="admin" w:date="2016-10-25T15:40:00Z">
            <w:rPr>
              <w:rFonts w:ascii="Times New Roman" w:hAnsi="Times New Roman"/>
            </w:rPr>
          </w:rPrChange>
        </w:rPr>
      </w:r>
      <w:ins w:id="5647" w:author="admin" w:date="2016-10-25T15:19:00Z">
        <w:r w:rsidR="00D634F8" w:rsidRPr="00D634F8">
          <w:rPr>
            <w:rFonts w:ascii="Times New Roman" w:hAnsi="Times New Roman"/>
            <w:rPrChange w:id="5648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5649" w:author="admin" w:date="2016-10-27T15:32:00Z">
        <w:r w:rsidR="00D634F8" w:rsidRPr="00D634F8">
          <w:rPr>
            <w:rFonts w:ascii="Times New Roman" w:hAnsi="Times New Roman" w:hint="eastAsia"/>
            <w:rPrChange w:id="5650" w:author="admin" w:date="2016-10-27T15:32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5651" w:author="admin" w:date="2016-10-26T11:14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232</w:t>
        </w:r>
      </w:ins>
      <w:ins w:id="5652" w:author="admin" w:date="2016-10-25T15:19:00Z">
        <w:r w:rsidR="00D634F8" w:rsidRPr="00D634F8">
          <w:rPr>
            <w:rFonts w:ascii="Times New Roman" w:hAnsi="Times New Roman"/>
            <w:rPrChange w:id="5653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>
          <w:rPr>
            <w:rFonts w:ascii="Times New Roman" w:hAnsi="Times New Roman" w:hint="eastAsia"/>
          </w:rPr>
          <w:t>所示</w:t>
        </w:r>
      </w:ins>
      <w:ins w:id="5654" w:author="admin" w:date="2016-10-25T16:03:00Z">
        <w:r>
          <w:rPr>
            <w:rFonts w:ascii="Times New Roman" w:hAnsi="Times New Roman" w:hint="eastAsia"/>
          </w:rPr>
          <w:t>；</w:t>
        </w:r>
      </w:ins>
    </w:p>
    <w:p w:rsidR="00EC62FF" w:rsidRDefault="00AA6FB6">
      <w:pPr>
        <w:spacing w:before="0" w:after="0" w:line="360" w:lineRule="auto"/>
        <w:ind w:firstLineChars="200" w:firstLine="420"/>
        <w:rPr>
          <w:ins w:id="5655" w:author="admin" w:date="2016-10-25T15:19:00Z"/>
          <w:rFonts w:ascii="Times New Roman" w:hAnsi="Times New Roman"/>
          <w:rPrChange w:id="5656" w:author="admin" w:date="2016-10-25T15:40:00Z">
            <w:rPr>
              <w:ins w:id="5657" w:author="admin" w:date="2016-10-25T15:19:00Z"/>
            </w:rPr>
          </w:rPrChange>
        </w:rPr>
        <w:pPrChange w:id="5658" w:author="admin" w:date="2016-10-25T15:40:00Z">
          <w:pPr>
            <w:pStyle w:val="af6"/>
            <w:numPr>
              <w:numId w:val="18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5659" w:author="admin" w:date="2016-10-25T16:04:00Z">
        <w:r>
          <w:rPr>
            <w:rFonts w:ascii="Times New Roman" w:hAnsi="Times New Roman" w:hint="eastAsia"/>
          </w:rPr>
          <w:t>7</w:t>
        </w:r>
        <w:r>
          <w:rPr>
            <w:rFonts w:ascii="Times New Roman" w:hAnsi="Times New Roman" w:hint="eastAsia"/>
          </w:rPr>
          <w:t>、</w:t>
        </w:r>
      </w:ins>
      <w:ins w:id="5660" w:author="admin" w:date="2016-10-25T15:19:00Z">
        <w:r w:rsidR="00D634F8" w:rsidRPr="00D634F8">
          <w:rPr>
            <w:rFonts w:ascii="Times New Roman" w:hAnsi="Times New Roman" w:hint="eastAsia"/>
            <w:rPrChange w:id="5661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连接成功，转入通话界面</w:t>
        </w:r>
      </w:ins>
      <w:ins w:id="5662" w:author="admin" w:date="2016-10-25T16:04:00Z">
        <w:r>
          <w:rPr>
            <w:rFonts w:ascii="Times New Roman" w:hAnsi="Times New Roman" w:hint="eastAsia"/>
          </w:rPr>
          <w:t>，</w:t>
        </w:r>
      </w:ins>
      <w:ins w:id="5663" w:author="admin" w:date="2016-10-25T15:19:00Z">
        <w:r w:rsidR="00D634F8" w:rsidRPr="00D634F8">
          <w:rPr>
            <w:rFonts w:ascii="Times New Roman" w:hAnsi="Times New Roman" w:hint="eastAsia"/>
            <w:rPrChange w:id="5664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5665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5666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_Ref460246553 \h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5667" w:author="admin" w:date="2016-10-25T15:40:00Z">
            <w:rPr>
              <w:rFonts w:ascii="Times New Roman" w:hAnsi="Times New Roman"/>
            </w:rPr>
          </w:rPrChange>
        </w:rPr>
      </w:r>
      <w:ins w:id="5668" w:author="admin" w:date="2016-10-25T15:19:00Z">
        <w:r w:rsidR="00D634F8" w:rsidRPr="00D634F8">
          <w:rPr>
            <w:rFonts w:ascii="Times New Roman" w:hAnsi="Times New Roman"/>
            <w:rPrChange w:id="5669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5670" w:author="admin" w:date="2016-10-27T15:32:00Z">
        <w:r w:rsidR="00D634F8" w:rsidRPr="00D634F8">
          <w:rPr>
            <w:rFonts w:ascii="Times New Roman" w:hAnsi="Times New Roman" w:hint="eastAsia"/>
            <w:rPrChange w:id="5671" w:author="admin" w:date="2016-10-27T15:32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5672" w:author="admin" w:date="2016-10-26T11:14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233</w:t>
        </w:r>
      </w:ins>
      <w:ins w:id="5673" w:author="admin" w:date="2016-10-25T15:19:00Z">
        <w:r w:rsidR="00D634F8" w:rsidRPr="00D634F8">
          <w:rPr>
            <w:rFonts w:ascii="Times New Roman" w:hAnsi="Times New Roman"/>
            <w:rPrChange w:id="5674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 w:rsidR="00D634F8" w:rsidRPr="00D634F8">
          <w:rPr>
            <w:rFonts w:ascii="Times New Roman" w:hAnsi="Times New Roman" w:hint="eastAsia"/>
            <w:rPrChange w:id="5675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所示。</w:t>
        </w:r>
      </w:ins>
    </w:p>
    <w:p w:rsidR="00EC62FF" w:rsidRDefault="00D634F8">
      <w:pPr>
        <w:pStyle w:val="41"/>
        <w:numPr>
          <w:ilvl w:val="3"/>
          <w:numId w:val="4"/>
        </w:numPr>
        <w:spacing w:before="0" w:after="0" w:line="360" w:lineRule="auto"/>
        <w:rPr>
          <w:ins w:id="5676" w:author="admin" w:date="2016-10-25T15:19:00Z"/>
          <w:rFonts w:ascii="Times New Roman" w:hAnsi="Times New Roman"/>
          <w:rPrChange w:id="5677" w:author="admin" w:date="2016-10-25T15:27:00Z">
            <w:rPr>
              <w:ins w:id="5678" w:author="admin" w:date="2016-10-25T15:19:00Z"/>
            </w:rPr>
          </w:rPrChange>
        </w:rPr>
        <w:pPrChange w:id="5679" w:author="admin" w:date="2016-10-25T15:27:00Z">
          <w:pPr>
            <w:pStyle w:val="30"/>
            <w:keepNext w:val="0"/>
            <w:keepLines w:val="0"/>
            <w:widowControl/>
            <w:numPr>
              <w:ilvl w:val="2"/>
            </w:numPr>
            <w:adjustRightInd w:val="0"/>
            <w:snapToGrid w:val="0"/>
            <w:spacing w:before="120" w:after="120" w:line="360" w:lineRule="atLeast"/>
            <w:textAlignment w:val="baseline"/>
          </w:pPr>
        </w:pPrChange>
      </w:pPr>
      <w:ins w:id="5680" w:author="admin" w:date="2016-10-25T15:19:00Z">
        <w:r w:rsidRPr="00D634F8">
          <w:rPr>
            <w:rFonts w:ascii="Times New Roman" w:hAnsi="Times New Roman" w:hint="eastAsia"/>
            <w:rPrChange w:id="5681" w:author="admin" w:date="2016-10-25T15:27:00Z">
              <w:rPr>
                <w:rFonts w:hint="eastAsia"/>
                <w:b w:val="0"/>
                <w:bCs w:val="0"/>
                <w:i/>
                <w:iCs/>
                <w:color w:val="0000FF"/>
                <w:u w:val="single"/>
              </w:rPr>
            </w:rPrChange>
          </w:rPr>
          <w:t>被呼叫</w:t>
        </w:r>
      </w:ins>
    </w:p>
    <w:p w:rsidR="00AA6FB6" w:rsidRPr="00AA6FB6" w:rsidRDefault="00AA6FB6" w:rsidP="00AA6FB6">
      <w:pPr>
        <w:rPr>
          <w:ins w:id="5682" w:author="admin" w:date="2016-10-25T16:04:00Z"/>
          <w:b/>
          <w:sz w:val="24"/>
          <w:szCs w:val="24"/>
        </w:rPr>
      </w:pPr>
      <w:ins w:id="5683" w:author="admin" w:date="2016-10-25T16:04:00Z">
        <w:r>
          <w:rPr>
            <w:rFonts w:hint="eastAsia"/>
            <w:b/>
            <w:sz w:val="24"/>
            <w:szCs w:val="24"/>
          </w:rPr>
          <w:t>FEC</w:t>
        </w:r>
        <w:r>
          <w:rPr>
            <w:rFonts w:hint="eastAsia"/>
            <w:b/>
            <w:sz w:val="24"/>
            <w:szCs w:val="24"/>
          </w:rPr>
          <w:t>方式</w:t>
        </w:r>
      </w:ins>
    </w:p>
    <w:p w:rsidR="00EC62FF" w:rsidRDefault="002A68F2">
      <w:pPr>
        <w:spacing w:before="0" w:after="0" w:line="360" w:lineRule="auto"/>
        <w:ind w:firstLineChars="200" w:firstLine="420"/>
        <w:rPr>
          <w:ins w:id="5684" w:author="admin" w:date="2016-10-25T15:19:00Z"/>
          <w:rFonts w:ascii="Times New Roman" w:hAnsi="Times New Roman"/>
          <w:rPrChange w:id="5685" w:author="admin" w:date="2016-10-25T16:05:00Z">
            <w:rPr>
              <w:ins w:id="5686" w:author="admin" w:date="2016-10-25T15:19:00Z"/>
            </w:rPr>
          </w:rPrChange>
        </w:rPr>
        <w:pPrChange w:id="5687" w:author="admin" w:date="2016-10-25T16:05:00Z">
          <w:pPr>
            <w:pStyle w:val="41"/>
            <w:keepNext w:val="0"/>
            <w:keepLines w:val="0"/>
            <w:widowControl/>
            <w:numPr>
              <w:ilvl w:val="3"/>
            </w:numPr>
            <w:adjustRightInd w:val="0"/>
            <w:snapToGrid w:val="0"/>
            <w:spacing w:before="120" w:after="120" w:line="360" w:lineRule="atLeast"/>
            <w:textAlignment w:val="baseline"/>
          </w:pPr>
        </w:pPrChange>
      </w:pPr>
      <w:ins w:id="5688" w:author="admin" w:date="2016-10-25T16:05:00Z">
        <w:r>
          <w:rPr>
            <w:rFonts w:ascii="Times New Roman" w:hAnsi="Times New Roman" w:hint="eastAsia"/>
          </w:rPr>
          <w:t>FEC</w:t>
        </w:r>
        <w:r>
          <w:rPr>
            <w:rFonts w:ascii="Times New Roman" w:hAnsi="Times New Roman" w:hint="eastAsia"/>
          </w:rPr>
          <w:t>方式</w:t>
        </w:r>
      </w:ins>
      <w:ins w:id="5689" w:author="admin" w:date="2016-10-25T16:04:00Z">
        <w:r w:rsidR="00AA6FB6">
          <w:rPr>
            <w:rFonts w:ascii="Times New Roman" w:hAnsi="Times New Roman" w:hint="eastAsia"/>
          </w:rPr>
          <w:t>步骤如下：</w:t>
        </w:r>
      </w:ins>
    </w:p>
    <w:p w:rsidR="00EC62FF" w:rsidRDefault="002A68F2">
      <w:pPr>
        <w:spacing w:before="0" w:after="0" w:line="360" w:lineRule="auto"/>
        <w:ind w:firstLineChars="200" w:firstLine="420"/>
        <w:rPr>
          <w:ins w:id="5690" w:author="admin" w:date="2016-10-25T15:19:00Z"/>
          <w:rFonts w:ascii="Times New Roman" w:hAnsi="Times New Roman"/>
          <w:rPrChange w:id="5691" w:author="admin" w:date="2016-10-25T15:40:00Z">
            <w:rPr>
              <w:ins w:id="5692" w:author="admin" w:date="2016-10-25T15:19:00Z"/>
            </w:rPr>
          </w:rPrChange>
        </w:rPr>
        <w:pPrChange w:id="5693" w:author="admin" w:date="2016-10-25T15:40:00Z">
          <w:pPr>
            <w:pStyle w:val="af6"/>
            <w:numPr>
              <w:numId w:val="19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5694" w:author="admin" w:date="2016-10-25T16:05:00Z">
        <w:r>
          <w:rPr>
            <w:rFonts w:ascii="Times New Roman" w:hAnsi="Times New Roman" w:hint="eastAsia"/>
          </w:rPr>
          <w:t>1</w:t>
        </w:r>
        <w:r>
          <w:rPr>
            <w:rFonts w:ascii="Times New Roman" w:hAnsi="Times New Roman" w:hint="eastAsia"/>
          </w:rPr>
          <w:t>、</w:t>
        </w:r>
      </w:ins>
      <w:ins w:id="5695" w:author="admin" w:date="2016-10-25T15:19:00Z">
        <w:r w:rsidR="00D634F8" w:rsidRPr="00D634F8">
          <w:rPr>
            <w:rFonts w:ascii="Times New Roman" w:hAnsi="Times New Roman" w:hint="eastAsia"/>
            <w:rPrChange w:id="5696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进入</w:t>
        </w:r>
        <w:r w:rsidR="00D634F8" w:rsidRPr="00D634F8">
          <w:rPr>
            <w:rFonts w:ascii="Times New Roman" w:hAnsi="Times New Roman"/>
            <w:rPrChange w:id="5697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Call</w:t>
        </w:r>
        <w:r w:rsidR="00D634F8" w:rsidRPr="00D634F8">
          <w:rPr>
            <w:rFonts w:ascii="Times New Roman" w:hAnsi="Times New Roman" w:hint="eastAsia"/>
            <w:rPrChange w:id="5698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界面，移动键盘上下键，光标选中</w:t>
        </w:r>
        <w:r w:rsidR="00D634F8" w:rsidRPr="00D634F8">
          <w:rPr>
            <w:rFonts w:ascii="Times New Roman" w:hAnsi="Times New Roman"/>
            <w:rPrChange w:id="5699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CH</w:t>
        </w:r>
        <w:r w:rsidR="00D634F8" w:rsidRPr="00D634F8">
          <w:rPr>
            <w:rFonts w:ascii="Times New Roman" w:hAnsi="Times New Roman" w:hint="eastAsia"/>
            <w:rPrChange w:id="5700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菜单，单击</w:t>
        </w:r>
        <w:r w:rsidR="00D634F8" w:rsidRPr="00D634F8">
          <w:rPr>
            <w:rFonts w:ascii="Times New Roman" w:hAnsi="Times New Roman"/>
            <w:rPrChange w:id="5701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5702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键，进入信道编辑模式，键盘输入信道号，</w:t>
        </w:r>
        <w:r w:rsidR="00D634F8" w:rsidRPr="00D634F8">
          <w:rPr>
            <w:rFonts w:ascii="Times New Roman" w:hAnsi="Times New Roman"/>
            <w:rPrChange w:id="5703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5704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键确认，转至步骤</w:t>
        </w:r>
        <w:r w:rsidR="00D634F8" w:rsidRPr="00D634F8">
          <w:rPr>
            <w:rFonts w:ascii="Times New Roman" w:hAnsi="Times New Roman"/>
            <w:rPrChange w:id="5705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3</w:t>
        </w:r>
      </w:ins>
      <w:ins w:id="5706" w:author="admin" w:date="2016-10-25T16:05:00Z">
        <w:r>
          <w:rPr>
            <w:rFonts w:ascii="Times New Roman" w:hAnsi="Times New Roman" w:hint="eastAsia"/>
          </w:rPr>
          <w:t>，</w:t>
        </w:r>
      </w:ins>
      <w:ins w:id="5707" w:author="admin" w:date="2016-10-25T15:19:00Z">
        <w:r w:rsidR="00D634F8" w:rsidRPr="00D634F8">
          <w:rPr>
            <w:rFonts w:ascii="Times New Roman" w:hAnsi="Times New Roman" w:hint="eastAsia"/>
            <w:rPrChange w:id="5708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5709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5710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_Ref460246261 \h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5711" w:author="admin" w:date="2016-10-25T15:40:00Z">
            <w:rPr>
              <w:rFonts w:ascii="Times New Roman" w:hAnsi="Times New Roman"/>
            </w:rPr>
          </w:rPrChange>
        </w:rPr>
      </w:r>
      <w:ins w:id="5712" w:author="admin" w:date="2016-10-25T15:19:00Z">
        <w:r w:rsidR="00D634F8" w:rsidRPr="00D634F8">
          <w:rPr>
            <w:rFonts w:ascii="Times New Roman" w:hAnsi="Times New Roman"/>
            <w:rPrChange w:id="5713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5714" w:author="admin" w:date="2016-10-27T15:32:00Z">
        <w:r w:rsidR="00D634F8" w:rsidRPr="00D634F8">
          <w:rPr>
            <w:rFonts w:ascii="Times New Roman" w:hAnsi="Times New Roman" w:hint="eastAsia"/>
            <w:rPrChange w:id="5715" w:author="admin" w:date="2016-10-27T15:32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5716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228</w:t>
        </w:r>
      </w:ins>
      <w:ins w:id="5717" w:author="admin" w:date="2016-10-25T15:19:00Z">
        <w:r w:rsidR="00D634F8" w:rsidRPr="00D634F8">
          <w:rPr>
            <w:rFonts w:ascii="Times New Roman" w:hAnsi="Times New Roman"/>
            <w:rPrChange w:id="5718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 w:rsidR="00D634F8" w:rsidRPr="00D634F8">
          <w:rPr>
            <w:rFonts w:ascii="Times New Roman" w:hAnsi="Times New Roman" w:hint="eastAsia"/>
            <w:rPrChange w:id="5719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所示</w:t>
        </w:r>
      </w:ins>
      <w:ins w:id="5720" w:author="admin" w:date="2016-10-25T16:05:00Z">
        <w:r>
          <w:rPr>
            <w:rFonts w:ascii="Times New Roman" w:hAnsi="Times New Roman" w:hint="eastAsia"/>
          </w:rPr>
          <w:t>；</w:t>
        </w:r>
      </w:ins>
    </w:p>
    <w:p w:rsidR="00EC62FF" w:rsidRDefault="002A68F2">
      <w:pPr>
        <w:spacing w:before="0" w:after="0" w:line="360" w:lineRule="auto"/>
        <w:ind w:firstLineChars="200" w:firstLine="420"/>
        <w:rPr>
          <w:ins w:id="5721" w:author="admin" w:date="2016-10-25T15:19:00Z"/>
          <w:rFonts w:ascii="Times New Roman" w:hAnsi="Times New Roman"/>
          <w:rPrChange w:id="5722" w:author="admin" w:date="2016-10-25T15:40:00Z">
            <w:rPr>
              <w:ins w:id="5723" w:author="admin" w:date="2016-10-25T15:19:00Z"/>
            </w:rPr>
          </w:rPrChange>
        </w:rPr>
        <w:pPrChange w:id="5724" w:author="admin" w:date="2016-10-25T15:40:00Z">
          <w:pPr>
            <w:pStyle w:val="af6"/>
            <w:numPr>
              <w:numId w:val="19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5725" w:author="admin" w:date="2016-10-25T16:05:00Z">
        <w:r>
          <w:rPr>
            <w:rFonts w:ascii="Times New Roman" w:hAnsi="Times New Roman" w:hint="eastAsia"/>
          </w:rPr>
          <w:t>2</w:t>
        </w:r>
        <w:r>
          <w:rPr>
            <w:rFonts w:ascii="Times New Roman" w:hAnsi="Times New Roman" w:hint="eastAsia"/>
          </w:rPr>
          <w:t>、</w:t>
        </w:r>
      </w:ins>
      <w:ins w:id="5726" w:author="admin" w:date="2016-10-25T15:19:00Z">
        <w:r w:rsidR="00D634F8" w:rsidRPr="00D634F8">
          <w:rPr>
            <w:rFonts w:ascii="Times New Roman" w:hAnsi="Times New Roman" w:hint="eastAsia"/>
            <w:rPrChange w:id="5727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如果被呼叫频率不属于</w:t>
        </w:r>
        <w:r w:rsidR="00D634F8" w:rsidRPr="00D634F8">
          <w:rPr>
            <w:rFonts w:ascii="Times New Roman" w:hAnsi="Times New Roman"/>
            <w:rPrChange w:id="5728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ITU</w:t>
        </w:r>
        <w:r w:rsidR="00D634F8" w:rsidRPr="00D634F8">
          <w:rPr>
            <w:rFonts w:ascii="Times New Roman" w:hAnsi="Times New Roman" w:hint="eastAsia"/>
            <w:rPrChange w:id="5729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标准信道，移动键盘上下键，光标依次选中</w:t>
        </w:r>
        <w:r w:rsidR="00D634F8" w:rsidRPr="00D634F8">
          <w:rPr>
            <w:rFonts w:ascii="Times New Roman" w:hAnsi="Times New Roman"/>
            <w:rPrChange w:id="5730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T/RX</w:t>
        </w:r>
        <w:r w:rsidR="00D634F8" w:rsidRPr="00D634F8">
          <w:rPr>
            <w:rFonts w:ascii="Times New Roman" w:hAnsi="Times New Roman" w:hint="eastAsia"/>
            <w:rPrChange w:id="5731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菜单，单击</w:t>
        </w:r>
        <w:r w:rsidR="00D634F8" w:rsidRPr="00D634F8">
          <w:rPr>
            <w:rFonts w:ascii="Times New Roman" w:hAnsi="Times New Roman"/>
            <w:rPrChange w:id="5732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5733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键，进入发射</w:t>
        </w:r>
        <w:r w:rsidR="00D634F8" w:rsidRPr="00D634F8">
          <w:rPr>
            <w:rFonts w:ascii="Times New Roman" w:hAnsi="Times New Roman"/>
            <w:rPrChange w:id="5734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/</w:t>
        </w:r>
        <w:r w:rsidR="00D634F8" w:rsidRPr="00D634F8">
          <w:rPr>
            <w:rFonts w:ascii="Times New Roman" w:hAnsi="Times New Roman" w:hint="eastAsia"/>
            <w:rPrChange w:id="5735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接收频率编辑模式，键盘输入发射</w:t>
        </w:r>
        <w:r w:rsidR="00D634F8" w:rsidRPr="00D634F8">
          <w:rPr>
            <w:rFonts w:ascii="Times New Roman" w:hAnsi="Times New Roman"/>
            <w:rPrChange w:id="5736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/</w:t>
        </w:r>
        <w:r>
          <w:rPr>
            <w:rFonts w:ascii="Times New Roman" w:hAnsi="Times New Roman" w:hint="eastAsia"/>
          </w:rPr>
          <w:t>接收频率</w:t>
        </w:r>
      </w:ins>
      <w:ins w:id="5737" w:author="admin" w:date="2016-10-25T16:05:00Z">
        <w:r>
          <w:rPr>
            <w:rFonts w:ascii="Times New Roman" w:hAnsi="Times New Roman" w:hint="eastAsia"/>
          </w:rPr>
          <w:t>，</w:t>
        </w:r>
      </w:ins>
      <w:ins w:id="5738" w:author="admin" w:date="2016-10-25T15:19:00Z">
        <w:r w:rsidR="00D634F8" w:rsidRPr="00D634F8">
          <w:rPr>
            <w:rFonts w:ascii="Times New Roman" w:hAnsi="Times New Roman" w:hint="eastAsia"/>
            <w:rPrChange w:id="5739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5740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5741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 xml:space="preserve">REF _Ref460246328 \h  \* MERGEFORMAT </w:instrText>
        </w:r>
      </w:ins>
      <w:r w:rsidR="00D634F8" w:rsidRPr="00D634F8">
        <w:rPr>
          <w:rFonts w:ascii="Times New Roman" w:hAnsi="Times New Roman"/>
          <w:rPrChange w:id="5742" w:author="admin" w:date="2016-10-25T15:40:00Z">
            <w:rPr>
              <w:rFonts w:ascii="Times New Roman" w:hAnsi="Times New Roman"/>
            </w:rPr>
          </w:rPrChange>
        </w:rPr>
      </w:r>
      <w:ins w:id="5743" w:author="admin" w:date="2016-10-25T15:19:00Z">
        <w:r w:rsidR="00D634F8" w:rsidRPr="00D634F8">
          <w:rPr>
            <w:rFonts w:ascii="Times New Roman" w:hAnsi="Times New Roman"/>
            <w:rPrChange w:id="5744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5745" w:author="admin" w:date="2016-10-27T15:32:00Z">
        <w:r w:rsidR="00D634F8" w:rsidRPr="00D634F8">
          <w:rPr>
            <w:rFonts w:ascii="Times New Roman" w:hAnsi="Times New Roman" w:hint="eastAsia"/>
            <w:rPrChange w:id="5746" w:author="admin" w:date="2016-10-27T15:32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5747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229</w:t>
        </w:r>
      </w:ins>
      <w:ins w:id="5748" w:author="admin" w:date="2016-10-25T15:19:00Z">
        <w:r w:rsidR="00D634F8" w:rsidRPr="00D634F8">
          <w:rPr>
            <w:rFonts w:ascii="Times New Roman" w:hAnsi="Times New Roman"/>
            <w:rPrChange w:id="5749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>
          <w:rPr>
            <w:rFonts w:ascii="Times New Roman" w:hAnsi="Times New Roman" w:hint="eastAsia"/>
          </w:rPr>
          <w:t>所示</w:t>
        </w:r>
      </w:ins>
      <w:ins w:id="5750" w:author="admin" w:date="2016-10-25T16:05:00Z">
        <w:r>
          <w:rPr>
            <w:rFonts w:ascii="Times New Roman" w:hAnsi="Times New Roman" w:hint="eastAsia"/>
          </w:rPr>
          <w:t>；</w:t>
        </w:r>
      </w:ins>
    </w:p>
    <w:p w:rsidR="00EC62FF" w:rsidRDefault="002A68F2">
      <w:pPr>
        <w:spacing w:before="0" w:after="0" w:line="360" w:lineRule="auto"/>
        <w:ind w:firstLineChars="200" w:firstLine="420"/>
        <w:rPr>
          <w:ins w:id="5751" w:author="admin" w:date="2016-10-25T15:19:00Z"/>
          <w:rFonts w:ascii="Times New Roman" w:hAnsi="Times New Roman"/>
          <w:rPrChange w:id="5752" w:author="admin" w:date="2016-10-25T15:40:00Z">
            <w:rPr>
              <w:ins w:id="5753" w:author="admin" w:date="2016-10-25T15:19:00Z"/>
            </w:rPr>
          </w:rPrChange>
        </w:rPr>
        <w:pPrChange w:id="5754" w:author="admin" w:date="2016-10-25T15:40:00Z">
          <w:pPr>
            <w:pStyle w:val="af6"/>
            <w:numPr>
              <w:numId w:val="19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5755" w:author="admin" w:date="2016-10-25T16:05:00Z">
        <w:r>
          <w:rPr>
            <w:rFonts w:ascii="Times New Roman" w:hAnsi="Times New Roman" w:hint="eastAsia"/>
          </w:rPr>
          <w:t>3</w:t>
        </w:r>
        <w:r>
          <w:rPr>
            <w:rFonts w:ascii="Times New Roman" w:hAnsi="Times New Roman" w:hint="eastAsia"/>
          </w:rPr>
          <w:t>、</w:t>
        </w:r>
      </w:ins>
      <w:ins w:id="5756" w:author="admin" w:date="2016-10-25T15:19:00Z">
        <w:r w:rsidR="00D634F8" w:rsidRPr="00D634F8">
          <w:rPr>
            <w:rFonts w:ascii="Times New Roman" w:hAnsi="Times New Roman"/>
            <w:rPrChange w:id="5757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5758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键确认，进入接收等待状态</w:t>
        </w:r>
      </w:ins>
      <w:ins w:id="5759" w:author="admin" w:date="2016-10-25T16:05:00Z">
        <w:r>
          <w:rPr>
            <w:rFonts w:ascii="Times New Roman" w:hAnsi="Times New Roman" w:hint="eastAsia"/>
          </w:rPr>
          <w:t>，</w:t>
        </w:r>
      </w:ins>
      <w:ins w:id="5760" w:author="admin" w:date="2016-10-25T15:19:00Z">
        <w:r w:rsidR="00D634F8" w:rsidRPr="00D634F8">
          <w:rPr>
            <w:rFonts w:ascii="Times New Roman" w:hAnsi="Times New Roman" w:hint="eastAsia"/>
            <w:rPrChange w:id="5761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5762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5763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 xml:space="preserve"> REF _Ref460249162 \h 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5764" w:author="admin" w:date="2016-10-25T15:40:00Z">
            <w:rPr>
              <w:rFonts w:ascii="Times New Roman" w:hAnsi="Times New Roman"/>
            </w:rPr>
          </w:rPrChange>
        </w:rPr>
      </w:r>
      <w:ins w:id="5765" w:author="admin" w:date="2016-10-25T15:19:00Z">
        <w:r w:rsidR="00D634F8" w:rsidRPr="00D634F8">
          <w:rPr>
            <w:rFonts w:ascii="Times New Roman" w:hAnsi="Times New Roman"/>
            <w:rPrChange w:id="5766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5767" w:author="admin" w:date="2016-10-27T15:32:00Z">
        <w:r w:rsidR="00D634F8" w:rsidRPr="00D634F8">
          <w:rPr>
            <w:rFonts w:ascii="Times New Roman" w:hAnsi="Times New Roman" w:hint="eastAsia"/>
            <w:rPrChange w:id="5768" w:author="admin" w:date="2016-10-27T15:32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5769" w:author="admin" w:date="2016-10-26T11:14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238</w:t>
        </w:r>
      </w:ins>
      <w:ins w:id="5770" w:author="admin" w:date="2016-10-25T15:19:00Z">
        <w:r w:rsidR="00D634F8" w:rsidRPr="00D634F8">
          <w:rPr>
            <w:rFonts w:ascii="Times New Roman" w:hAnsi="Times New Roman"/>
            <w:rPrChange w:id="5771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 w:rsidR="00D634F8" w:rsidRPr="00D634F8">
          <w:rPr>
            <w:rFonts w:ascii="Times New Roman" w:hAnsi="Times New Roman" w:hint="eastAsia"/>
            <w:rPrChange w:id="5772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所示</w:t>
        </w:r>
      </w:ins>
      <w:ins w:id="5773" w:author="admin" w:date="2016-10-25T16:05:00Z">
        <w:r>
          <w:rPr>
            <w:rFonts w:ascii="Times New Roman" w:hAnsi="Times New Roman" w:hint="eastAsia"/>
          </w:rPr>
          <w:t>；</w:t>
        </w:r>
      </w:ins>
    </w:p>
    <w:p w:rsidR="00EC62FF" w:rsidRDefault="00EC62FF" w:rsidP="007111D4">
      <w:pPr>
        <w:widowControl/>
        <w:spacing w:beforeLines="50" w:after="0" w:line="360" w:lineRule="auto"/>
        <w:jc w:val="center"/>
        <w:rPr>
          <w:ins w:id="5774" w:author="admin" w:date="2016-10-25T15:19:00Z"/>
          <w:kern w:val="0"/>
          <w:sz w:val="24"/>
          <w:szCs w:val="24"/>
          <w:rPrChange w:id="5775" w:author="admin" w:date="2016-10-27T16:01:00Z">
            <w:rPr>
              <w:ins w:id="5776" w:author="admin" w:date="2016-10-25T15:19:00Z"/>
            </w:rPr>
          </w:rPrChange>
        </w:rPr>
        <w:pPrChange w:id="5777" w:author="admin" w:date="2016-10-31T15:42:00Z">
          <w:pPr>
            <w:jc w:val="center"/>
          </w:pPr>
        </w:pPrChange>
      </w:pPr>
      <w:ins w:id="5778" w:author="admin" w:date="2016-10-25T15:19:00Z">
        <w:r>
          <w:rPr>
            <w:noProof/>
            <w:kern w:val="0"/>
            <w:sz w:val="24"/>
            <w:szCs w:val="24"/>
            <w:rPrChange w:id="5779" w:author="Unknown">
              <w:rPr>
                <w:b/>
                <w:bCs/>
                <w:i/>
                <w:iCs/>
                <w:noProof/>
                <w:color w:val="0000FF"/>
                <w:u w:val="single"/>
              </w:rPr>
            </w:rPrChange>
          </w:rPr>
          <w:lastRenderedPageBreak/>
          <w:drawing>
            <wp:inline distT="0" distB="0" distL="0" distR="0">
              <wp:extent cx="3034146" cy="2355272"/>
              <wp:effectExtent l="19050" t="0" r="0" b="0"/>
              <wp:docPr id="258" name="Picture 7" descr="callsetup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9" name="Picture 7" descr="callsetup"/>
                      <pic:cNvPicPr>
                        <a:picLocks noChangeAspect="1" noChangeArrowheads="1"/>
                      </pic:cNvPicPr>
                    </pic:nvPicPr>
                    <pic:blipFill>
                      <a:blip r:embed="rId302" cstate="print">
                        <a:extLst>
                          <a:ext uri="{28A0092B-C50C-407E-A947-70E740481C1C}">
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</a:ext>
                        </a:extLst>
                      </a:blip>
                      <a:srcRect b="-3659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34146" cy="2355272"/>
                      </a:xfrm>
                      <a:prstGeom prst="rect">
                        <a:avLst/>
                      </a:prstGeom>
                      <a:noFill/>
                    </pic:spPr>
                  </pic:pic>
                </a:graphicData>
              </a:graphic>
            </wp:inline>
          </w:drawing>
        </w:r>
      </w:ins>
    </w:p>
    <w:p w:rsidR="00EC62FF" w:rsidRDefault="00D634F8" w:rsidP="007111D4">
      <w:pPr>
        <w:pStyle w:val="af5"/>
        <w:spacing w:afterLines="50"/>
        <w:rPr>
          <w:ins w:id="5780" w:author="admin" w:date="2016-10-25T15:19:00Z"/>
          <w:rPrChange w:id="5781" w:author="admin" w:date="2016-10-26T11:14:00Z">
            <w:rPr>
              <w:ins w:id="5782" w:author="admin" w:date="2016-10-25T15:19:00Z"/>
              <w:rFonts w:ascii="Times New Roman" w:hAnsi="Times New Roman"/>
              <w:color w:val="000080"/>
              <w:sz w:val="24"/>
            </w:rPr>
          </w:rPrChange>
        </w:rPr>
        <w:pPrChange w:id="5783" w:author="admin" w:date="2016-10-31T15:42:00Z">
          <w:pPr>
            <w:pStyle w:val="af5"/>
          </w:pPr>
        </w:pPrChange>
      </w:pPr>
      <w:bookmarkStart w:id="5784" w:name="_Ref460249162"/>
      <w:ins w:id="5785" w:author="admin" w:date="2016-10-25T15:19:00Z">
        <w:r w:rsidRPr="00D634F8">
          <w:rPr>
            <w:rFonts w:hint="eastAsia"/>
            <w:rPrChange w:id="5786" w:author="admin" w:date="2016-10-26T11:14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图</w:t>
        </w:r>
      </w:ins>
      <w:ins w:id="5787" w:author="admin" w:date="2016-10-26T10:15:00Z">
        <w:r w:rsidRPr="00D634F8">
          <w:rPr>
            <w:rPrChange w:id="5788" w:author="admin" w:date="2016-10-26T11:14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</w:t>
        </w:r>
      </w:ins>
      <w:ins w:id="5789" w:author="admin" w:date="2016-10-25T15:19:00Z">
        <w:r w:rsidRPr="00D634F8">
          <w:rPr>
            <w:rPrChange w:id="5790" w:author="admin" w:date="2016-10-26T11:14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begin"/>
        </w:r>
        <w:r w:rsidRPr="00D634F8">
          <w:rPr>
            <w:rPrChange w:id="5791" w:author="admin" w:date="2016-10-26T11:14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5792" w:author="admin" w:date="2016-10-26T11:14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>图</w:instrText>
        </w:r>
        <w:r w:rsidRPr="00D634F8">
          <w:rPr>
            <w:rPrChange w:id="5793" w:author="admin" w:date="2016-10-26T11:14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instrText xml:space="preserve"> \* ARABIC</w:instrText>
        </w:r>
        <w:r w:rsidRPr="00D634F8">
          <w:rPr>
            <w:rPrChange w:id="5794" w:author="admin" w:date="2016-10-26T11:14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separate"/>
        </w:r>
      </w:ins>
      <w:ins w:id="5795" w:author="admin" w:date="2016-10-27T15:32:00Z">
        <w:r w:rsidR="00415D72">
          <w:t>238</w:t>
        </w:r>
      </w:ins>
      <w:ins w:id="5796" w:author="admin" w:date="2016-10-25T15:19:00Z">
        <w:r w:rsidRPr="00D634F8">
          <w:rPr>
            <w:rPrChange w:id="5797" w:author="admin" w:date="2016-10-26T11:14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fldChar w:fldCharType="end"/>
        </w:r>
      </w:ins>
      <w:bookmarkEnd w:id="5784"/>
      <w:ins w:id="5798" w:author="admin" w:date="2016-10-26T10:15:00Z">
        <w:r w:rsidRPr="00D634F8">
          <w:rPr>
            <w:rPrChange w:id="5799" w:author="admin" w:date="2016-10-26T11:14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 </w:t>
        </w:r>
      </w:ins>
      <w:ins w:id="5800" w:author="admin" w:date="2016-10-25T15:19:00Z">
        <w:r w:rsidRPr="00D634F8">
          <w:rPr>
            <w:rFonts w:hint="eastAsia"/>
            <w:rPrChange w:id="5801" w:author="admin" w:date="2016-10-26T11:14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接收等待界面</w:t>
        </w:r>
      </w:ins>
    </w:p>
    <w:p w:rsidR="00EC62FF" w:rsidRDefault="002A68F2">
      <w:pPr>
        <w:spacing w:before="0" w:after="0" w:line="360" w:lineRule="auto"/>
        <w:ind w:firstLineChars="200" w:firstLine="420"/>
        <w:rPr>
          <w:ins w:id="5802" w:author="admin" w:date="2016-10-25T15:19:00Z"/>
          <w:rFonts w:ascii="Times New Roman" w:hAnsi="Times New Roman"/>
          <w:rPrChange w:id="5803" w:author="admin" w:date="2016-10-25T15:40:00Z">
            <w:rPr>
              <w:ins w:id="5804" w:author="admin" w:date="2016-10-25T15:19:00Z"/>
            </w:rPr>
          </w:rPrChange>
        </w:rPr>
        <w:pPrChange w:id="5805" w:author="admin" w:date="2016-10-25T15:40:00Z">
          <w:pPr>
            <w:pStyle w:val="af6"/>
            <w:numPr>
              <w:numId w:val="19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5806" w:author="admin" w:date="2016-10-25T16:05:00Z">
        <w:r>
          <w:rPr>
            <w:rFonts w:ascii="Times New Roman" w:hAnsi="Times New Roman" w:hint="eastAsia"/>
          </w:rPr>
          <w:t>4</w:t>
        </w:r>
        <w:r>
          <w:rPr>
            <w:rFonts w:ascii="Times New Roman" w:hAnsi="Times New Roman" w:hint="eastAsia"/>
          </w:rPr>
          <w:t>、</w:t>
        </w:r>
      </w:ins>
      <w:ins w:id="5807" w:author="admin" w:date="2016-10-25T15:19:00Z">
        <w:r w:rsidR="00D634F8" w:rsidRPr="00D634F8">
          <w:rPr>
            <w:rFonts w:ascii="Times New Roman" w:hAnsi="Times New Roman" w:hint="eastAsia"/>
            <w:rPrChange w:id="5808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收到对方</w:t>
        </w:r>
        <w:r w:rsidR="00D634F8" w:rsidRPr="00D634F8">
          <w:rPr>
            <w:rFonts w:ascii="Times New Roman" w:hAnsi="Times New Roman"/>
            <w:rPrChange w:id="5809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FEC</w:t>
        </w:r>
        <w:r>
          <w:rPr>
            <w:rFonts w:ascii="Times New Roman" w:hAnsi="Times New Roman" w:hint="eastAsia"/>
          </w:rPr>
          <w:t>呼叫信号后，转入通话界面</w:t>
        </w:r>
      </w:ins>
      <w:ins w:id="5810" w:author="admin" w:date="2016-10-25T16:05:00Z">
        <w:r>
          <w:rPr>
            <w:rFonts w:ascii="Times New Roman" w:hAnsi="Times New Roman" w:hint="eastAsia"/>
          </w:rPr>
          <w:t>，</w:t>
        </w:r>
      </w:ins>
      <w:ins w:id="5811" w:author="admin" w:date="2016-10-25T15:19:00Z">
        <w:r w:rsidR="00D634F8" w:rsidRPr="00D634F8">
          <w:rPr>
            <w:rFonts w:ascii="Times New Roman" w:hAnsi="Times New Roman" w:hint="eastAsia"/>
            <w:rPrChange w:id="5812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5813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5814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 xml:space="preserve">REF _Ref460246553 \h  \* MERGEFORMAT </w:instrText>
        </w:r>
      </w:ins>
      <w:r w:rsidR="00D634F8" w:rsidRPr="00D634F8">
        <w:rPr>
          <w:rFonts w:ascii="Times New Roman" w:hAnsi="Times New Roman"/>
          <w:rPrChange w:id="5815" w:author="admin" w:date="2016-10-25T15:40:00Z">
            <w:rPr>
              <w:rFonts w:ascii="Times New Roman" w:hAnsi="Times New Roman"/>
            </w:rPr>
          </w:rPrChange>
        </w:rPr>
      </w:r>
      <w:ins w:id="5816" w:author="admin" w:date="2016-10-25T15:19:00Z">
        <w:r w:rsidR="00D634F8" w:rsidRPr="00D634F8">
          <w:rPr>
            <w:rFonts w:ascii="Times New Roman" w:hAnsi="Times New Roman"/>
            <w:rPrChange w:id="5817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5818" w:author="admin" w:date="2016-10-27T15:32:00Z">
        <w:r w:rsidR="00D634F8" w:rsidRPr="00D634F8">
          <w:rPr>
            <w:rFonts w:ascii="Times New Roman" w:hAnsi="Times New Roman" w:hint="eastAsia"/>
            <w:rPrChange w:id="5819" w:author="admin" w:date="2016-10-27T15:32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5820" w:author="admin" w:date="2016-10-26T11:14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233</w:t>
        </w:r>
      </w:ins>
      <w:ins w:id="5821" w:author="admin" w:date="2016-10-25T15:19:00Z">
        <w:r w:rsidR="00D634F8" w:rsidRPr="00D634F8">
          <w:rPr>
            <w:rFonts w:ascii="Times New Roman" w:hAnsi="Times New Roman"/>
            <w:rPrChange w:id="5822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 w:rsidR="00D634F8" w:rsidRPr="00D634F8">
          <w:rPr>
            <w:rFonts w:ascii="Times New Roman" w:hAnsi="Times New Roman" w:hint="eastAsia"/>
            <w:rPrChange w:id="5823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所示。</w:t>
        </w:r>
      </w:ins>
    </w:p>
    <w:p w:rsidR="0093562C" w:rsidRPr="00AA6FB6" w:rsidRDefault="0093562C" w:rsidP="0093562C">
      <w:pPr>
        <w:rPr>
          <w:ins w:id="5824" w:author="admin" w:date="2016-10-25T16:05:00Z"/>
          <w:b/>
          <w:sz w:val="24"/>
          <w:szCs w:val="24"/>
        </w:rPr>
      </w:pPr>
      <w:ins w:id="5825" w:author="admin" w:date="2016-10-25T16:05:00Z">
        <w:r>
          <w:rPr>
            <w:rFonts w:hint="eastAsia"/>
            <w:b/>
            <w:sz w:val="24"/>
            <w:szCs w:val="24"/>
          </w:rPr>
          <w:t>ARQ</w:t>
        </w:r>
        <w:r>
          <w:rPr>
            <w:rFonts w:hint="eastAsia"/>
            <w:b/>
            <w:sz w:val="24"/>
            <w:szCs w:val="24"/>
          </w:rPr>
          <w:t>方式</w:t>
        </w:r>
      </w:ins>
    </w:p>
    <w:p w:rsidR="0093562C" w:rsidRPr="002A68F2" w:rsidRDefault="0093562C" w:rsidP="0093562C">
      <w:pPr>
        <w:spacing w:before="0" w:after="0" w:line="360" w:lineRule="auto"/>
        <w:ind w:firstLineChars="200" w:firstLine="420"/>
        <w:rPr>
          <w:ins w:id="5826" w:author="admin" w:date="2016-10-25T16:05:00Z"/>
          <w:rFonts w:ascii="Times New Roman" w:hAnsi="Times New Roman"/>
        </w:rPr>
      </w:pPr>
      <w:ins w:id="5827" w:author="admin" w:date="2016-10-25T16:06:00Z">
        <w:r>
          <w:rPr>
            <w:rFonts w:ascii="Times New Roman" w:hAnsi="Times New Roman" w:hint="eastAsia"/>
          </w:rPr>
          <w:t>ARQ</w:t>
        </w:r>
      </w:ins>
      <w:ins w:id="5828" w:author="admin" w:date="2016-10-25T16:05:00Z">
        <w:r>
          <w:rPr>
            <w:rFonts w:ascii="Times New Roman" w:hAnsi="Times New Roman" w:hint="eastAsia"/>
          </w:rPr>
          <w:t>方式步骤如下：</w:t>
        </w:r>
      </w:ins>
    </w:p>
    <w:p w:rsidR="00EC62FF" w:rsidRDefault="0093562C">
      <w:pPr>
        <w:spacing w:before="0" w:after="0" w:line="360" w:lineRule="auto"/>
        <w:ind w:firstLineChars="200" w:firstLine="420"/>
        <w:rPr>
          <w:ins w:id="5829" w:author="admin" w:date="2016-10-25T15:19:00Z"/>
          <w:rFonts w:ascii="Times New Roman" w:hAnsi="Times New Roman"/>
          <w:rPrChange w:id="5830" w:author="admin" w:date="2016-10-25T15:40:00Z">
            <w:rPr>
              <w:ins w:id="5831" w:author="admin" w:date="2016-10-25T15:19:00Z"/>
            </w:rPr>
          </w:rPrChange>
        </w:rPr>
        <w:pPrChange w:id="5832" w:author="admin" w:date="2016-10-25T15:40:00Z">
          <w:pPr>
            <w:pStyle w:val="af6"/>
            <w:numPr>
              <w:numId w:val="20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5833" w:author="admin" w:date="2016-10-25T16:06:00Z">
        <w:r>
          <w:rPr>
            <w:rFonts w:ascii="Times New Roman" w:hAnsi="Times New Roman" w:hint="eastAsia"/>
          </w:rPr>
          <w:t>1</w:t>
        </w:r>
        <w:r>
          <w:rPr>
            <w:rFonts w:ascii="Times New Roman" w:hAnsi="Times New Roman" w:hint="eastAsia"/>
          </w:rPr>
          <w:t>、</w:t>
        </w:r>
      </w:ins>
      <w:ins w:id="5834" w:author="admin" w:date="2016-10-25T15:19:00Z">
        <w:r w:rsidR="00D634F8" w:rsidRPr="00D634F8">
          <w:rPr>
            <w:rFonts w:ascii="Times New Roman" w:hAnsi="Times New Roman" w:hint="eastAsia"/>
            <w:rPrChange w:id="5835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进入</w:t>
        </w:r>
        <w:r w:rsidR="00D634F8" w:rsidRPr="00D634F8">
          <w:rPr>
            <w:rFonts w:ascii="Times New Roman" w:hAnsi="Times New Roman"/>
            <w:rPrChange w:id="5836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Call</w:t>
        </w:r>
        <w:r w:rsidR="00D634F8" w:rsidRPr="00D634F8">
          <w:rPr>
            <w:rFonts w:ascii="Times New Roman" w:hAnsi="Times New Roman" w:hint="eastAsia"/>
            <w:rPrChange w:id="5837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界面，移动键盘上下键，光标选中</w:t>
        </w:r>
        <w:r w:rsidR="00D634F8" w:rsidRPr="00D634F8">
          <w:rPr>
            <w:rFonts w:ascii="Times New Roman" w:hAnsi="Times New Roman"/>
            <w:rPrChange w:id="5838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CH</w:t>
        </w:r>
        <w:r w:rsidR="00D634F8" w:rsidRPr="00D634F8">
          <w:rPr>
            <w:rFonts w:ascii="Times New Roman" w:hAnsi="Times New Roman" w:hint="eastAsia"/>
            <w:rPrChange w:id="5839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菜单，单击</w:t>
        </w:r>
        <w:r w:rsidR="00D634F8" w:rsidRPr="00D634F8">
          <w:rPr>
            <w:rFonts w:ascii="Times New Roman" w:hAnsi="Times New Roman"/>
            <w:rPrChange w:id="5840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5841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键，进入信道编辑模式，键盘输入信道号，</w:t>
        </w:r>
        <w:r w:rsidR="00D634F8" w:rsidRPr="00D634F8">
          <w:rPr>
            <w:rFonts w:ascii="Times New Roman" w:hAnsi="Times New Roman"/>
            <w:rPrChange w:id="5842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5843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键确认，转至步骤</w:t>
        </w:r>
        <w:r w:rsidR="00D634F8" w:rsidRPr="00D634F8">
          <w:rPr>
            <w:rFonts w:ascii="Times New Roman" w:hAnsi="Times New Roman"/>
            <w:rPrChange w:id="5844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3</w:t>
        </w:r>
      </w:ins>
      <w:ins w:id="5845" w:author="admin" w:date="2016-10-25T16:06:00Z">
        <w:r>
          <w:rPr>
            <w:rFonts w:ascii="Times New Roman" w:hAnsi="Times New Roman" w:hint="eastAsia"/>
          </w:rPr>
          <w:t>，</w:t>
        </w:r>
      </w:ins>
      <w:ins w:id="5846" w:author="admin" w:date="2016-10-25T15:19:00Z">
        <w:r w:rsidR="00D634F8" w:rsidRPr="00D634F8">
          <w:rPr>
            <w:rFonts w:ascii="Times New Roman" w:hAnsi="Times New Roman" w:hint="eastAsia"/>
            <w:rPrChange w:id="5847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5848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5849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_Ref460246261 \h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5850" w:author="admin" w:date="2016-10-25T15:40:00Z">
            <w:rPr>
              <w:rFonts w:ascii="Times New Roman" w:hAnsi="Times New Roman"/>
            </w:rPr>
          </w:rPrChange>
        </w:rPr>
      </w:r>
      <w:ins w:id="5851" w:author="admin" w:date="2016-10-25T15:19:00Z">
        <w:r w:rsidR="00D634F8" w:rsidRPr="00D634F8">
          <w:rPr>
            <w:rFonts w:ascii="Times New Roman" w:hAnsi="Times New Roman"/>
            <w:rPrChange w:id="5852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5853" w:author="admin" w:date="2016-10-27T15:32:00Z">
        <w:r w:rsidR="00D634F8" w:rsidRPr="00D634F8">
          <w:rPr>
            <w:rFonts w:ascii="Times New Roman" w:hAnsi="Times New Roman" w:hint="eastAsia"/>
            <w:rPrChange w:id="5854" w:author="admin" w:date="2016-10-27T15:32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5855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228</w:t>
        </w:r>
      </w:ins>
      <w:ins w:id="5856" w:author="admin" w:date="2016-10-25T15:19:00Z">
        <w:r w:rsidR="00D634F8" w:rsidRPr="00D634F8">
          <w:rPr>
            <w:rFonts w:ascii="Times New Roman" w:hAnsi="Times New Roman"/>
            <w:rPrChange w:id="5857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 w:rsidR="00D634F8" w:rsidRPr="00D634F8">
          <w:rPr>
            <w:rFonts w:ascii="Times New Roman" w:hAnsi="Times New Roman" w:hint="eastAsia"/>
            <w:rPrChange w:id="5858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所示</w:t>
        </w:r>
      </w:ins>
      <w:ins w:id="5859" w:author="admin" w:date="2016-10-25T16:06:00Z">
        <w:r>
          <w:rPr>
            <w:rFonts w:ascii="Times New Roman" w:hAnsi="Times New Roman" w:hint="eastAsia"/>
          </w:rPr>
          <w:t>；</w:t>
        </w:r>
      </w:ins>
    </w:p>
    <w:p w:rsidR="00EC62FF" w:rsidRDefault="0093562C">
      <w:pPr>
        <w:spacing w:before="0" w:after="0" w:line="360" w:lineRule="auto"/>
        <w:ind w:firstLineChars="200" w:firstLine="420"/>
        <w:rPr>
          <w:ins w:id="5860" w:author="admin" w:date="2016-10-25T15:19:00Z"/>
          <w:rFonts w:ascii="Times New Roman" w:hAnsi="Times New Roman"/>
          <w:rPrChange w:id="5861" w:author="admin" w:date="2016-10-25T15:40:00Z">
            <w:rPr>
              <w:ins w:id="5862" w:author="admin" w:date="2016-10-25T15:19:00Z"/>
            </w:rPr>
          </w:rPrChange>
        </w:rPr>
        <w:pPrChange w:id="5863" w:author="admin" w:date="2016-10-25T15:40:00Z">
          <w:pPr>
            <w:pStyle w:val="af6"/>
            <w:numPr>
              <w:numId w:val="20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5864" w:author="admin" w:date="2016-10-25T16:06:00Z">
        <w:r>
          <w:rPr>
            <w:rFonts w:ascii="Times New Roman" w:hAnsi="Times New Roman" w:hint="eastAsia"/>
          </w:rPr>
          <w:t>2</w:t>
        </w:r>
        <w:r>
          <w:rPr>
            <w:rFonts w:ascii="Times New Roman" w:hAnsi="Times New Roman" w:hint="eastAsia"/>
          </w:rPr>
          <w:t>、</w:t>
        </w:r>
      </w:ins>
      <w:ins w:id="5865" w:author="admin" w:date="2016-10-25T15:19:00Z">
        <w:r w:rsidR="00D634F8" w:rsidRPr="00D634F8">
          <w:rPr>
            <w:rFonts w:ascii="Times New Roman" w:hAnsi="Times New Roman" w:hint="eastAsia"/>
            <w:rPrChange w:id="5866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如果被呼叫频率不属于</w:t>
        </w:r>
        <w:r w:rsidR="00D634F8" w:rsidRPr="00D634F8">
          <w:rPr>
            <w:rFonts w:ascii="Times New Roman" w:hAnsi="Times New Roman"/>
            <w:rPrChange w:id="5867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ITU</w:t>
        </w:r>
        <w:r w:rsidR="00D634F8" w:rsidRPr="00D634F8">
          <w:rPr>
            <w:rFonts w:ascii="Times New Roman" w:hAnsi="Times New Roman" w:hint="eastAsia"/>
            <w:rPrChange w:id="5868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标准信道，移动键盘上下键，光标依次选中</w:t>
        </w:r>
        <w:r w:rsidR="00D634F8" w:rsidRPr="00D634F8">
          <w:rPr>
            <w:rFonts w:ascii="Times New Roman" w:hAnsi="Times New Roman"/>
            <w:rPrChange w:id="5869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T/RX</w:t>
        </w:r>
        <w:r w:rsidR="00D634F8" w:rsidRPr="00D634F8">
          <w:rPr>
            <w:rFonts w:ascii="Times New Roman" w:hAnsi="Times New Roman" w:hint="eastAsia"/>
            <w:rPrChange w:id="5870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菜单，单击</w:t>
        </w:r>
        <w:r w:rsidR="00D634F8" w:rsidRPr="00D634F8">
          <w:rPr>
            <w:rFonts w:ascii="Times New Roman" w:hAnsi="Times New Roman"/>
            <w:rPrChange w:id="5871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5872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键，进入发射</w:t>
        </w:r>
        <w:r w:rsidR="00D634F8" w:rsidRPr="00D634F8">
          <w:rPr>
            <w:rFonts w:ascii="Times New Roman" w:hAnsi="Times New Roman"/>
            <w:rPrChange w:id="5873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/</w:t>
        </w:r>
        <w:r w:rsidR="00D634F8" w:rsidRPr="00D634F8">
          <w:rPr>
            <w:rFonts w:ascii="Times New Roman" w:hAnsi="Times New Roman" w:hint="eastAsia"/>
            <w:rPrChange w:id="5874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接收频率编辑模式，键盘输入发射</w:t>
        </w:r>
        <w:r w:rsidR="00D634F8" w:rsidRPr="00D634F8">
          <w:rPr>
            <w:rFonts w:ascii="Times New Roman" w:hAnsi="Times New Roman"/>
            <w:rPrChange w:id="5875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/</w:t>
        </w:r>
        <w:r>
          <w:rPr>
            <w:rFonts w:ascii="Times New Roman" w:hAnsi="Times New Roman" w:hint="eastAsia"/>
          </w:rPr>
          <w:t>接收频率</w:t>
        </w:r>
      </w:ins>
      <w:ins w:id="5876" w:author="admin" w:date="2016-10-25T16:06:00Z">
        <w:r>
          <w:rPr>
            <w:rFonts w:ascii="Times New Roman" w:hAnsi="Times New Roman" w:hint="eastAsia"/>
          </w:rPr>
          <w:t>，</w:t>
        </w:r>
      </w:ins>
      <w:ins w:id="5877" w:author="admin" w:date="2016-10-25T15:19:00Z">
        <w:r w:rsidR="00D634F8" w:rsidRPr="00D634F8">
          <w:rPr>
            <w:rFonts w:ascii="Times New Roman" w:hAnsi="Times New Roman" w:hint="eastAsia"/>
            <w:rPrChange w:id="5878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5879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5880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 xml:space="preserve">REF _Ref460246328 \h  \* MERGEFORMAT </w:instrText>
        </w:r>
      </w:ins>
      <w:r w:rsidR="00D634F8" w:rsidRPr="00D634F8">
        <w:rPr>
          <w:rFonts w:ascii="Times New Roman" w:hAnsi="Times New Roman"/>
          <w:rPrChange w:id="5881" w:author="admin" w:date="2016-10-25T15:40:00Z">
            <w:rPr>
              <w:rFonts w:ascii="Times New Roman" w:hAnsi="Times New Roman"/>
            </w:rPr>
          </w:rPrChange>
        </w:rPr>
      </w:r>
      <w:ins w:id="5882" w:author="admin" w:date="2016-10-25T15:19:00Z">
        <w:r w:rsidR="00D634F8" w:rsidRPr="00D634F8">
          <w:rPr>
            <w:rFonts w:ascii="Times New Roman" w:hAnsi="Times New Roman"/>
            <w:rPrChange w:id="5883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5884" w:author="admin" w:date="2016-10-27T15:32:00Z">
        <w:r w:rsidR="00D634F8" w:rsidRPr="00D634F8">
          <w:rPr>
            <w:rFonts w:ascii="Times New Roman" w:hAnsi="Times New Roman" w:hint="eastAsia"/>
            <w:rPrChange w:id="5885" w:author="admin" w:date="2016-10-27T15:32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5886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229</w:t>
        </w:r>
      </w:ins>
      <w:ins w:id="5887" w:author="admin" w:date="2016-10-25T15:19:00Z">
        <w:r w:rsidR="00D634F8" w:rsidRPr="00D634F8">
          <w:rPr>
            <w:rFonts w:ascii="Times New Roman" w:hAnsi="Times New Roman"/>
            <w:rPrChange w:id="5888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>
          <w:rPr>
            <w:rFonts w:ascii="Times New Roman" w:hAnsi="Times New Roman" w:hint="eastAsia"/>
          </w:rPr>
          <w:t>所示</w:t>
        </w:r>
      </w:ins>
      <w:ins w:id="5889" w:author="admin" w:date="2016-10-25T16:06:00Z">
        <w:r>
          <w:rPr>
            <w:rFonts w:ascii="Times New Roman" w:hAnsi="Times New Roman" w:hint="eastAsia"/>
          </w:rPr>
          <w:t>；</w:t>
        </w:r>
      </w:ins>
    </w:p>
    <w:p w:rsidR="00EC62FF" w:rsidRDefault="0093562C">
      <w:pPr>
        <w:spacing w:before="0" w:after="0" w:line="360" w:lineRule="auto"/>
        <w:ind w:firstLineChars="200" w:firstLine="420"/>
        <w:rPr>
          <w:ins w:id="5890" w:author="admin" w:date="2016-10-25T15:19:00Z"/>
          <w:rFonts w:ascii="Times New Roman" w:hAnsi="Times New Roman"/>
          <w:rPrChange w:id="5891" w:author="admin" w:date="2016-10-25T15:40:00Z">
            <w:rPr>
              <w:ins w:id="5892" w:author="admin" w:date="2016-10-25T15:19:00Z"/>
            </w:rPr>
          </w:rPrChange>
        </w:rPr>
        <w:pPrChange w:id="5893" w:author="admin" w:date="2016-10-25T15:40:00Z">
          <w:pPr>
            <w:pStyle w:val="af6"/>
            <w:numPr>
              <w:numId w:val="20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5894" w:author="admin" w:date="2016-10-25T16:06:00Z">
        <w:r>
          <w:rPr>
            <w:rFonts w:ascii="Times New Roman" w:hAnsi="Times New Roman" w:hint="eastAsia"/>
          </w:rPr>
          <w:t>3</w:t>
        </w:r>
        <w:r>
          <w:rPr>
            <w:rFonts w:ascii="Times New Roman" w:hAnsi="Times New Roman" w:hint="eastAsia"/>
          </w:rPr>
          <w:t>、</w:t>
        </w:r>
      </w:ins>
      <w:ins w:id="5895" w:author="admin" w:date="2016-10-25T15:19:00Z">
        <w:r w:rsidR="00D634F8" w:rsidRPr="00D634F8">
          <w:rPr>
            <w:rFonts w:ascii="Times New Roman" w:hAnsi="Times New Roman"/>
            <w:rPrChange w:id="5896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5897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键确认，进入接收等待状态</w:t>
        </w:r>
      </w:ins>
      <w:ins w:id="5898" w:author="admin" w:date="2016-10-25T16:06:00Z">
        <w:r>
          <w:rPr>
            <w:rFonts w:ascii="Times New Roman" w:hAnsi="Times New Roman" w:hint="eastAsia"/>
          </w:rPr>
          <w:t>，</w:t>
        </w:r>
      </w:ins>
      <w:ins w:id="5899" w:author="admin" w:date="2016-10-25T15:19:00Z">
        <w:r w:rsidR="00D634F8" w:rsidRPr="00D634F8">
          <w:rPr>
            <w:rFonts w:ascii="Times New Roman" w:hAnsi="Times New Roman" w:hint="eastAsia"/>
            <w:rPrChange w:id="5900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5901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5902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 xml:space="preserve"> REF _Ref460249162 \h 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5903" w:author="admin" w:date="2016-10-25T15:40:00Z">
            <w:rPr>
              <w:rFonts w:ascii="Times New Roman" w:hAnsi="Times New Roman"/>
            </w:rPr>
          </w:rPrChange>
        </w:rPr>
      </w:r>
      <w:ins w:id="5904" w:author="admin" w:date="2016-10-25T15:19:00Z">
        <w:r w:rsidR="00D634F8" w:rsidRPr="00D634F8">
          <w:rPr>
            <w:rFonts w:ascii="Times New Roman" w:hAnsi="Times New Roman"/>
            <w:rPrChange w:id="5905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5906" w:author="admin" w:date="2016-10-27T15:32:00Z">
        <w:r w:rsidR="00D634F8" w:rsidRPr="00D634F8">
          <w:rPr>
            <w:rFonts w:ascii="Times New Roman" w:hAnsi="Times New Roman" w:hint="eastAsia"/>
            <w:rPrChange w:id="5907" w:author="admin" w:date="2016-10-27T15:32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5908" w:author="admin" w:date="2016-10-26T11:14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238</w:t>
        </w:r>
      </w:ins>
      <w:ins w:id="5909" w:author="admin" w:date="2016-10-25T15:19:00Z">
        <w:r w:rsidR="00D634F8" w:rsidRPr="00D634F8">
          <w:rPr>
            <w:rFonts w:ascii="Times New Roman" w:hAnsi="Times New Roman"/>
            <w:rPrChange w:id="5910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 w:rsidR="00D634F8" w:rsidRPr="00D634F8">
          <w:rPr>
            <w:rFonts w:ascii="Times New Roman" w:hAnsi="Times New Roman" w:hint="eastAsia"/>
            <w:rPrChange w:id="5911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所示</w:t>
        </w:r>
      </w:ins>
      <w:ins w:id="5912" w:author="admin" w:date="2016-10-25T16:06:00Z">
        <w:r>
          <w:rPr>
            <w:rFonts w:ascii="Times New Roman" w:hAnsi="Times New Roman" w:hint="eastAsia"/>
          </w:rPr>
          <w:t>；</w:t>
        </w:r>
      </w:ins>
    </w:p>
    <w:p w:rsidR="00EC62FF" w:rsidRDefault="0093562C">
      <w:pPr>
        <w:spacing w:before="0" w:after="0" w:line="360" w:lineRule="auto"/>
        <w:ind w:firstLineChars="200" w:firstLine="420"/>
        <w:rPr>
          <w:ins w:id="5913" w:author="admin" w:date="2016-10-25T15:19:00Z"/>
          <w:rFonts w:ascii="Times New Roman" w:hAnsi="Times New Roman"/>
          <w:rPrChange w:id="5914" w:author="admin" w:date="2016-10-25T15:40:00Z">
            <w:rPr>
              <w:ins w:id="5915" w:author="admin" w:date="2016-10-25T15:19:00Z"/>
            </w:rPr>
          </w:rPrChange>
        </w:rPr>
        <w:pPrChange w:id="5916" w:author="admin" w:date="2016-10-25T15:40:00Z">
          <w:pPr>
            <w:pStyle w:val="af6"/>
            <w:numPr>
              <w:numId w:val="20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5917" w:author="admin" w:date="2016-10-25T16:06:00Z">
        <w:r>
          <w:rPr>
            <w:rFonts w:ascii="Times New Roman" w:hAnsi="Times New Roman" w:hint="eastAsia"/>
          </w:rPr>
          <w:t>4</w:t>
        </w:r>
        <w:r>
          <w:rPr>
            <w:rFonts w:ascii="Times New Roman" w:hAnsi="Times New Roman" w:hint="eastAsia"/>
          </w:rPr>
          <w:t>、</w:t>
        </w:r>
      </w:ins>
      <w:ins w:id="5918" w:author="admin" w:date="2016-10-25T15:19:00Z">
        <w:r w:rsidR="00D634F8" w:rsidRPr="00D634F8">
          <w:rPr>
            <w:rFonts w:ascii="Times New Roman" w:hAnsi="Times New Roman" w:hint="eastAsia"/>
            <w:rPrChange w:id="5919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收到对方</w:t>
        </w:r>
        <w:r w:rsidR="00D634F8" w:rsidRPr="00D634F8">
          <w:rPr>
            <w:rFonts w:ascii="Times New Roman" w:hAnsi="Times New Roman"/>
            <w:rPrChange w:id="5920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ARQ</w:t>
        </w:r>
        <w:r w:rsidR="00D634F8" w:rsidRPr="00D634F8">
          <w:rPr>
            <w:rFonts w:ascii="Times New Roman" w:hAnsi="Times New Roman" w:hint="eastAsia"/>
            <w:rPrChange w:id="5921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呼叫信号后，进入转入调谐</w:t>
        </w:r>
        <w:r>
          <w:rPr>
            <w:rFonts w:ascii="Times New Roman" w:hAnsi="Times New Roman" w:hint="eastAsia"/>
          </w:rPr>
          <w:t>界面</w:t>
        </w:r>
      </w:ins>
      <w:ins w:id="5922" w:author="admin" w:date="2016-10-25T16:06:00Z">
        <w:r>
          <w:rPr>
            <w:rFonts w:ascii="Times New Roman" w:hAnsi="Times New Roman" w:hint="eastAsia"/>
          </w:rPr>
          <w:t>，</w:t>
        </w:r>
      </w:ins>
      <w:ins w:id="5923" w:author="admin" w:date="2016-10-25T15:19:00Z">
        <w:r w:rsidR="00D634F8" w:rsidRPr="00D634F8">
          <w:rPr>
            <w:rFonts w:ascii="Times New Roman" w:hAnsi="Times New Roman" w:hint="eastAsia"/>
            <w:rPrChange w:id="5924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5925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5926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_Ref460246536 \h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5927" w:author="admin" w:date="2016-10-25T15:40:00Z">
            <w:rPr>
              <w:rFonts w:ascii="Times New Roman" w:hAnsi="Times New Roman"/>
            </w:rPr>
          </w:rPrChange>
        </w:rPr>
      </w:r>
      <w:ins w:id="5928" w:author="admin" w:date="2016-10-25T15:19:00Z">
        <w:r w:rsidR="00D634F8" w:rsidRPr="00D634F8">
          <w:rPr>
            <w:rFonts w:ascii="Times New Roman" w:hAnsi="Times New Roman"/>
            <w:rPrChange w:id="5929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5930" w:author="admin" w:date="2016-10-27T15:32:00Z">
        <w:r w:rsidR="00D634F8" w:rsidRPr="00D634F8">
          <w:rPr>
            <w:rFonts w:ascii="Times New Roman" w:hAnsi="Times New Roman" w:hint="eastAsia"/>
            <w:rPrChange w:id="5931" w:author="admin" w:date="2016-10-27T15:32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5932" w:author="admin" w:date="2016-10-26T11:15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231</w:t>
        </w:r>
      </w:ins>
      <w:ins w:id="5933" w:author="admin" w:date="2016-10-25T15:19:00Z">
        <w:r w:rsidR="00D634F8" w:rsidRPr="00D634F8">
          <w:rPr>
            <w:rFonts w:ascii="Times New Roman" w:hAnsi="Times New Roman"/>
            <w:rPrChange w:id="5934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>
          <w:rPr>
            <w:rFonts w:ascii="Times New Roman" w:hAnsi="Times New Roman" w:hint="eastAsia"/>
          </w:rPr>
          <w:t>所示</w:t>
        </w:r>
      </w:ins>
      <w:ins w:id="5935" w:author="admin" w:date="2016-10-25T16:06:00Z">
        <w:r>
          <w:rPr>
            <w:rFonts w:ascii="Times New Roman" w:hAnsi="Times New Roman" w:hint="eastAsia"/>
          </w:rPr>
          <w:t>；</w:t>
        </w:r>
      </w:ins>
    </w:p>
    <w:p w:rsidR="00EC62FF" w:rsidRDefault="0093562C">
      <w:pPr>
        <w:spacing w:before="0" w:after="0" w:line="360" w:lineRule="auto"/>
        <w:ind w:firstLineChars="200" w:firstLine="420"/>
        <w:rPr>
          <w:ins w:id="5936" w:author="admin" w:date="2016-10-25T15:19:00Z"/>
          <w:rFonts w:ascii="Times New Roman" w:hAnsi="Times New Roman"/>
          <w:rPrChange w:id="5937" w:author="admin" w:date="2016-10-25T15:40:00Z">
            <w:rPr>
              <w:ins w:id="5938" w:author="admin" w:date="2016-10-25T15:19:00Z"/>
            </w:rPr>
          </w:rPrChange>
        </w:rPr>
        <w:pPrChange w:id="5939" w:author="admin" w:date="2016-10-25T15:40:00Z">
          <w:pPr>
            <w:pStyle w:val="af6"/>
            <w:numPr>
              <w:numId w:val="20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5940" w:author="admin" w:date="2016-10-25T16:06:00Z">
        <w:r>
          <w:rPr>
            <w:rFonts w:ascii="Times New Roman" w:hAnsi="Times New Roman" w:hint="eastAsia"/>
          </w:rPr>
          <w:t>5</w:t>
        </w:r>
        <w:r>
          <w:rPr>
            <w:rFonts w:ascii="Times New Roman" w:hAnsi="Times New Roman" w:hint="eastAsia"/>
          </w:rPr>
          <w:t>、</w:t>
        </w:r>
      </w:ins>
      <w:ins w:id="5941" w:author="admin" w:date="2016-10-25T15:19:00Z">
        <w:r>
          <w:rPr>
            <w:rFonts w:ascii="Times New Roman" w:hAnsi="Times New Roman" w:hint="eastAsia"/>
          </w:rPr>
          <w:t>调谐成功后，转入连接界面</w:t>
        </w:r>
      </w:ins>
      <w:ins w:id="5942" w:author="admin" w:date="2016-10-25T16:06:00Z">
        <w:r>
          <w:rPr>
            <w:rFonts w:ascii="Times New Roman" w:hAnsi="Times New Roman" w:hint="eastAsia"/>
          </w:rPr>
          <w:t>，</w:t>
        </w:r>
      </w:ins>
      <w:ins w:id="5943" w:author="admin" w:date="2016-10-25T15:19:00Z">
        <w:r w:rsidR="00D634F8" w:rsidRPr="00D634F8">
          <w:rPr>
            <w:rFonts w:ascii="Times New Roman" w:hAnsi="Times New Roman" w:hint="eastAsia"/>
            <w:rPrChange w:id="5944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5945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5946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_Ref460246544 \h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5947" w:author="admin" w:date="2016-10-25T15:40:00Z">
            <w:rPr>
              <w:rFonts w:ascii="Times New Roman" w:hAnsi="Times New Roman"/>
            </w:rPr>
          </w:rPrChange>
        </w:rPr>
      </w:r>
      <w:ins w:id="5948" w:author="admin" w:date="2016-10-25T15:19:00Z">
        <w:r w:rsidR="00D634F8" w:rsidRPr="00D634F8">
          <w:rPr>
            <w:rFonts w:ascii="Times New Roman" w:hAnsi="Times New Roman"/>
            <w:rPrChange w:id="5949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5950" w:author="admin" w:date="2016-10-27T15:32:00Z">
        <w:r w:rsidR="00D634F8" w:rsidRPr="00D634F8">
          <w:rPr>
            <w:rFonts w:ascii="Times New Roman" w:hAnsi="Times New Roman" w:hint="eastAsia"/>
            <w:rPrChange w:id="5951" w:author="admin" w:date="2016-10-27T15:32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5952" w:author="admin" w:date="2016-10-26T11:14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232</w:t>
        </w:r>
      </w:ins>
      <w:ins w:id="5953" w:author="admin" w:date="2016-10-25T15:19:00Z">
        <w:r w:rsidR="00D634F8" w:rsidRPr="00D634F8">
          <w:rPr>
            <w:rFonts w:ascii="Times New Roman" w:hAnsi="Times New Roman"/>
            <w:rPrChange w:id="5954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>
          <w:rPr>
            <w:rFonts w:ascii="Times New Roman" w:hAnsi="Times New Roman" w:hint="eastAsia"/>
          </w:rPr>
          <w:t>所示</w:t>
        </w:r>
      </w:ins>
      <w:ins w:id="5955" w:author="admin" w:date="2016-10-25T16:06:00Z">
        <w:r>
          <w:rPr>
            <w:rFonts w:ascii="Times New Roman" w:hAnsi="Times New Roman" w:hint="eastAsia"/>
          </w:rPr>
          <w:t>；</w:t>
        </w:r>
      </w:ins>
    </w:p>
    <w:p w:rsidR="00EC62FF" w:rsidRDefault="0093562C">
      <w:pPr>
        <w:spacing w:before="0" w:after="0" w:line="360" w:lineRule="auto"/>
        <w:ind w:firstLineChars="200" w:firstLine="420"/>
        <w:rPr>
          <w:ins w:id="5956" w:author="admin" w:date="2016-10-25T15:19:00Z"/>
          <w:rFonts w:ascii="Times New Roman" w:hAnsi="Times New Roman"/>
          <w:rPrChange w:id="5957" w:author="admin" w:date="2016-10-25T15:40:00Z">
            <w:rPr>
              <w:ins w:id="5958" w:author="admin" w:date="2016-10-25T15:19:00Z"/>
            </w:rPr>
          </w:rPrChange>
        </w:rPr>
        <w:pPrChange w:id="5959" w:author="admin" w:date="2016-10-25T15:40:00Z">
          <w:pPr>
            <w:pStyle w:val="af6"/>
            <w:numPr>
              <w:numId w:val="20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5960" w:author="admin" w:date="2016-10-25T16:06:00Z">
        <w:r>
          <w:rPr>
            <w:rFonts w:ascii="Times New Roman" w:hAnsi="Times New Roman" w:hint="eastAsia"/>
          </w:rPr>
          <w:t>6</w:t>
        </w:r>
        <w:r>
          <w:rPr>
            <w:rFonts w:ascii="Times New Roman" w:hAnsi="Times New Roman" w:hint="eastAsia"/>
          </w:rPr>
          <w:t>、</w:t>
        </w:r>
      </w:ins>
      <w:ins w:id="5961" w:author="admin" w:date="2016-10-25T15:19:00Z">
        <w:r w:rsidR="00D634F8" w:rsidRPr="00D634F8">
          <w:rPr>
            <w:rFonts w:ascii="Times New Roman" w:hAnsi="Times New Roman" w:hint="eastAsia"/>
            <w:rPrChange w:id="5962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连接成功，转入通话界面</w:t>
        </w:r>
      </w:ins>
      <w:ins w:id="5963" w:author="admin" w:date="2016-10-25T16:06:00Z">
        <w:r>
          <w:rPr>
            <w:rFonts w:ascii="Times New Roman" w:hAnsi="Times New Roman" w:hint="eastAsia"/>
          </w:rPr>
          <w:t>，</w:t>
        </w:r>
      </w:ins>
      <w:ins w:id="5964" w:author="admin" w:date="2016-10-25T15:19:00Z">
        <w:r w:rsidR="00D634F8" w:rsidRPr="00D634F8">
          <w:rPr>
            <w:rFonts w:ascii="Times New Roman" w:hAnsi="Times New Roman" w:hint="eastAsia"/>
            <w:rPrChange w:id="5965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5966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5967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_Ref460246553 \h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5968" w:author="admin" w:date="2016-10-25T15:40:00Z">
            <w:rPr>
              <w:rFonts w:ascii="Times New Roman" w:hAnsi="Times New Roman"/>
            </w:rPr>
          </w:rPrChange>
        </w:rPr>
      </w:r>
      <w:ins w:id="5969" w:author="admin" w:date="2016-10-25T15:19:00Z">
        <w:r w:rsidR="00D634F8" w:rsidRPr="00D634F8">
          <w:rPr>
            <w:rFonts w:ascii="Times New Roman" w:hAnsi="Times New Roman"/>
            <w:rPrChange w:id="5970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5971" w:author="admin" w:date="2016-10-27T15:32:00Z">
        <w:r w:rsidR="00D634F8" w:rsidRPr="00D634F8">
          <w:rPr>
            <w:rFonts w:ascii="Times New Roman" w:hAnsi="Times New Roman" w:hint="eastAsia"/>
            <w:rPrChange w:id="5972" w:author="admin" w:date="2016-10-27T15:32:00Z">
              <w:rPr>
                <w:rFonts w:ascii="Times New Roman" w:hAnsi="Times New Roman" w:hint="eastAsia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5973" w:author="admin" w:date="2016-10-26T11:14:00Z">
              <w:rPr>
                <w:rFonts w:ascii="Times New Roman" w:hAnsi="Times New Roman"/>
                <w:b/>
                <w:bCs/>
                <w:i/>
                <w:iCs/>
                <w:color w:val="000080"/>
                <w:sz w:val="24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233</w:t>
        </w:r>
      </w:ins>
      <w:ins w:id="5974" w:author="admin" w:date="2016-10-25T15:19:00Z">
        <w:r w:rsidR="00D634F8" w:rsidRPr="00D634F8">
          <w:rPr>
            <w:rFonts w:ascii="Times New Roman" w:hAnsi="Times New Roman"/>
            <w:rPrChange w:id="5975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 w:rsidR="00D634F8" w:rsidRPr="00D634F8">
          <w:rPr>
            <w:rFonts w:ascii="Times New Roman" w:hAnsi="Times New Roman" w:hint="eastAsia"/>
            <w:rPrChange w:id="5976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所示。</w:t>
        </w:r>
      </w:ins>
    </w:p>
    <w:p w:rsidR="00EC62FF" w:rsidRDefault="00D634F8">
      <w:pPr>
        <w:pStyle w:val="41"/>
        <w:numPr>
          <w:ilvl w:val="3"/>
          <w:numId w:val="4"/>
        </w:numPr>
        <w:spacing w:before="0" w:after="0" w:line="360" w:lineRule="auto"/>
        <w:rPr>
          <w:ins w:id="5977" w:author="admin" w:date="2016-10-25T15:19:00Z"/>
          <w:rFonts w:ascii="Times New Roman" w:hAnsi="Times New Roman"/>
          <w:rPrChange w:id="5978" w:author="admin" w:date="2016-10-25T15:27:00Z">
            <w:rPr>
              <w:ins w:id="5979" w:author="admin" w:date="2016-10-25T15:19:00Z"/>
            </w:rPr>
          </w:rPrChange>
        </w:rPr>
        <w:pPrChange w:id="5980" w:author="admin" w:date="2016-10-25T15:27:00Z">
          <w:pPr>
            <w:pStyle w:val="30"/>
            <w:keepNext w:val="0"/>
            <w:keepLines w:val="0"/>
            <w:widowControl/>
            <w:numPr>
              <w:ilvl w:val="2"/>
            </w:numPr>
            <w:adjustRightInd w:val="0"/>
            <w:snapToGrid w:val="0"/>
            <w:spacing w:before="120" w:after="120" w:line="360" w:lineRule="atLeast"/>
            <w:textAlignment w:val="baseline"/>
          </w:pPr>
        </w:pPrChange>
      </w:pPr>
      <w:ins w:id="5981" w:author="admin" w:date="2016-10-25T15:19:00Z">
        <w:r w:rsidRPr="00D634F8">
          <w:rPr>
            <w:rFonts w:ascii="Times New Roman" w:hAnsi="Times New Roman" w:hint="eastAsia"/>
            <w:rPrChange w:id="5982" w:author="admin" w:date="2016-10-25T15:27:00Z">
              <w:rPr>
                <w:rFonts w:hint="eastAsia"/>
                <w:b w:val="0"/>
                <w:bCs w:val="0"/>
                <w:i/>
                <w:iCs/>
                <w:color w:val="0000FF"/>
                <w:u w:val="single"/>
              </w:rPr>
            </w:rPrChange>
          </w:rPr>
          <w:t>取消呼叫</w:t>
        </w:r>
      </w:ins>
    </w:p>
    <w:p w:rsidR="00EC62FF" w:rsidRDefault="00D634F8" w:rsidP="00EC62FF">
      <w:pPr>
        <w:spacing w:before="0" w:after="0" w:line="360" w:lineRule="auto"/>
        <w:ind w:firstLineChars="200" w:firstLine="420"/>
        <w:rPr>
          <w:ins w:id="5983" w:author="admin" w:date="2016-10-25T15:19:00Z"/>
          <w:rFonts w:ascii="Times New Roman" w:hAnsi="Times New Roman"/>
          <w:rPrChange w:id="5984" w:author="admin" w:date="2016-10-25T15:40:00Z">
            <w:rPr>
              <w:ins w:id="5985" w:author="admin" w:date="2016-10-25T15:19:00Z"/>
            </w:rPr>
          </w:rPrChange>
        </w:rPr>
        <w:pPrChange w:id="5986" w:author="admin" w:date="2016-10-31T16:23:00Z">
          <w:pPr>
            <w:ind w:firstLineChars="200" w:firstLine="422"/>
          </w:pPr>
        </w:pPrChange>
      </w:pPr>
      <w:ins w:id="5987" w:author="admin" w:date="2016-10-25T15:19:00Z">
        <w:r w:rsidRPr="00D634F8">
          <w:rPr>
            <w:rFonts w:ascii="Times New Roman" w:hAnsi="Times New Roman" w:hint="eastAsia"/>
            <w:rPrChange w:id="5988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在</w:t>
        </w:r>
        <w:r w:rsidRPr="00D634F8">
          <w:rPr>
            <w:rFonts w:ascii="Times New Roman" w:hAnsi="Times New Roman"/>
            <w:rPrChange w:id="5989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Call</w:t>
        </w:r>
        <w:r w:rsidRPr="00D634F8">
          <w:rPr>
            <w:rFonts w:ascii="Times New Roman" w:hAnsi="Times New Roman" w:hint="eastAsia"/>
            <w:rPrChange w:id="5990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界面，使用键盘</w:t>
        </w:r>
        <w:r w:rsidRPr="00D634F8">
          <w:rPr>
            <w:rFonts w:ascii="Times New Roman" w:hAnsi="Times New Roman"/>
            <w:rPrChange w:id="5991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ESC</w:t>
        </w:r>
        <w:r w:rsidRPr="00D634F8">
          <w:rPr>
            <w:rFonts w:ascii="Times New Roman" w:hAnsi="Times New Roman" w:hint="eastAsia"/>
            <w:rPrChange w:id="5992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键退出</w:t>
        </w:r>
        <w:r w:rsidRPr="00D634F8">
          <w:rPr>
            <w:rFonts w:ascii="Times New Roman" w:hAnsi="Times New Roman"/>
            <w:rPrChange w:id="5993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Call</w:t>
        </w:r>
        <w:r w:rsidRPr="00D634F8">
          <w:rPr>
            <w:rFonts w:ascii="Times New Roman" w:hAnsi="Times New Roman" w:hint="eastAsia"/>
            <w:rPrChange w:id="5994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界面。</w:t>
        </w:r>
      </w:ins>
    </w:p>
    <w:p w:rsidR="00EC62FF" w:rsidRDefault="00D634F8">
      <w:pPr>
        <w:pStyle w:val="30"/>
        <w:numPr>
          <w:ilvl w:val="2"/>
          <w:numId w:val="4"/>
        </w:numPr>
        <w:spacing w:before="0" w:after="0" w:line="360" w:lineRule="auto"/>
        <w:rPr>
          <w:ins w:id="5995" w:author="admin" w:date="2016-10-25T15:19:00Z"/>
          <w:rFonts w:ascii="Times New Roman" w:hAnsi="Times New Roman"/>
          <w:rPrChange w:id="5996" w:author="admin" w:date="2016-10-25T15:24:00Z">
            <w:rPr>
              <w:ins w:id="5997" w:author="admin" w:date="2016-10-25T15:19:00Z"/>
            </w:rPr>
          </w:rPrChange>
        </w:rPr>
        <w:pPrChange w:id="5998" w:author="admin" w:date="2016-10-25T15:24:00Z">
          <w:pPr>
            <w:pStyle w:val="20"/>
            <w:keepNext w:val="0"/>
            <w:keepLines w:val="0"/>
            <w:widowControl/>
            <w:numPr>
              <w:ilvl w:val="1"/>
            </w:numPr>
            <w:adjustRightInd w:val="0"/>
            <w:snapToGrid w:val="0"/>
            <w:spacing w:before="120" w:after="120" w:line="360" w:lineRule="atLeast"/>
            <w:textAlignment w:val="baseline"/>
          </w:pPr>
        </w:pPrChange>
      </w:pPr>
      <w:bookmarkStart w:id="5999" w:name="_Toc461104747"/>
      <w:bookmarkStart w:id="6000" w:name="_Toc461459459"/>
      <w:bookmarkStart w:id="6001" w:name="_Toc465435348"/>
      <w:ins w:id="6002" w:author="admin" w:date="2016-10-25T15:19:00Z">
        <w:r w:rsidRPr="00D634F8">
          <w:rPr>
            <w:rFonts w:ascii="Times New Roman" w:hAnsi="Times New Roman"/>
            <w:rPrChange w:id="6003" w:author="admin" w:date="2016-10-25T15:24:00Z">
              <w:rPr>
                <w:b w:val="0"/>
                <w:bCs w:val="0"/>
                <w:i/>
                <w:iCs/>
                <w:color w:val="0000FF"/>
                <w:u w:val="single"/>
              </w:rPr>
            </w:rPrChange>
          </w:rPr>
          <w:lastRenderedPageBreak/>
          <w:t>Contacts</w:t>
        </w:r>
        <w:bookmarkEnd w:id="5999"/>
        <w:bookmarkEnd w:id="6000"/>
        <w:bookmarkEnd w:id="6001"/>
      </w:ins>
    </w:p>
    <w:p w:rsidR="00EC62FF" w:rsidRDefault="00D634F8">
      <w:pPr>
        <w:spacing w:before="0" w:after="0" w:line="360" w:lineRule="auto"/>
        <w:ind w:firstLineChars="200" w:firstLine="420"/>
        <w:rPr>
          <w:ins w:id="6004" w:author="admin" w:date="2016-10-27T15:32:00Z"/>
          <w:color w:val="000080"/>
          <w:rPrChange w:id="6005" w:author="admin" w:date="2016-10-27T15:32:00Z">
            <w:rPr>
              <w:ins w:id="6006" w:author="admin" w:date="2016-10-27T15:32:00Z"/>
            </w:rPr>
          </w:rPrChange>
        </w:rPr>
        <w:pPrChange w:id="6007" w:author="admin" w:date="2016-10-27T15:32:00Z">
          <w:pPr>
            <w:jc w:val="center"/>
          </w:pPr>
        </w:pPrChange>
      </w:pPr>
      <w:ins w:id="6008" w:author="admin" w:date="2016-10-25T15:19:00Z">
        <w:r w:rsidRPr="00D634F8">
          <w:rPr>
            <w:rFonts w:ascii="Times New Roman" w:hAnsi="Times New Roman"/>
            <w:rPrChange w:id="6009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Contacts</w:t>
        </w:r>
        <w:r w:rsidRPr="00D634F8">
          <w:rPr>
            <w:rFonts w:ascii="Times New Roman" w:hAnsi="Times New Roman" w:hint="eastAsia"/>
            <w:rPrChange w:id="6010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界面如</w:t>
        </w:r>
        <w:r w:rsidRPr="00D634F8">
          <w:rPr>
            <w:rFonts w:ascii="Times New Roman" w:hAnsi="Times New Roman"/>
            <w:rPrChange w:id="6011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Pr="00D634F8">
          <w:rPr>
            <w:rFonts w:ascii="Times New Roman" w:hAnsi="Times New Roman"/>
            <w:rPrChange w:id="6012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 xml:space="preserve"> REF _Ref460249539 \h 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Pr="00D634F8">
        <w:rPr>
          <w:rFonts w:ascii="Times New Roman" w:hAnsi="Times New Roman"/>
          <w:rPrChange w:id="6013" w:author="admin" w:date="2016-10-25T15:40:00Z">
            <w:rPr>
              <w:rFonts w:ascii="Times New Roman" w:hAnsi="Times New Roman"/>
            </w:rPr>
          </w:rPrChange>
        </w:rPr>
      </w:r>
      <w:ins w:id="6014" w:author="admin" w:date="2016-10-25T15:19:00Z">
        <w:r w:rsidRPr="00D634F8">
          <w:rPr>
            <w:rFonts w:ascii="Times New Roman" w:hAnsi="Times New Roman"/>
            <w:rPrChange w:id="6015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</w:p>
    <w:p w:rsidR="00EC62FF" w:rsidRDefault="00D634F8">
      <w:pPr>
        <w:spacing w:before="0" w:after="0" w:line="360" w:lineRule="auto"/>
        <w:ind w:firstLineChars="200" w:firstLine="420"/>
        <w:rPr>
          <w:ins w:id="6016" w:author="admin" w:date="2016-10-25T15:19:00Z"/>
          <w:rFonts w:ascii="Times New Roman" w:hAnsi="Times New Roman"/>
          <w:rPrChange w:id="6017" w:author="admin" w:date="2016-10-25T15:40:00Z">
            <w:rPr>
              <w:ins w:id="6018" w:author="admin" w:date="2016-10-25T15:19:00Z"/>
            </w:rPr>
          </w:rPrChange>
        </w:rPr>
        <w:pPrChange w:id="6019" w:author="admin" w:date="2016-10-26T09:12:00Z">
          <w:pPr/>
        </w:pPrChange>
      </w:pPr>
      <w:ins w:id="6020" w:author="admin" w:date="2016-10-27T15:32:00Z">
        <w:r w:rsidRPr="00D634F8">
          <w:rPr>
            <w:rFonts w:ascii="黑体" w:eastAsia="黑体" w:hAnsi="黑体" w:hint="eastAsia"/>
            <w:szCs w:val="20"/>
            <w:rPrChange w:id="6021" w:author="admin" w:date="2016-10-26T11:14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Pr="00D634F8">
          <w:rPr>
            <w:rFonts w:ascii="黑体" w:eastAsia="黑体" w:hAnsi="黑体"/>
            <w:szCs w:val="20"/>
            <w:rPrChange w:id="6022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</w:t>
        </w:r>
        <w:r w:rsidR="00415D72">
          <w:rPr>
            <w:rFonts w:ascii="黑体" w:eastAsia="黑体" w:hAnsi="黑体"/>
            <w:noProof/>
            <w:szCs w:val="20"/>
          </w:rPr>
          <w:t>39</w:t>
        </w:r>
      </w:ins>
      <w:ins w:id="6023" w:author="admin" w:date="2016-10-25T15:19:00Z">
        <w:r w:rsidRPr="00D634F8">
          <w:rPr>
            <w:rFonts w:ascii="Times New Roman" w:hAnsi="Times New Roman"/>
            <w:rPrChange w:id="6024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 w:rsidRPr="00D634F8">
          <w:rPr>
            <w:rFonts w:ascii="Times New Roman" w:hAnsi="Times New Roman" w:hint="eastAsia"/>
            <w:rPrChange w:id="6025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所示。①站台名字，②站台</w:t>
        </w:r>
        <w:r w:rsidRPr="00D634F8">
          <w:rPr>
            <w:rFonts w:ascii="Times New Roman" w:hAnsi="Times New Roman"/>
            <w:rPrChange w:id="6026" w:author="admin" w:date="2016-10-25T15:40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Call Sign</w:t>
        </w:r>
        <w:r w:rsidRPr="00D634F8">
          <w:rPr>
            <w:rFonts w:ascii="Times New Roman" w:hAnsi="Times New Roman" w:hint="eastAsia"/>
            <w:rPrChange w:id="6027" w:author="admin" w:date="2016-10-25T15:40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，③站台所属国家，④站台列表，⑤删除选中站台，⑥编辑选中站台，⑦新建站台，⑧取消操作，⑨</w:t>
        </w:r>
        <w:r w:rsidRPr="00D634F8">
          <w:rPr>
            <w:rFonts w:ascii="Times New Roman" w:hAnsi="Times New Roman"/>
            <w:rPrChange w:id="6028" w:author="admin" w:date="2016-10-25T15:40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Station</w:t>
        </w:r>
        <w:r w:rsidRPr="00D634F8">
          <w:rPr>
            <w:rFonts w:ascii="Times New Roman" w:hAnsi="Times New Roman" w:hint="eastAsia"/>
            <w:rPrChange w:id="6029" w:author="admin" w:date="2016-10-25T15:40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界面指示。</w:t>
        </w:r>
      </w:ins>
    </w:p>
    <w:p w:rsidR="00EC62FF" w:rsidRDefault="00D634F8">
      <w:pPr>
        <w:spacing w:before="0" w:after="0" w:line="360" w:lineRule="auto"/>
        <w:ind w:firstLineChars="200" w:firstLine="420"/>
        <w:rPr>
          <w:ins w:id="6030" w:author="admin" w:date="2016-10-25T15:19:00Z"/>
          <w:rFonts w:ascii="Times New Roman" w:hAnsi="Times New Roman"/>
          <w:rPrChange w:id="6031" w:author="admin" w:date="2016-10-25T15:40:00Z">
            <w:rPr>
              <w:ins w:id="6032" w:author="admin" w:date="2016-10-25T15:19:00Z"/>
              <w:rFonts w:ascii="宋体" w:hAnsi="宋体"/>
            </w:rPr>
          </w:rPrChange>
        </w:rPr>
        <w:pPrChange w:id="6033" w:author="admin" w:date="2016-10-25T15:40:00Z">
          <w:pPr/>
        </w:pPrChange>
      </w:pPr>
      <w:ins w:id="6034" w:author="admin" w:date="2016-10-25T15:19:00Z">
        <w:r w:rsidRPr="00D634F8">
          <w:rPr>
            <w:rFonts w:ascii="Times New Roman" w:hAnsi="Times New Roman"/>
            <w:rPrChange w:id="6035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Contacts</w:t>
        </w:r>
        <w:r w:rsidRPr="00D634F8">
          <w:rPr>
            <w:rFonts w:ascii="Times New Roman" w:hAnsi="Times New Roman" w:hint="eastAsia"/>
            <w:rPrChange w:id="6036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界面功能</w:t>
        </w:r>
      </w:ins>
      <w:ins w:id="6037" w:author="admin" w:date="2016-10-26T09:13:00Z">
        <w:r w:rsidR="00E227CF">
          <w:rPr>
            <w:rFonts w:ascii="Times New Roman" w:hAnsi="Times New Roman" w:hint="eastAsia"/>
          </w:rPr>
          <w:t>包括</w:t>
        </w:r>
      </w:ins>
      <w:ins w:id="6038" w:author="admin" w:date="2016-10-25T15:19:00Z">
        <w:r w:rsidRPr="00D634F8">
          <w:rPr>
            <w:rFonts w:ascii="Times New Roman" w:hAnsi="Times New Roman" w:hint="eastAsia"/>
            <w:rPrChange w:id="6039" w:author="admin" w:date="2016-10-25T15:40:00Z">
              <w:rPr>
                <w:rFonts w:ascii="Times New Roman" w:hAnsi="Times New Roman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新建</w:t>
        </w:r>
      </w:ins>
      <w:ins w:id="6040" w:author="admin" w:date="2016-10-26T09:13:00Z">
        <w:r w:rsidR="00D3420A">
          <w:rPr>
            <w:rFonts w:ascii="Times New Roman" w:hAnsi="Times New Roman" w:hint="eastAsia"/>
          </w:rPr>
          <w:t>站台和</w:t>
        </w:r>
      </w:ins>
      <w:ins w:id="6041" w:author="admin" w:date="2016-10-25T15:19:00Z">
        <w:r w:rsidRPr="00D634F8">
          <w:rPr>
            <w:rFonts w:ascii="Times New Roman" w:hAnsi="Times New Roman" w:hint="eastAsia"/>
            <w:rPrChange w:id="6042" w:author="admin" w:date="2016-10-25T15:40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编辑站台。</w:t>
        </w:r>
      </w:ins>
    </w:p>
    <w:p w:rsidR="00EC62FF" w:rsidRDefault="008B43FA" w:rsidP="007111D4">
      <w:pPr>
        <w:widowControl/>
        <w:spacing w:beforeLines="50" w:after="0" w:line="360" w:lineRule="auto"/>
        <w:jc w:val="center"/>
        <w:rPr>
          <w:ins w:id="6043" w:author="admin" w:date="2016-10-25T15:19:00Z"/>
          <w:kern w:val="0"/>
          <w:sz w:val="24"/>
          <w:szCs w:val="24"/>
          <w:rPrChange w:id="6044" w:author="admin" w:date="2016-10-27T16:01:00Z">
            <w:rPr>
              <w:ins w:id="6045" w:author="admin" w:date="2016-10-25T15:19:00Z"/>
            </w:rPr>
          </w:rPrChange>
        </w:rPr>
        <w:pPrChange w:id="6046" w:author="admin" w:date="2016-10-31T15:42:00Z">
          <w:pPr>
            <w:jc w:val="center"/>
          </w:pPr>
        </w:pPrChange>
      </w:pPr>
      <w:ins w:id="6047" w:author="admin" w:date="2016-10-25T15:19:00Z">
        <w:r w:rsidRPr="004F7AF4">
          <w:rPr>
            <w:kern w:val="0"/>
            <w:sz w:val="24"/>
            <w:szCs w:val="24"/>
            <w:rPrChange w:id="6048" w:author="admin" w:date="2016-10-27T16:01:00Z">
              <w:rPr>
                <w:kern w:val="0"/>
                <w:sz w:val="24"/>
                <w:szCs w:val="24"/>
              </w:rPr>
            </w:rPrChange>
          </w:rPr>
          <w:object w:dxaOrig="10136" w:dyaOrig="4623">
            <v:shape id="_x0000_i1032" type="#_x0000_t75" style="width:302.2pt;height:187.65pt" o:ole="">
              <v:imagedata r:id="rId303" o:title="" cropleft="8784f" cropright="8693f"/>
            </v:shape>
            <o:OLEObject Type="Embed" ProgID="Visio.Drawing.11" ShapeID="_x0000_i1032" DrawAspect="Content" ObjectID="_1539436266" r:id="rId304"/>
          </w:object>
        </w:r>
      </w:ins>
      <w:bookmarkStart w:id="6049" w:name="_Ref460249539"/>
    </w:p>
    <w:p w:rsidR="00EC62FF" w:rsidRDefault="00D634F8" w:rsidP="007111D4">
      <w:pPr>
        <w:pStyle w:val="af5"/>
        <w:spacing w:afterLines="50"/>
        <w:rPr>
          <w:ins w:id="6050" w:author="admin" w:date="2016-10-25T15:19:00Z"/>
          <w:rPrChange w:id="6051" w:author="admin" w:date="2016-10-26T11:14:00Z">
            <w:rPr>
              <w:ins w:id="6052" w:author="admin" w:date="2016-10-25T15:19:00Z"/>
              <w:color w:val="000080"/>
            </w:rPr>
          </w:rPrChange>
        </w:rPr>
        <w:pPrChange w:id="6053" w:author="admin" w:date="2016-10-31T15:42:00Z">
          <w:pPr>
            <w:jc w:val="center"/>
          </w:pPr>
        </w:pPrChange>
      </w:pPr>
      <w:ins w:id="6054" w:author="admin" w:date="2016-10-25T15:19:00Z">
        <w:r w:rsidRPr="00D634F8">
          <w:rPr>
            <w:rFonts w:hint="eastAsia"/>
            <w:rPrChange w:id="6055" w:author="admin" w:date="2016-10-26T11:14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</w:ins>
      <w:ins w:id="6056" w:author="admin" w:date="2016-10-26T10:15:00Z">
        <w:r w:rsidRPr="00D634F8">
          <w:rPr>
            <w:rPrChange w:id="6057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6058" w:author="admin" w:date="2016-10-25T15:19:00Z">
        <w:r w:rsidRPr="00D634F8">
          <w:rPr>
            <w:rPrChange w:id="6059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begin"/>
        </w:r>
        <w:r w:rsidRPr="00D634F8">
          <w:rPr>
            <w:rPrChange w:id="6060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6061" w:author="admin" w:date="2016-10-26T11:14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instrText>图</w:instrText>
        </w:r>
        <w:r w:rsidRPr="00D634F8">
          <w:rPr>
            <w:rPrChange w:id="6062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 \* ARABIC</w:instrText>
        </w:r>
        <w:r w:rsidRPr="00D634F8">
          <w:rPr>
            <w:rPrChange w:id="6063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separate"/>
        </w:r>
      </w:ins>
      <w:ins w:id="6064" w:author="admin" w:date="2016-10-27T15:32:00Z">
        <w:r w:rsidR="00415D72">
          <w:t>239</w:t>
        </w:r>
      </w:ins>
      <w:ins w:id="6065" w:author="admin" w:date="2016-10-25T15:19:00Z">
        <w:r w:rsidRPr="00D634F8">
          <w:rPr>
            <w:rPrChange w:id="6066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end"/>
        </w:r>
        <w:bookmarkEnd w:id="6049"/>
        <w:r w:rsidRPr="00D634F8">
          <w:rPr>
            <w:rPrChange w:id="6067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6068" w:author="admin" w:date="2016-10-26T10:15:00Z">
        <w:r w:rsidRPr="00D634F8">
          <w:rPr>
            <w:rPrChange w:id="6069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6070" w:author="admin" w:date="2016-10-25T15:19:00Z">
        <w:r w:rsidRPr="00D634F8">
          <w:rPr>
            <w:rFonts w:hint="eastAsia"/>
            <w:rPrChange w:id="6071" w:author="admin" w:date="2016-10-26T11:14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Contacts界面</w:t>
        </w:r>
      </w:ins>
    </w:p>
    <w:p w:rsidR="00EC62FF" w:rsidRDefault="00D634F8">
      <w:pPr>
        <w:pStyle w:val="41"/>
        <w:numPr>
          <w:ilvl w:val="3"/>
          <w:numId w:val="4"/>
        </w:numPr>
        <w:spacing w:before="0" w:after="0" w:line="360" w:lineRule="auto"/>
        <w:rPr>
          <w:ins w:id="6072" w:author="admin" w:date="2016-10-25T15:19:00Z"/>
          <w:rFonts w:ascii="Times New Roman" w:hAnsi="Times New Roman"/>
          <w:rPrChange w:id="6073" w:author="admin" w:date="2016-10-25T15:28:00Z">
            <w:rPr>
              <w:ins w:id="6074" w:author="admin" w:date="2016-10-25T15:19:00Z"/>
            </w:rPr>
          </w:rPrChange>
        </w:rPr>
        <w:pPrChange w:id="6075" w:author="admin" w:date="2016-10-25T15:28:00Z">
          <w:pPr>
            <w:pStyle w:val="30"/>
            <w:keepNext w:val="0"/>
            <w:keepLines w:val="0"/>
            <w:widowControl/>
            <w:numPr>
              <w:ilvl w:val="2"/>
            </w:numPr>
            <w:adjustRightInd w:val="0"/>
            <w:snapToGrid w:val="0"/>
            <w:spacing w:before="120" w:after="120" w:line="360" w:lineRule="atLeast"/>
            <w:textAlignment w:val="baseline"/>
          </w:pPr>
        </w:pPrChange>
      </w:pPr>
      <w:ins w:id="6076" w:author="admin" w:date="2016-10-25T15:19:00Z">
        <w:r w:rsidRPr="00D634F8">
          <w:rPr>
            <w:rFonts w:ascii="Times New Roman" w:hAnsi="Times New Roman" w:hint="eastAsia"/>
            <w:rPrChange w:id="6077" w:author="admin" w:date="2016-10-25T15:28:00Z">
              <w:rPr>
                <w:rFonts w:hint="eastAsia"/>
                <w:b w:val="0"/>
                <w:bCs w:val="0"/>
                <w:i/>
                <w:iCs/>
                <w:color w:val="0000FF"/>
                <w:u w:val="single"/>
              </w:rPr>
            </w:rPrChange>
          </w:rPr>
          <w:t>新建站台</w:t>
        </w:r>
      </w:ins>
    </w:p>
    <w:p w:rsidR="00EC62FF" w:rsidRDefault="0067413A">
      <w:pPr>
        <w:spacing w:before="0" w:after="0" w:line="360" w:lineRule="auto"/>
        <w:ind w:firstLineChars="200" w:firstLine="420"/>
        <w:rPr>
          <w:ins w:id="6078" w:author="admin" w:date="2016-10-25T16:07:00Z"/>
          <w:rFonts w:ascii="Times New Roman" w:hAnsi="Times New Roman"/>
        </w:rPr>
        <w:pPrChange w:id="6079" w:author="admin" w:date="2016-10-25T15:40:00Z">
          <w:pPr>
            <w:pStyle w:val="af6"/>
            <w:numPr>
              <w:numId w:val="21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6080" w:author="admin" w:date="2016-10-25T16:07:00Z">
        <w:r>
          <w:rPr>
            <w:rFonts w:ascii="Times New Roman" w:hAnsi="Times New Roman" w:hint="eastAsia"/>
          </w:rPr>
          <w:t>新建站台方法如下：</w:t>
        </w:r>
      </w:ins>
    </w:p>
    <w:p w:rsidR="00EC62FF" w:rsidRDefault="0067413A">
      <w:pPr>
        <w:spacing w:before="0" w:after="0" w:line="360" w:lineRule="auto"/>
        <w:ind w:firstLineChars="200" w:firstLine="420"/>
        <w:rPr>
          <w:ins w:id="6081" w:author="admin" w:date="2016-10-25T15:19:00Z"/>
          <w:rFonts w:ascii="Times New Roman" w:hAnsi="Times New Roman"/>
          <w:rPrChange w:id="6082" w:author="admin" w:date="2016-10-25T15:40:00Z">
            <w:rPr>
              <w:ins w:id="6083" w:author="admin" w:date="2016-10-25T15:19:00Z"/>
            </w:rPr>
          </w:rPrChange>
        </w:rPr>
        <w:pPrChange w:id="6084" w:author="admin" w:date="2016-10-25T15:40:00Z">
          <w:pPr>
            <w:pStyle w:val="af6"/>
            <w:numPr>
              <w:numId w:val="21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6085" w:author="admin" w:date="2016-10-25T16:07:00Z">
        <w:r>
          <w:rPr>
            <w:rFonts w:ascii="Times New Roman" w:hAnsi="Times New Roman" w:hint="eastAsia"/>
          </w:rPr>
          <w:t>1</w:t>
        </w:r>
        <w:r>
          <w:rPr>
            <w:rFonts w:ascii="Times New Roman" w:hAnsi="Times New Roman" w:hint="eastAsia"/>
          </w:rPr>
          <w:t>、</w:t>
        </w:r>
      </w:ins>
      <w:ins w:id="6086" w:author="admin" w:date="2016-10-25T15:19:00Z">
        <w:r w:rsidR="00D634F8" w:rsidRPr="00D634F8">
          <w:rPr>
            <w:rFonts w:ascii="Times New Roman" w:hAnsi="Times New Roman" w:hint="eastAsia"/>
            <w:rPrChange w:id="6087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进入</w:t>
        </w:r>
        <w:r w:rsidR="00D634F8" w:rsidRPr="00D634F8">
          <w:rPr>
            <w:rFonts w:ascii="Times New Roman" w:hAnsi="Times New Roman"/>
            <w:rPrChange w:id="6088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Contacts</w:t>
        </w:r>
        <w:r w:rsidR="00D634F8" w:rsidRPr="00D634F8">
          <w:rPr>
            <w:rFonts w:ascii="Times New Roman" w:hAnsi="Times New Roman" w:hint="eastAsia"/>
            <w:rPrChange w:id="6089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界面，移动键盘左右键，光标选中</w:t>
        </w:r>
        <w:r w:rsidR="00D634F8" w:rsidRPr="00D634F8">
          <w:rPr>
            <w:rFonts w:ascii="Times New Roman" w:hAnsi="Times New Roman"/>
            <w:rPrChange w:id="6090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New</w:t>
        </w:r>
        <w:r>
          <w:rPr>
            <w:rFonts w:ascii="Times New Roman" w:hAnsi="Times New Roman" w:hint="eastAsia"/>
          </w:rPr>
          <w:t>菜单</w:t>
        </w:r>
      </w:ins>
      <w:ins w:id="6091" w:author="admin" w:date="2016-10-25T16:07:00Z">
        <w:r>
          <w:rPr>
            <w:rFonts w:ascii="Times New Roman" w:hAnsi="Times New Roman" w:hint="eastAsia"/>
          </w:rPr>
          <w:t>，</w:t>
        </w:r>
      </w:ins>
      <w:ins w:id="6092" w:author="admin" w:date="2016-10-25T15:19:00Z">
        <w:r w:rsidR="00D634F8" w:rsidRPr="00D634F8">
          <w:rPr>
            <w:rFonts w:ascii="Times New Roman" w:hAnsi="Times New Roman" w:hint="eastAsia"/>
            <w:rPrChange w:id="6093" w:author="admin" w:date="2016-10-25T15:4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6094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6095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_Ref460310021 \h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6096" w:author="admin" w:date="2016-10-25T15:40:00Z">
            <w:rPr>
              <w:rFonts w:ascii="Times New Roman" w:hAnsi="Times New Roman"/>
            </w:rPr>
          </w:rPrChange>
        </w:rPr>
      </w:r>
      <w:ins w:id="6097" w:author="admin" w:date="2016-10-25T15:19:00Z">
        <w:r w:rsidR="00D634F8" w:rsidRPr="00D634F8">
          <w:rPr>
            <w:rFonts w:ascii="Times New Roman" w:hAnsi="Times New Roman"/>
            <w:rPrChange w:id="6098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6099" w:author="admin" w:date="2016-10-27T15:32:00Z">
        <w:r w:rsidR="00D634F8" w:rsidRPr="00D634F8">
          <w:rPr>
            <w:rFonts w:ascii="Times New Roman" w:hAnsi="Times New Roman" w:hint="eastAsia"/>
            <w:rPrChange w:id="6100" w:author="admin" w:date="2016-10-27T15:3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6101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240</w:t>
        </w:r>
      </w:ins>
      <w:ins w:id="6102" w:author="admin" w:date="2016-10-25T15:19:00Z">
        <w:r w:rsidR="00D634F8" w:rsidRPr="00D634F8">
          <w:rPr>
            <w:rFonts w:ascii="Times New Roman" w:hAnsi="Times New Roman"/>
            <w:rPrChange w:id="6103" w:author="admin" w:date="2016-10-25T15:4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>
          <w:rPr>
            <w:rFonts w:ascii="Times New Roman" w:hAnsi="Times New Roman" w:hint="eastAsia"/>
          </w:rPr>
          <w:t>所示</w:t>
        </w:r>
      </w:ins>
      <w:ins w:id="6104" w:author="admin" w:date="2016-10-25T16:07:00Z">
        <w:r>
          <w:rPr>
            <w:rFonts w:ascii="Times New Roman" w:hAnsi="Times New Roman" w:hint="eastAsia"/>
          </w:rPr>
          <w:t>；</w:t>
        </w:r>
      </w:ins>
    </w:p>
    <w:p w:rsidR="00EC62FF" w:rsidRDefault="00EC62FF" w:rsidP="007111D4">
      <w:pPr>
        <w:widowControl/>
        <w:spacing w:beforeLines="50" w:after="0" w:line="360" w:lineRule="auto"/>
        <w:jc w:val="center"/>
        <w:rPr>
          <w:ins w:id="6105" w:author="admin" w:date="2016-10-25T15:19:00Z"/>
          <w:kern w:val="0"/>
          <w:sz w:val="24"/>
          <w:szCs w:val="24"/>
          <w:rPrChange w:id="6106" w:author="admin" w:date="2016-10-27T16:01:00Z">
            <w:rPr>
              <w:ins w:id="6107" w:author="admin" w:date="2016-10-25T15:19:00Z"/>
            </w:rPr>
          </w:rPrChange>
        </w:rPr>
        <w:pPrChange w:id="6108" w:author="admin" w:date="2016-10-31T15:42:00Z">
          <w:pPr>
            <w:jc w:val="center"/>
          </w:pPr>
        </w:pPrChange>
      </w:pPr>
      <w:ins w:id="6109" w:author="admin" w:date="2016-10-25T15:19:00Z">
        <w:r>
          <w:rPr>
            <w:noProof/>
            <w:kern w:val="0"/>
            <w:sz w:val="24"/>
            <w:szCs w:val="24"/>
            <w:rPrChange w:id="6110" w:author="Unknown">
              <w:rPr>
                <w:b/>
                <w:bCs/>
                <w:i/>
                <w:iCs/>
                <w:noProof/>
                <w:color w:val="0000FF"/>
                <w:u w:val="single"/>
              </w:rPr>
            </w:rPrChange>
          </w:rPr>
          <w:lastRenderedPageBreak/>
          <w:drawing>
            <wp:inline distT="0" distB="0" distL="0" distR="0">
              <wp:extent cx="3103418" cy="2373235"/>
              <wp:effectExtent l="19050" t="0" r="1732" b="0"/>
              <wp:docPr id="246" name="图片 269" descr="station-new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station-new.PNG"/>
                      <pic:cNvPicPr/>
                    </pic:nvPicPr>
                    <pic:blipFill>
                      <a:blip r:embed="rId305"/>
                      <a:srcRect b="-166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03418" cy="23732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EC62FF" w:rsidRDefault="00D634F8" w:rsidP="007111D4">
      <w:pPr>
        <w:pStyle w:val="af5"/>
        <w:spacing w:afterLines="50"/>
        <w:rPr>
          <w:ins w:id="6111" w:author="admin" w:date="2016-10-25T15:19:00Z"/>
          <w:rPrChange w:id="6112" w:author="admin" w:date="2016-10-26T11:14:00Z">
            <w:rPr>
              <w:ins w:id="6113" w:author="admin" w:date="2016-10-25T15:19:00Z"/>
              <w:color w:val="000080"/>
            </w:rPr>
          </w:rPrChange>
        </w:rPr>
        <w:pPrChange w:id="6114" w:author="admin" w:date="2016-10-31T15:42:00Z">
          <w:pPr>
            <w:jc w:val="center"/>
          </w:pPr>
        </w:pPrChange>
      </w:pPr>
      <w:bookmarkStart w:id="6115" w:name="_Ref460310021"/>
      <w:ins w:id="6116" w:author="admin" w:date="2016-10-25T15:19:00Z">
        <w:r w:rsidRPr="00D634F8">
          <w:rPr>
            <w:rFonts w:hint="eastAsia"/>
            <w:rPrChange w:id="6117" w:author="admin" w:date="2016-10-26T11:14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</w:ins>
      <w:ins w:id="6118" w:author="admin" w:date="2016-10-26T10:15:00Z">
        <w:r w:rsidRPr="00D634F8">
          <w:rPr>
            <w:rPrChange w:id="6119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6120" w:author="admin" w:date="2016-10-25T15:19:00Z">
        <w:r w:rsidRPr="00D634F8">
          <w:rPr>
            <w:rPrChange w:id="6121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begin"/>
        </w:r>
        <w:r w:rsidRPr="00D634F8">
          <w:rPr>
            <w:rPrChange w:id="6122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6123" w:author="admin" w:date="2016-10-26T11:14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instrText>图</w:instrText>
        </w:r>
        <w:r w:rsidRPr="00D634F8">
          <w:rPr>
            <w:rPrChange w:id="6124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 \* ARABIC</w:instrText>
        </w:r>
        <w:r w:rsidRPr="00D634F8">
          <w:rPr>
            <w:rPrChange w:id="6125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separate"/>
        </w:r>
      </w:ins>
      <w:ins w:id="6126" w:author="admin" w:date="2016-10-27T15:32:00Z">
        <w:r w:rsidR="00415D72">
          <w:t>240</w:t>
        </w:r>
      </w:ins>
      <w:ins w:id="6127" w:author="admin" w:date="2016-10-25T15:19:00Z">
        <w:r w:rsidRPr="00D634F8">
          <w:rPr>
            <w:rPrChange w:id="6128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end"/>
        </w:r>
        <w:bookmarkEnd w:id="6115"/>
        <w:r w:rsidRPr="00D634F8">
          <w:rPr>
            <w:rPrChange w:id="6129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6130" w:author="admin" w:date="2016-10-26T10:15:00Z">
        <w:r w:rsidRPr="00D634F8">
          <w:rPr>
            <w:rPrChange w:id="6131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6132" w:author="admin" w:date="2016-10-25T15:19:00Z">
        <w:r w:rsidRPr="00D634F8">
          <w:rPr>
            <w:rFonts w:hint="eastAsia"/>
            <w:rPrChange w:id="6133" w:author="admin" w:date="2016-10-26T11:14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Contacts界面选中New菜单</w:t>
        </w:r>
      </w:ins>
    </w:p>
    <w:p w:rsidR="00EC62FF" w:rsidRDefault="0067413A">
      <w:pPr>
        <w:spacing w:before="0" w:after="0" w:line="360" w:lineRule="auto"/>
        <w:ind w:firstLineChars="200" w:firstLine="420"/>
        <w:rPr>
          <w:ins w:id="6134" w:author="admin" w:date="2016-10-25T15:19:00Z"/>
          <w:rFonts w:ascii="Times New Roman" w:hAnsi="Times New Roman"/>
          <w:rPrChange w:id="6135" w:author="admin" w:date="2016-10-25T15:41:00Z">
            <w:rPr>
              <w:ins w:id="6136" w:author="admin" w:date="2016-10-25T15:19:00Z"/>
            </w:rPr>
          </w:rPrChange>
        </w:rPr>
        <w:pPrChange w:id="6137" w:author="admin" w:date="2016-10-25T15:41:00Z">
          <w:pPr>
            <w:pStyle w:val="af6"/>
            <w:numPr>
              <w:numId w:val="21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6138" w:author="admin" w:date="2016-10-25T16:07:00Z">
        <w:r>
          <w:rPr>
            <w:rFonts w:ascii="Times New Roman" w:hAnsi="Times New Roman" w:hint="eastAsia"/>
          </w:rPr>
          <w:t>2</w:t>
        </w:r>
        <w:r>
          <w:rPr>
            <w:rFonts w:ascii="Times New Roman" w:hAnsi="Times New Roman" w:hint="eastAsia"/>
          </w:rPr>
          <w:t>、</w:t>
        </w:r>
      </w:ins>
      <w:ins w:id="6139" w:author="admin" w:date="2016-10-25T15:19:00Z">
        <w:r w:rsidR="00D634F8" w:rsidRPr="00D634F8">
          <w:rPr>
            <w:rFonts w:ascii="Times New Roman" w:hAnsi="Times New Roman" w:hint="eastAsia"/>
            <w:rPrChange w:id="6140" w:author="admin" w:date="2016-10-25T15:41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单击</w:t>
        </w:r>
        <w:r w:rsidR="00D634F8" w:rsidRPr="00D634F8">
          <w:rPr>
            <w:rFonts w:ascii="Times New Roman" w:hAnsi="Times New Roman"/>
            <w:rPrChange w:id="6141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6142" w:author="admin" w:date="2016-10-25T15:41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键，或使用键盘</w:t>
        </w:r>
        <w:r w:rsidR="00D634F8" w:rsidRPr="00D634F8">
          <w:rPr>
            <w:rFonts w:ascii="Times New Roman" w:hAnsi="Times New Roman"/>
            <w:rPrChange w:id="6143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ALT+W</w:t>
        </w:r>
        <w:r w:rsidR="00D634F8" w:rsidRPr="00D634F8">
          <w:rPr>
            <w:rFonts w:ascii="Times New Roman" w:hAnsi="Times New Roman" w:hint="eastAsia"/>
            <w:rPrChange w:id="6144" w:author="admin" w:date="2016-10-25T15:41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快捷键，进入</w:t>
        </w:r>
        <w:r w:rsidR="00D634F8" w:rsidRPr="00D634F8">
          <w:rPr>
            <w:rFonts w:ascii="Times New Roman" w:hAnsi="Times New Roman"/>
            <w:rPrChange w:id="6145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New Station</w:t>
        </w:r>
        <w:r w:rsidR="00D634F8" w:rsidRPr="00D634F8">
          <w:rPr>
            <w:rFonts w:ascii="Times New Roman" w:hAnsi="Times New Roman" w:hint="eastAsia"/>
            <w:rPrChange w:id="6146" w:author="admin" w:date="2016-10-25T15:41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界面</w:t>
        </w:r>
      </w:ins>
      <w:ins w:id="6147" w:author="admin" w:date="2016-10-25T16:07:00Z">
        <w:r>
          <w:rPr>
            <w:rFonts w:ascii="Times New Roman" w:hAnsi="Times New Roman" w:hint="eastAsia"/>
          </w:rPr>
          <w:t>，</w:t>
        </w:r>
      </w:ins>
      <w:ins w:id="6148" w:author="admin" w:date="2016-10-25T15:19:00Z">
        <w:r w:rsidR="00D634F8" w:rsidRPr="00D634F8">
          <w:rPr>
            <w:rFonts w:ascii="Times New Roman" w:hAnsi="Times New Roman" w:hint="eastAsia"/>
            <w:rPrChange w:id="6149" w:author="admin" w:date="2016-10-25T15:41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6150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6151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_Ref460310055 \h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6152" w:author="admin" w:date="2016-10-25T15:41:00Z">
            <w:rPr>
              <w:rFonts w:ascii="Times New Roman" w:hAnsi="Times New Roman"/>
            </w:rPr>
          </w:rPrChange>
        </w:rPr>
      </w:r>
      <w:ins w:id="6153" w:author="admin" w:date="2016-10-25T15:19:00Z">
        <w:r w:rsidR="00D634F8" w:rsidRPr="00D634F8">
          <w:rPr>
            <w:rFonts w:ascii="Times New Roman" w:hAnsi="Times New Roman"/>
            <w:rPrChange w:id="6154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6155" w:author="admin" w:date="2016-10-27T15:32:00Z">
        <w:r w:rsidR="00D634F8" w:rsidRPr="00D634F8">
          <w:rPr>
            <w:rFonts w:ascii="Times New Roman" w:hAnsi="Times New Roman" w:hint="eastAsia"/>
            <w:rPrChange w:id="6156" w:author="admin" w:date="2016-10-27T15:3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6157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241</w:t>
        </w:r>
      </w:ins>
      <w:ins w:id="6158" w:author="admin" w:date="2016-10-25T15:19:00Z">
        <w:r w:rsidR="00D634F8" w:rsidRPr="00D634F8">
          <w:rPr>
            <w:rFonts w:ascii="Times New Roman" w:hAnsi="Times New Roman"/>
            <w:rPrChange w:id="6159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>
          <w:rPr>
            <w:rFonts w:ascii="Times New Roman" w:hAnsi="Times New Roman" w:hint="eastAsia"/>
          </w:rPr>
          <w:t>所示</w:t>
        </w:r>
      </w:ins>
      <w:ins w:id="6160" w:author="admin" w:date="2016-10-25T16:07:00Z">
        <w:r>
          <w:rPr>
            <w:rFonts w:ascii="Times New Roman" w:hAnsi="Times New Roman" w:hint="eastAsia"/>
          </w:rPr>
          <w:t>；</w:t>
        </w:r>
      </w:ins>
    </w:p>
    <w:p w:rsidR="00EC62FF" w:rsidRDefault="00EC62FF" w:rsidP="007111D4">
      <w:pPr>
        <w:widowControl/>
        <w:spacing w:beforeLines="50" w:after="0" w:line="360" w:lineRule="auto"/>
        <w:jc w:val="center"/>
        <w:rPr>
          <w:ins w:id="6161" w:author="admin" w:date="2016-10-25T15:19:00Z"/>
          <w:kern w:val="0"/>
          <w:sz w:val="24"/>
          <w:szCs w:val="24"/>
          <w:rPrChange w:id="6162" w:author="admin" w:date="2016-10-27T16:01:00Z">
            <w:rPr>
              <w:ins w:id="6163" w:author="admin" w:date="2016-10-25T15:19:00Z"/>
            </w:rPr>
          </w:rPrChange>
        </w:rPr>
        <w:pPrChange w:id="6164" w:author="admin" w:date="2016-10-31T15:42:00Z">
          <w:pPr>
            <w:jc w:val="center"/>
          </w:pPr>
        </w:pPrChange>
      </w:pPr>
      <w:ins w:id="6165" w:author="admin" w:date="2016-10-25T15:19:00Z">
        <w:r>
          <w:rPr>
            <w:noProof/>
            <w:kern w:val="0"/>
            <w:sz w:val="24"/>
            <w:szCs w:val="24"/>
            <w:rPrChange w:id="6166" w:author="Unknown">
              <w:rPr>
                <w:b/>
                <w:bCs/>
                <w:i/>
                <w:iCs/>
                <w:noProof/>
                <w:color w:val="0000FF"/>
                <w:u w:val="single"/>
              </w:rPr>
            </w:rPrChange>
          </w:rPr>
          <w:drawing>
            <wp:inline distT="0" distB="0" distL="0" distR="0">
              <wp:extent cx="3079630" cy="2301049"/>
              <wp:effectExtent l="0" t="0" r="0" b="0"/>
              <wp:docPr id="248" name="图片 26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0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086053" cy="230584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EC62FF" w:rsidRDefault="00D634F8" w:rsidP="007111D4">
      <w:pPr>
        <w:pStyle w:val="af5"/>
        <w:spacing w:afterLines="50"/>
        <w:rPr>
          <w:ins w:id="6167" w:author="admin" w:date="2016-10-25T15:19:00Z"/>
          <w:rPrChange w:id="6168" w:author="admin" w:date="2016-10-26T11:14:00Z">
            <w:rPr>
              <w:ins w:id="6169" w:author="admin" w:date="2016-10-25T15:19:00Z"/>
            </w:rPr>
          </w:rPrChange>
        </w:rPr>
        <w:pPrChange w:id="6170" w:author="admin" w:date="2016-10-31T15:42:00Z">
          <w:pPr>
            <w:jc w:val="center"/>
          </w:pPr>
        </w:pPrChange>
      </w:pPr>
      <w:bookmarkStart w:id="6171" w:name="_Ref460310055"/>
      <w:ins w:id="6172" w:author="admin" w:date="2016-10-25T15:19:00Z">
        <w:r w:rsidRPr="00D634F8">
          <w:rPr>
            <w:rFonts w:hint="eastAsia"/>
            <w:rPrChange w:id="6173" w:author="admin" w:date="2016-10-26T11:14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</w:ins>
      <w:ins w:id="6174" w:author="admin" w:date="2016-10-26T10:15:00Z">
        <w:r w:rsidRPr="00D634F8">
          <w:rPr>
            <w:rPrChange w:id="6175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6176" w:author="admin" w:date="2016-10-25T15:19:00Z">
        <w:r w:rsidRPr="00D634F8">
          <w:rPr>
            <w:rPrChange w:id="6177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begin"/>
        </w:r>
        <w:r w:rsidRPr="00D634F8">
          <w:rPr>
            <w:rPrChange w:id="6178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6179" w:author="admin" w:date="2016-10-26T11:14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instrText>图</w:instrText>
        </w:r>
        <w:r w:rsidRPr="00D634F8">
          <w:rPr>
            <w:rPrChange w:id="6180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 \* ARABIC</w:instrText>
        </w:r>
        <w:r w:rsidRPr="00D634F8">
          <w:rPr>
            <w:rPrChange w:id="6181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separate"/>
        </w:r>
      </w:ins>
      <w:ins w:id="6182" w:author="admin" w:date="2016-10-27T15:32:00Z">
        <w:r w:rsidR="00415D72">
          <w:t>241</w:t>
        </w:r>
      </w:ins>
      <w:ins w:id="6183" w:author="admin" w:date="2016-10-25T15:19:00Z">
        <w:r w:rsidRPr="00D634F8">
          <w:rPr>
            <w:rPrChange w:id="6184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end"/>
        </w:r>
        <w:bookmarkEnd w:id="6171"/>
        <w:r w:rsidRPr="00D634F8">
          <w:rPr>
            <w:rPrChange w:id="6185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6186" w:author="admin" w:date="2016-10-26T10:15:00Z">
        <w:r w:rsidRPr="00D634F8">
          <w:rPr>
            <w:rPrChange w:id="6187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6188" w:author="admin" w:date="2016-10-25T15:19:00Z">
        <w:r w:rsidRPr="00D634F8">
          <w:rPr>
            <w:rPrChange w:id="6189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New </w:t>
        </w:r>
        <w:r w:rsidRPr="00D634F8">
          <w:rPr>
            <w:rFonts w:hint="eastAsia"/>
            <w:rPrChange w:id="6190" w:author="admin" w:date="2016-10-26T11:14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Station界面</w:t>
        </w:r>
      </w:ins>
    </w:p>
    <w:p w:rsidR="00EC62FF" w:rsidRDefault="0067413A">
      <w:pPr>
        <w:spacing w:before="0" w:after="0" w:line="360" w:lineRule="auto"/>
        <w:ind w:firstLineChars="200" w:firstLine="420"/>
        <w:rPr>
          <w:ins w:id="6191" w:author="admin" w:date="2016-10-25T15:19:00Z"/>
          <w:rFonts w:ascii="Times New Roman" w:hAnsi="Times New Roman"/>
          <w:rPrChange w:id="6192" w:author="admin" w:date="2016-10-25T15:41:00Z">
            <w:rPr>
              <w:ins w:id="6193" w:author="admin" w:date="2016-10-25T15:19:00Z"/>
            </w:rPr>
          </w:rPrChange>
        </w:rPr>
        <w:pPrChange w:id="6194" w:author="admin" w:date="2016-10-25T15:41:00Z">
          <w:pPr>
            <w:pStyle w:val="af6"/>
            <w:numPr>
              <w:numId w:val="21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6195" w:author="admin" w:date="2016-10-25T16:07:00Z">
        <w:r>
          <w:rPr>
            <w:rFonts w:ascii="Times New Roman" w:hAnsi="Times New Roman" w:hint="eastAsia"/>
          </w:rPr>
          <w:t>3</w:t>
        </w:r>
        <w:r>
          <w:rPr>
            <w:rFonts w:ascii="Times New Roman" w:hAnsi="Times New Roman" w:hint="eastAsia"/>
          </w:rPr>
          <w:t>、</w:t>
        </w:r>
      </w:ins>
      <w:ins w:id="6196" w:author="admin" w:date="2016-10-25T15:19:00Z">
        <w:r w:rsidR="00D634F8" w:rsidRPr="00D634F8">
          <w:rPr>
            <w:rFonts w:ascii="Times New Roman" w:hAnsi="Times New Roman" w:hint="eastAsia"/>
            <w:rPrChange w:id="6197" w:author="admin" w:date="2016-10-25T15:41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移动键盘上下键，填写</w:t>
        </w:r>
        <w:r w:rsidR="00D634F8" w:rsidRPr="00D634F8">
          <w:rPr>
            <w:rFonts w:ascii="Times New Roman" w:hAnsi="Times New Roman"/>
            <w:rPrChange w:id="6198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Name</w:t>
        </w:r>
        <w:r w:rsidR="00D634F8" w:rsidRPr="00D634F8">
          <w:rPr>
            <w:rFonts w:ascii="Times New Roman" w:hAnsi="Times New Roman" w:hint="eastAsia"/>
            <w:rPrChange w:id="6199" w:author="admin" w:date="2016-10-25T15:41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、</w:t>
        </w:r>
        <w:r w:rsidR="00D634F8" w:rsidRPr="00D634F8">
          <w:rPr>
            <w:rFonts w:ascii="Times New Roman" w:hAnsi="Times New Roman"/>
            <w:rPrChange w:id="6200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Callsign</w:t>
        </w:r>
        <w:r w:rsidR="00D634F8" w:rsidRPr="00D634F8">
          <w:rPr>
            <w:rFonts w:ascii="Times New Roman" w:hAnsi="Times New Roman" w:hint="eastAsia"/>
            <w:rPrChange w:id="6201" w:author="admin" w:date="2016-10-25T15:41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、</w:t>
        </w:r>
        <w:r w:rsidR="00D634F8" w:rsidRPr="00D634F8">
          <w:rPr>
            <w:rFonts w:ascii="Times New Roman" w:hAnsi="Times New Roman"/>
            <w:rPrChange w:id="6202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Country</w:t>
        </w:r>
        <w:r w:rsidR="00D634F8" w:rsidRPr="00D634F8">
          <w:rPr>
            <w:rFonts w:ascii="Times New Roman" w:hAnsi="Times New Roman" w:hint="eastAsia"/>
            <w:rPrChange w:id="6203" w:author="admin" w:date="2016-10-25T15:41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、</w:t>
        </w:r>
        <w:r w:rsidR="00D634F8" w:rsidRPr="00D634F8">
          <w:rPr>
            <w:rFonts w:ascii="Times New Roman" w:hAnsi="Times New Roman"/>
            <w:rPrChange w:id="6204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Callcode</w:t>
        </w:r>
        <w:r w:rsidR="00D634F8" w:rsidRPr="00D634F8">
          <w:rPr>
            <w:rFonts w:ascii="Times New Roman" w:hAnsi="Times New Roman" w:hint="eastAsia"/>
            <w:rPrChange w:id="6205" w:author="admin" w:date="2016-10-25T15:41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、</w:t>
        </w:r>
        <w:r w:rsidR="00D634F8" w:rsidRPr="00D634F8">
          <w:rPr>
            <w:rFonts w:ascii="Times New Roman" w:hAnsi="Times New Roman"/>
            <w:rPrChange w:id="6206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Chanel</w:t>
        </w:r>
      </w:ins>
      <w:ins w:id="6207" w:author="admin" w:date="2016-10-25T16:07:00Z">
        <w:r>
          <w:rPr>
            <w:rFonts w:ascii="Times New Roman" w:hAnsi="Times New Roman" w:hint="eastAsia"/>
          </w:rPr>
          <w:t>，</w:t>
        </w:r>
      </w:ins>
      <w:ins w:id="6208" w:author="admin" w:date="2016-10-25T15:19:00Z">
        <w:r w:rsidR="00D634F8" w:rsidRPr="00D634F8">
          <w:rPr>
            <w:rFonts w:ascii="Times New Roman" w:hAnsi="Times New Roman" w:hint="eastAsia"/>
            <w:rPrChange w:id="6209" w:author="admin" w:date="2016-10-25T15:41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其中</w:t>
        </w:r>
        <w:r w:rsidR="00D634F8" w:rsidRPr="00D634F8">
          <w:rPr>
            <w:rFonts w:ascii="Times New Roman" w:hAnsi="Times New Roman"/>
            <w:rPrChange w:id="6210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Name</w:t>
        </w:r>
        <w:r w:rsidR="00D634F8" w:rsidRPr="00D634F8">
          <w:rPr>
            <w:rFonts w:ascii="Times New Roman" w:hAnsi="Times New Roman" w:hint="eastAsia"/>
            <w:rPrChange w:id="6211" w:author="admin" w:date="2016-10-25T15:41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、</w:t>
        </w:r>
        <w:r w:rsidR="00D634F8" w:rsidRPr="00D634F8">
          <w:rPr>
            <w:rFonts w:ascii="Times New Roman" w:hAnsi="Times New Roman"/>
            <w:rPrChange w:id="6212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Callcode</w:t>
        </w:r>
        <w:r w:rsidR="00D634F8" w:rsidRPr="00D634F8">
          <w:rPr>
            <w:rFonts w:ascii="Times New Roman" w:hAnsi="Times New Roman" w:hint="eastAsia"/>
            <w:rPrChange w:id="6213" w:author="admin" w:date="2016-10-25T15:41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、</w:t>
        </w:r>
        <w:r w:rsidR="00D634F8" w:rsidRPr="00D634F8">
          <w:rPr>
            <w:rFonts w:ascii="Times New Roman" w:hAnsi="Times New Roman"/>
            <w:rPrChange w:id="6214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Chanel</w:t>
        </w:r>
        <w:r w:rsidR="00D634F8" w:rsidRPr="00D634F8">
          <w:rPr>
            <w:rFonts w:ascii="Times New Roman" w:hAnsi="Times New Roman" w:hint="eastAsia"/>
            <w:rPrChange w:id="6215" w:author="admin" w:date="2016-10-25T15:41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必须填写，</w:t>
        </w:r>
        <w:r w:rsidR="00D634F8" w:rsidRPr="00D634F8">
          <w:rPr>
            <w:rFonts w:ascii="Times New Roman" w:hAnsi="Times New Roman"/>
            <w:rPrChange w:id="6216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Chanel</w:t>
        </w:r>
        <w:r w:rsidR="00D634F8" w:rsidRPr="00D634F8">
          <w:rPr>
            <w:rFonts w:ascii="Times New Roman" w:hAnsi="Times New Roman" w:hint="eastAsia"/>
            <w:rPrChange w:id="6217" w:author="admin" w:date="2016-10-25T15:41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为</w:t>
        </w:r>
        <w:r w:rsidR="00D634F8" w:rsidRPr="00D634F8">
          <w:rPr>
            <w:rFonts w:ascii="Times New Roman" w:hAnsi="Times New Roman"/>
            <w:rPrChange w:id="6218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ITU</w:t>
        </w:r>
        <w:r>
          <w:rPr>
            <w:rFonts w:ascii="Times New Roman" w:hAnsi="Times New Roman" w:hint="eastAsia"/>
          </w:rPr>
          <w:t>标准信道</w:t>
        </w:r>
      </w:ins>
      <w:ins w:id="6219" w:author="admin" w:date="2016-10-25T16:07:00Z">
        <w:r>
          <w:rPr>
            <w:rFonts w:ascii="Times New Roman" w:hAnsi="Times New Roman" w:hint="eastAsia"/>
          </w:rPr>
          <w:t>，</w:t>
        </w:r>
      </w:ins>
      <w:ins w:id="6220" w:author="admin" w:date="2016-10-25T15:19:00Z">
        <w:r w:rsidR="00D634F8" w:rsidRPr="00D634F8">
          <w:rPr>
            <w:rFonts w:ascii="Times New Roman" w:hAnsi="Times New Roman" w:hint="eastAsia"/>
            <w:rPrChange w:id="6221" w:author="admin" w:date="2016-10-25T15:41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6222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6223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_Ref460310214 \h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6224" w:author="admin" w:date="2016-10-25T15:41:00Z">
            <w:rPr>
              <w:rFonts w:ascii="Times New Roman" w:hAnsi="Times New Roman"/>
            </w:rPr>
          </w:rPrChange>
        </w:rPr>
      </w:r>
      <w:ins w:id="6225" w:author="admin" w:date="2016-10-25T15:19:00Z">
        <w:r w:rsidR="00D634F8" w:rsidRPr="00D634F8">
          <w:rPr>
            <w:rFonts w:ascii="Times New Roman" w:hAnsi="Times New Roman"/>
            <w:rPrChange w:id="6226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6227" w:author="admin" w:date="2016-10-27T15:32:00Z">
        <w:r w:rsidR="00D634F8" w:rsidRPr="00D634F8">
          <w:rPr>
            <w:rFonts w:ascii="Times New Roman" w:hAnsi="Times New Roman" w:hint="eastAsia"/>
            <w:rPrChange w:id="6228" w:author="admin" w:date="2016-10-27T15:3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6229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242</w:t>
        </w:r>
      </w:ins>
      <w:ins w:id="6230" w:author="admin" w:date="2016-10-25T15:19:00Z">
        <w:r w:rsidR="00D634F8" w:rsidRPr="00D634F8">
          <w:rPr>
            <w:rFonts w:ascii="Times New Roman" w:hAnsi="Times New Roman"/>
            <w:rPrChange w:id="6231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 w:rsidR="00D634F8" w:rsidRPr="00D634F8">
          <w:rPr>
            <w:rFonts w:ascii="Times New Roman" w:hAnsi="Times New Roman" w:hint="eastAsia"/>
            <w:rPrChange w:id="6232" w:author="admin" w:date="2016-10-25T15:41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所示</w:t>
        </w:r>
      </w:ins>
      <w:ins w:id="6233" w:author="admin" w:date="2016-10-25T16:07:00Z">
        <w:r>
          <w:rPr>
            <w:rFonts w:ascii="Times New Roman" w:hAnsi="Times New Roman" w:hint="eastAsia"/>
          </w:rPr>
          <w:t>；</w:t>
        </w:r>
      </w:ins>
    </w:p>
    <w:p w:rsidR="00EC62FF" w:rsidRDefault="00EC62FF" w:rsidP="007111D4">
      <w:pPr>
        <w:widowControl/>
        <w:spacing w:beforeLines="50" w:after="0" w:line="360" w:lineRule="auto"/>
        <w:jc w:val="center"/>
        <w:rPr>
          <w:ins w:id="6234" w:author="admin" w:date="2016-10-25T15:19:00Z"/>
          <w:kern w:val="0"/>
          <w:sz w:val="24"/>
          <w:szCs w:val="24"/>
          <w:rPrChange w:id="6235" w:author="admin" w:date="2016-10-27T16:01:00Z">
            <w:rPr>
              <w:ins w:id="6236" w:author="admin" w:date="2016-10-25T15:19:00Z"/>
            </w:rPr>
          </w:rPrChange>
        </w:rPr>
        <w:pPrChange w:id="6237" w:author="admin" w:date="2016-10-31T15:42:00Z">
          <w:pPr>
            <w:jc w:val="center"/>
          </w:pPr>
        </w:pPrChange>
      </w:pPr>
      <w:ins w:id="6238" w:author="admin" w:date="2016-10-25T15:19:00Z">
        <w:r>
          <w:rPr>
            <w:noProof/>
            <w:kern w:val="0"/>
            <w:sz w:val="24"/>
            <w:szCs w:val="24"/>
            <w:rPrChange w:id="6239" w:author="Unknown">
              <w:rPr>
                <w:b/>
                <w:bCs/>
                <w:i/>
                <w:iCs/>
                <w:noProof/>
                <w:color w:val="0000FF"/>
                <w:u w:val="single"/>
              </w:rPr>
            </w:rPrChange>
          </w:rPr>
          <w:lastRenderedPageBreak/>
          <w:drawing>
            <wp:inline distT="0" distB="0" distL="0" distR="0">
              <wp:extent cx="3154854" cy="2459182"/>
              <wp:effectExtent l="19050" t="0" r="7446" b="0"/>
              <wp:docPr id="249" name="图片 264" descr="station-new-channel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5" descr="station-new-channel"/>
                      <pic:cNvPicPr>
                        <a:picLocks noChangeAspect="1" noChangeArrowheads="1"/>
                      </pic:cNvPicPr>
                    </pic:nvPicPr>
                    <pic:blipFill>
                      <a:blip r:embed="rId307"/>
                      <a:srcRect b="-4500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154854" cy="2459182"/>
                      </a:xfrm>
                      <a:prstGeom prst="rect">
                        <a:avLst/>
                      </a:prstGeom>
                      <a:noFill/>
                    </pic:spPr>
                  </pic:pic>
                </a:graphicData>
              </a:graphic>
            </wp:inline>
          </w:drawing>
        </w:r>
      </w:ins>
    </w:p>
    <w:p w:rsidR="00EC62FF" w:rsidRDefault="00D634F8" w:rsidP="007111D4">
      <w:pPr>
        <w:pStyle w:val="af5"/>
        <w:spacing w:afterLines="50"/>
        <w:rPr>
          <w:ins w:id="6240" w:author="admin" w:date="2016-10-25T15:19:00Z"/>
          <w:rPrChange w:id="6241" w:author="admin" w:date="2016-10-26T11:14:00Z">
            <w:rPr>
              <w:ins w:id="6242" w:author="admin" w:date="2016-10-25T15:19:00Z"/>
              <w:color w:val="000080"/>
            </w:rPr>
          </w:rPrChange>
        </w:rPr>
        <w:pPrChange w:id="6243" w:author="admin" w:date="2016-10-31T15:42:00Z">
          <w:pPr>
            <w:jc w:val="center"/>
          </w:pPr>
        </w:pPrChange>
      </w:pPr>
      <w:bookmarkStart w:id="6244" w:name="_Ref460310214"/>
      <w:ins w:id="6245" w:author="admin" w:date="2016-10-25T15:19:00Z">
        <w:r w:rsidRPr="00D634F8">
          <w:rPr>
            <w:rFonts w:hint="eastAsia"/>
            <w:rPrChange w:id="6246" w:author="admin" w:date="2016-10-26T11:14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</w:ins>
      <w:ins w:id="6247" w:author="admin" w:date="2016-10-26T10:15:00Z">
        <w:r w:rsidRPr="00D634F8">
          <w:rPr>
            <w:rPrChange w:id="6248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6249" w:author="admin" w:date="2016-10-25T15:19:00Z">
        <w:r w:rsidRPr="00D634F8">
          <w:rPr>
            <w:rPrChange w:id="6250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begin"/>
        </w:r>
        <w:r w:rsidRPr="00D634F8">
          <w:rPr>
            <w:rPrChange w:id="6251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6252" w:author="admin" w:date="2016-10-26T11:14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instrText>图</w:instrText>
        </w:r>
        <w:r w:rsidRPr="00D634F8">
          <w:rPr>
            <w:rPrChange w:id="6253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 \* ARABIC</w:instrText>
        </w:r>
        <w:r w:rsidRPr="00D634F8">
          <w:rPr>
            <w:rPrChange w:id="6254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separate"/>
        </w:r>
      </w:ins>
      <w:ins w:id="6255" w:author="admin" w:date="2016-10-27T15:32:00Z">
        <w:r w:rsidR="00415D72">
          <w:t>242</w:t>
        </w:r>
      </w:ins>
      <w:ins w:id="6256" w:author="admin" w:date="2016-10-25T15:19:00Z">
        <w:r w:rsidRPr="00D634F8">
          <w:rPr>
            <w:rPrChange w:id="6257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end"/>
        </w:r>
        <w:bookmarkEnd w:id="6244"/>
        <w:r w:rsidRPr="00D634F8">
          <w:rPr>
            <w:rPrChange w:id="6258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6259" w:author="admin" w:date="2016-10-26T10:15:00Z">
        <w:r w:rsidRPr="00D634F8">
          <w:rPr>
            <w:rPrChange w:id="6260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6261" w:author="admin" w:date="2016-10-25T15:19:00Z">
        <w:r w:rsidRPr="00D634F8">
          <w:rPr>
            <w:rPrChange w:id="6262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New </w:t>
        </w:r>
        <w:r w:rsidRPr="00D634F8">
          <w:rPr>
            <w:rFonts w:hint="eastAsia"/>
            <w:rPrChange w:id="6263" w:author="admin" w:date="2016-10-26T11:14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Station界面信道输入</w:t>
        </w:r>
      </w:ins>
    </w:p>
    <w:p w:rsidR="00EC62FF" w:rsidRDefault="0067413A">
      <w:pPr>
        <w:spacing w:before="0" w:after="0" w:line="360" w:lineRule="auto"/>
        <w:ind w:firstLineChars="200" w:firstLine="420"/>
        <w:rPr>
          <w:ins w:id="6264" w:author="admin" w:date="2016-10-25T15:19:00Z"/>
          <w:rFonts w:ascii="Times New Roman" w:hAnsi="Times New Roman"/>
          <w:rPrChange w:id="6265" w:author="admin" w:date="2016-10-25T15:41:00Z">
            <w:rPr>
              <w:ins w:id="6266" w:author="admin" w:date="2016-10-25T15:19:00Z"/>
            </w:rPr>
          </w:rPrChange>
        </w:rPr>
        <w:pPrChange w:id="6267" w:author="admin" w:date="2016-10-25T15:41:00Z">
          <w:pPr>
            <w:pStyle w:val="af6"/>
            <w:numPr>
              <w:numId w:val="21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6268" w:author="admin" w:date="2016-10-25T16:08:00Z">
        <w:r>
          <w:rPr>
            <w:rFonts w:ascii="Times New Roman" w:hAnsi="Times New Roman" w:hint="eastAsia"/>
          </w:rPr>
          <w:t>4</w:t>
        </w:r>
        <w:r>
          <w:rPr>
            <w:rFonts w:ascii="Times New Roman" w:hAnsi="Times New Roman" w:hint="eastAsia"/>
          </w:rPr>
          <w:t>、</w:t>
        </w:r>
      </w:ins>
      <w:ins w:id="6269" w:author="admin" w:date="2016-10-25T15:19:00Z">
        <w:r w:rsidR="00D634F8" w:rsidRPr="00D634F8">
          <w:rPr>
            <w:rFonts w:ascii="Times New Roman" w:hAnsi="Times New Roman" w:hint="eastAsia"/>
            <w:rPrChange w:id="6270" w:author="admin" w:date="2016-10-25T15:41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移动键盘上下键，至</w:t>
        </w:r>
        <w:r w:rsidR="00D634F8" w:rsidRPr="00D634F8">
          <w:rPr>
            <w:rFonts w:ascii="Times New Roman" w:hAnsi="Times New Roman"/>
            <w:rPrChange w:id="6271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OK</w:t>
        </w:r>
        <w:r w:rsidR="00D634F8" w:rsidRPr="00D634F8">
          <w:rPr>
            <w:rFonts w:ascii="Times New Roman" w:hAnsi="Times New Roman" w:hint="eastAsia"/>
            <w:rPrChange w:id="6272" w:author="admin" w:date="2016-10-25T15:41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键，</w:t>
        </w:r>
        <w:r w:rsidR="00D634F8" w:rsidRPr="00D634F8">
          <w:rPr>
            <w:rFonts w:ascii="Times New Roman" w:hAnsi="Times New Roman"/>
            <w:rPrChange w:id="6273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6274" w:author="admin" w:date="2016-10-25T15:41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键确认保存，或使用键盘</w:t>
        </w:r>
        <w:r w:rsidR="00D634F8" w:rsidRPr="00D634F8">
          <w:rPr>
            <w:rFonts w:ascii="Times New Roman" w:hAnsi="Times New Roman"/>
            <w:rPrChange w:id="6275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ALT+O</w:t>
        </w:r>
        <w:r>
          <w:rPr>
            <w:rFonts w:ascii="Times New Roman" w:hAnsi="Times New Roman" w:hint="eastAsia"/>
          </w:rPr>
          <w:t>快捷键保存</w:t>
        </w:r>
      </w:ins>
      <w:ins w:id="6276" w:author="admin" w:date="2016-10-25T16:08:00Z">
        <w:r>
          <w:rPr>
            <w:rFonts w:ascii="Times New Roman" w:hAnsi="Times New Roman" w:hint="eastAsia"/>
          </w:rPr>
          <w:t>，</w:t>
        </w:r>
      </w:ins>
      <w:ins w:id="6277" w:author="admin" w:date="2016-10-25T15:19:00Z">
        <w:r w:rsidR="00D634F8" w:rsidRPr="00D634F8">
          <w:rPr>
            <w:rFonts w:ascii="Times New Roman" w:hAnsi="Times New Roman" w:hint="eastAsia"/>
            <w:rPrChange w:id="6278" w:author="admin" w:date="2016-10-25T15:41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6279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6280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_Ref460310232 \h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6281" w:author="admin" w:date="2016-10-25T15:41:00Z">
            <w:rPr>
              <w:rFonts w:ascii="Times New Roman" w:hAnsi="Times New Roman"/>
            </w:rPr>
          </w:rPrChange>
        </w:rPr>
      </w:r>
      <w:ins w:id="6282" w:author="admin" w:date="2016-10-25T15:19:00Z">
        <w:r w:rsidR="00D634F8" w:rsidRPr="00D634F8">
          <w:rPr>
            <w:rFonts w:ascii="Times New Roman" w:hAnsi="Times New Roman"/>
            <w:rPrChange w:id="6283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6284" w:author="admin" w:date="2016-10-27T15:32:00Z">
        <w:r w:rsidR="00D634F8" w:rsidRPr="00D634F8">
          <w:rPr>
            <w:rFonts w:ascii="Times New Roman" w:hAnsi="Times New Roman" w:hint="eastAsia"/>
            <w:rPrChange w:id="6285" w:author="admin" w:date="2016-10-27T15:3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6286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243</w:t>
        </w:r>
      </w:ins>
      <w:ins w:id="6287" w:author="admin" w:date="2016-10-25T15:19:00Z">
        <w:r w:rsidR="00D634F8" w:rsidRPr="00D634F8">
          <w:rPr>
            <w:rFonts w:ascii="Times New Roman" w:hAnsi="Times New Roman"/>
            <w:rPrChange w:id="6288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>
          <w:rPr>
            <w:rFonts w:ascii="Times New Roman" w:hAnsi="Times New Roman" w:hint="eastAsia"/>
          </w:rPr>
          <w:t>所示</w:t>
        </w:r>
      </w:ins>
      <w:ins w:id="6289" w:author="admin" w:date="2016-10-26T09:13:00Z">
        <w:r w:rsidR="007943AE">
          <w:rPr>
            <w:rFonts w:ascii="Times New Roman" w:hAnsi="Times New Roman" w:hint="eastAsia"/>
          </w:rPr>
          <w:t>。</w:t>
        </w:r>
      </w:ins>
    </w:p>
    <w:p w:rsidR="00EC62FF" w:rsidRDefault="00EC62FF" w:rsidP="007111D4">
      <w:pPr>
        <w:widowControl/>
        <w:spacing w:beforeLines="50" w:after="0" w:line="360" w:lineRule="auto"/>
        <w:jc w:val="center"/>
        <w:rPr>
          <w:ins w:id="6290" w:author="admin" w:date="2016-10-25T15:19:00Z"/>
          <w:kern w:val="0"/>
          <w:sz w:val="24"/>
          <w:szCs w:val="24"/>
          <w:rPrChange w:id="6291" w:author="admin" w:date="2016-10-27T16:01:00Z">
            <w:rPr>
              <w:ins w:id="6292" w:author="admin" w:date="2016-10-25T15:19:00Z"/>
            </w:rPr>
          </w:rPrChange>
        </w:rPr>
        <w:pPrChange w:id="6293" w:author="admin" w:date="2016-10-31T15:42:00Z">
          <w:pPr>
            <w:jc w:val="center"/>
          </w:pPr>
        </w:pPrChange>
      </w:pPr>
      <w:ins w:id="6294" w:author="admin" w:date="2016-10-25T15:19:00Z">
        <w:r>
          <w:rPr>
            <w:noProof/>
            <w:kern w:val="0"/>
            <w:sz w:val="24"/>
            <w:szCs w:val="24"/>
            <w:rPrChange w:id="6295" w:author="Unknown">
              <w:rPr>
                <w:b/>
                <w:bCs/>
                <w:i/>
                <w:iCs/>
                <w:noProof/>
                <w:color w:val="0000FF"/>
                <w:u w:val="single"/>
              </w:rPr>
            </w:rPrChange>
          </w:rPr>
          <w:drawing>
            <wp:inline distT="0" distB="0" distL="0" distR="0">
              <wp:extent cx="3088485" cy="2337758"/>
              <wp:effectExtent l="0" t="0" r="0" b="0"/>
              <wp:docPr id="250" name="图片 265" descr="newStation-save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6" descr="newStation-save"/>
                      <pic:cNvPicPr>
                        <a:picLocks noChangeAspect="1" noChangeArrowheads="1"/>
                      </pic:cNvPicPr>
                    </pic:nvPicPr>
                    <pic:blipFill>
                      <a:blip r:embed="rId308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94172" cy="2342063"/>
                      </a:xfrm>
                      <a:prstGeom prst="rect">
                        <a:avLst/>
                      </a:prstGeom>
                      <a:noFill/>
                    </pic:spPr>
                  </pic:pic>
                </a:graphicData>
              </a:graphic>
            </wp:inline>
          </w:drawing>
        </w:r>
      </w:ins>
    </w:p>
    <w:p w:rsidR="00EC62FF" w:rsidRDefault="00D634F8" w:rsidP="007111D4">
      <w:pPr>
        <w:pStyle w:val="af5"/>
        <w:spacing w:afterLines="50"/>
        <w:rPr>
          <w:ins w:id="6296" w:author="admin" w:date="2016-10-25T15:19:00Z"/>
          <w:rPrChange w:id="6297" w:author="admin" w:date="2016-10-26T11:14:00Z">
            <w:rPr>
              <w:ins w:id="6298" w:author="admin" w:date="2016-10-25T15:19:00Z"/>
              <w:color w:val="000080"/>
            </w:rPr>
          </w:rPrChange>
        </w:rPr>
        <w:pPrChange w:id="6299" w:author="admin" w:date="2016-10-31T15:42:00Z">
          <w:pPr>
            <w:jc w:val="center"/>
          </w:pPr>
        </w:pPrChange>
      </w:pPr>
      <w:bookmarkStart w:id="6300" w:name="_Ref460310232"/>
      <w:ins w:id="6301" w:author="admin" w:date="2016-10-25T15:19:00Z">
        <w:r w:rsidRPr="00D634F8">
          <w:rPr>
            <w:rFonts w:hint="eastAsia"/>
            <w:rPrChange w:id="6302" w:author="admin" w:date="2016-10-26T11:14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</w:ins>
      <w:ins w:id="6303" w:author="admin" w:date="2016-10-26T10:15:00Z">
        <w:r w:rsidRPr="00D634F8">
          <w:rPr>
            <w:rPrChange w:id="6304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6305" w:author="admin" w:date="2016-10-25T15:19:00Z">
        <w:r w:rsidRPr="00D634F8">
          <w:rPr>
            <w:rPrChange w:id="6306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begin"/>
        </w:r>
        <w:r w:rsidRPr="00D634F8">
          <w:rPr>
            <w:rPrChange w:id="6307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6308" w:author="admin" w:date="2016-10-26T11:14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instrText>图</w:instrText>
        </w:r>
        <w:r w:rsidRPr="00D634F8">
          <w:rPr>
            <w:rPrChange w:id="6309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 \* ARABIC</w:instrText>
        </w:r>
        <w:r w:rsidRPr="00D634F8">
          <w:rPr>
            <w:rPrChange w:id="6310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separate"/>
        </w:r>
      </w:ins>
      <w:ins w:id="6311" w:author="admin" w:date="2016-10-27T15:32:00Z">
        <w:r w:rsidR="00415D72">
          <w:t>243</w:t>
        </w:r>
      </w:ins>
      <w:ins w:id="6312" w:author="admin" w:date="2016-10-25T15:19:00Z">
        <w:r w:rsidRPr="00D634F8">
          <w:rPr>
            <w:rPrChange w:id="6313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end"/>
        </w:r>
      </w:ins>
      <w:bookmarkEnd w:id="6300"/>
      <w:ins w:id="6314" w:author="admin" w:date="2016-10-26T10:15:00Z">
        <w:r w:rsidRPr="00D634F8">
          <w:rPr>
            <w:rPrChange w:id="6315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6316" w:author="admin" w:date="2016-10-25T15:19:00Z">
        <w:r w:rsidRPr="00D634F8">
          <w:rPr>
            <w:rFonts w:hint="eastAsia"/>
            <w:rPrChange w:id="6317" w:author="admin" w:date="2016-10-26T11:14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New Station界面新建站台确认</w:t>
        </w:r>
      </w:ins>
    </w:p>
    <w:p w:rsidR="00EC62FF" w:rsidRDefault="00D634F8">
      <w:pPr>
        <w:pStyle w:val="41"/>
        <w:numPr>
          <w:ilvl w:val="3"/>
          <w:numId w:val="4"/>
        </w:numPr>
        <w:spacing w:before="0" w:after="0" w:line="360" w:lineRule="auto"/>
        <w:rPr>
          <w:ins w:id="6318" w:author="admin" w:date="2016-10-25T16:08:00Z"/>
          <w:rFonts w:ascii="Times New Roman" w:hAnsi="Times New Roman"/>
        </w:rPr>
        <w:pPrChange w:id="6319" w:author="admin" w:date="2016-10-25T15:28:00Z">
          <w:pPr>
            <w:pStyle w:val="30"/>
            <w:keepNext w:val="0"/>
            <w:keepLines w:val="0"/>
            <w:widowControl/>
            <w:numPr>
              <w:ilvl w:val="2"/>
            </w:numPr>
            <w:adjustRightInd w:val="0"/>
            <w:snapToGrid w:val="0"/>
            <w:spacing w:before="120" w:after="120" w:line="360" w:lineRule="atLeast"/>
            <w:textAlignment w:val="baseline"/>
          </w:pPr>
        </w:pPrChange>
      </w:pPr>
      <w:ins w:id="6320" w:author="admin" w:date="2016-10-25T15:19:00Z">
        <w:r w:rsidRPr="00D634F8">
          <w:rPr>
            <w:rFonts w:ascii="Times New Roman" w:hAnsi="Times New Roman" w:hint="eastAsia"/>
            <w:rPrChange w:id="6321" w:author="admin" w:date="2016-10-25T15:28:00Z">
              <w:rPr>
                <w:rFonts w:hint="eastAsia"/>
                <w:b w:val="0"/>
                <w:bCs w:val="0"/>
                <w:i/>
                <w:iCs/>
                <w:color w:val="0000FF"/>
                <w:u w:val="single"/>
              </w:rPr>
            </w:rPrChange>
          </w:rPr>
          <w:t>编辑站台</w:t>
        </w:r>
      </w:ins>
    </w:p>
    <w:p w:rsidR="00EC62FF" w:rsidRDefault="0067413A">
      <w:pPr>
        <w:pStyle w:val="af6"/>
        <w:spacing w:before="0" w:after="0" w:line="360" w:lineRule="auto"/>
        <w:ind w:left="425" w:firstLineChars="0" w:firstLine="0"/>
        <w:rPr>
          <w:ins w:id="6322" w:author="admin" w:date="2016-10-25T15:19:00Z"/>
        </w:rPr>
        <w:pPrChange w:id="6323" w:author="admin" w:date="2016-10-25T16:08:00Z">
          <w:pPr>
            <w:pStyle w:val="30"/>
            <w:keepNext w:val="0"/>
            <w:keepLines w:val="0"/>
            <w:widowControl/>
            <w:numPr>
              <w:ilvl w:val="2"/>
            </w:numPr>
            <w:adjustRightInd w:val="0"/>
            <w:snapToGrid w:val="0"/>
            <w:spacing w:before="120" w:after="120" w:line="360" w:lineRule="atLeast"/>
            <w:textAlignment w:val="baseline"/>
          </w:pPr>
        </w:pPrChange>
      </w:pPr>
      <w:ins w:id="6324" w:author="admin" w:date="2016-10-25T16:08:00Z">
        <w:r>
          <w:rPr>
            <w:rFonts w:ascii="Times New Roman" w:hAnsi="Times New Roman" w:hint="eastAsia"/>
          </w:rPr>
          <w:t>编辑</w:t>
        </w:r>
        <w:r w:rsidRPr="0067413A">
          <w:rPr>
            <w:rFonts w:ascii="Times New Roman" w:hAnsi="Times New Roman" w:hint="eastAsia"/>
          </w:rPr>
          <w:t>站台方法如下：</w:t>
        </w:r>
      </w:ins>
    </w:p>
    <w:p w:rsidR="00EC62FF" w:rsidRDefault="0067413A">
      <w:pPr>
        <w:spacing w:before="0" w:after="0" w:line="360" w:lineRule="auto"/>
        <w:ind w:firstLineChars="200" w:firstLine="420"/>
        <w:rPr>
          <w:ins w:id="6325" w:author="admin" w:date="2016-10-25T15:19:00Z"/>
          <w:rFonts w:ascii="Times New Roman" w:hAnsi="Times New Roman"/>
          <w:rPrChange w:id="6326" w:author="admin" w:date="2016-10-25T15:41:00Z">
            <w:rPr>
              <w:ins w:id="6327" w:author="admin" w:date="2016-10-25T15:19:00Z"/>
            </w:rPr>
          </w:rPrChange>
        </w:rPr>
        <w:pPrChange w:id="6328" w:author="admin" w:date="2016-10-25T15:41:00Z">
          <w:pPr>
            <w:pStyle w:val="af6"/>
            <w:numPr>
              <w:numId w:val="22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6329" w:author="admin" w:date="2016-10-25T16:08:00Z">
        <w:r>
          <w:rPr>
            <w:rFonts w:ascii="Times New Roman" w:hAnsi="Times New Roman" w:hint="eastAsia"/>
          </w:rPr>
          <w:t>1</w:t>
        </w:r>
        <w:r>
          <w:rPr>
            <w:rFonts w:ascii="Times New Roman" w:hAnsi="Times New Roman" w:hint="eastAsia"/>
          </w:rPr>
          <w:t>、</w:t>
        </w:r>
      </w:ins>
      <w:ins w:id="6330" w:author="admin" w:date="2016-10-25T15:19:00Z">
        <w:r w:rsidR="00D634F8" w:rsidRPr="00D634F8">
          <w:rPr>
            <w:rFonts w:ascii="Times New Roman" w:hAnsi="Times New Roman" w:hint="eastAsia"/>
            <w:rPrChange w:id="6331" w:author="admin" w:date="2016-10-25T15:41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进入</w:t>
        </w:r>
        <w:r w:rsidR="00D634F8" w:rsidRPr="00D634F8">
          <w:rPr>
            <w:rFonts w:ascii="Times New Roman" w:hAnsi="Times New Roman"/>
            <w:rPrChange w:id="6332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Contacts</w:t>
        </w:r>
        <w:r w:rsidR="00D634F8" w:rsidRPr="00D634F8">
          <w:rPr>
            <w:rFonts w:ascii="Times New Roman" w:hAnsi="Times New Roman" w:hint="eastAsia"/>
            <w:rPrChange w:id="6333" w:author="admin" w:date="2016-10-25T15:41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界面，移动键盘左右键，光标选中</w:t>
        </w:r>
        <w:r w:rsidR="00D634F8" w:rsidRPr="00D634F8">
          <w:rPr>
            <w:rFonts w:ascii="Times New Roman" w:hAnsi="Times New Roman"/>
            <w:rPrChange w:id="6334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Edit</w:t>
        </w:r>
        <w:r>
          <w:rPr>
            <w:rFonts w:ascii="Times New Roman" w:hAnsi="Times New Roman" w:hint="eastAsia"/>
          </w:rPr>
          <w:t>菜单</w:t>
        </w:r>
      </w:ins>
      <w:ins w:id="6335" w:author="admin" w:date="2016-10-25T16:08:00Z">
        <w:r>
          <w:rPr>
            <w:rFonts w:ascii="Times New Roman" w:hAnsi="Times New Roman" w:hint="eastAsia"/>
          </w:rPr>
          <w:t>，</w:t>
        </w:r>
      </w:ins>
      <w:ins w:id="6336" w:author="admin" w:date="2016-10-25T15:19:00Z">
        <w:r w:rsidR="00D634F8" w:rsidRPr="00D634F8">
          <w:rPr>
            <w:rFonts w:ascii="Times New Roman" w:hAnsi="Times New Roman" w:hint="eastAsia"/>
            <w:rPrChange w:id="6337" w:author="admin" w:date="2016-10-25T15:41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6338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6339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_Ref460310592 \h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6340" w:author="admin" w:date="2016-10-25T15:41:00Z">
            <w:rPr>
              <w:rFonts w:ascii="Times New Roman" w:hAnsi="Times New Roman"/>
            </w:rPr>
          </w:rPrChange>
        </w:rPr>
      </w:r>
      <w:ins w:id="6341" w:author="admin" w:date="2016-10-25T15:19:00Z">
        <w:r w:rsidR="00D634F8" w:rsidRPr="00D634F8">
          <w:rPr>
            <w:rFonts w:ascii="Times New Roman" w:hAnsi="Times New Roman"/>
            <w:rPrChange w:id="6342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6343" w:author="admin" w:date="2016-10-27T15:32:00Z">
        <w:r w:rsidR="00D634F8" w:rsidRPr="00D634F8">
          <w:rPr>
            <w:rFonts w:ascii="Times New Roman" w:hAnsi="Times New Roman" w:hint="eastAsia"/>
            <w:rPrChange w:id="6344" w:author="admin" w:date="2016-10-27T15:3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6345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244</w:t>
        </w:r>
      </w:ins>
      <w:ins w:id="6346" w:author="admin" w:date="2016-10-25T15:19:00Z">
        <w:r w:rsidR="00D634F8" w:rsidRPr="00D634F8">
          <w:rPr>
            <w:rFonts w:ascii="Times New Roman" w:hAnsi="Times New Roman"/>
            <w:rPrChange w:id="6347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>
          <w:rPr>
            <w:rFonts w:ascii="Times New Roman" w:hAnsi="Times New Roman" w:hint="eastAsia"/>
          </w:rPr>
          <w:t>所示</w:t>
        </w:r>
      </w:ins>
      <w:ins w:id="6348" w:author="admin" w:date="2016-10-25T16:08:00Z">
        <w:r>
          <w:rPr>
            <w:rFonts w:ascii="Times New Roman" w:hAnsi="Times New Roman" w:hint="eastAsia"/>
          </w:rPr>
          <w:t>；</w:t>
        </w:r>
      </w:ins>
    </w:p>
    <w:p w:rsidR="00EC62FF" w:rsidRDefault="00EC62FF" w:rsidP="007111D4">
      <w:pPr>
        <w:widowControl/>
        <w:spacing w:beforeLines="50" w:after="0" w:line="360" w:lineRule="auto"/>
        <w:jc w:val="center"/>
        <w:rPr>
          <w:ins w:id="6349" w:author="admin" w:date="2016-10-25T15:19:00Z"/>
          <w:kern w:val="0"/>
          <w:sz w:val="24"/>
          <w:szCs w:val="24"/>
          <w:rPrChange w:id="6350" w:author="admin" w:date="2016-10-27T16:01:00Z">
            <w:rPr>
              <w:ins w:id="6351" w:author="admin" w:date="2016-10-25T15:19:00Z"/>
            </w:rPr>
          </w:rPrChange>
        </w:rPr>
        <w:pPrChange w:id="6352" w:author="admin" w:date="2016-10-31T15:42:00Z">
          <w:pPr>
            <w:jc w:val="center"/>
          </w:pPr>
        </w:pPrChange>
      </w:pPr>
      <w:ins w:id="6353" w:author="admin" w:date="2016-10-25T15:19:00Z">
        <w:r>
          <w:rPr>
            <w:noProof/>
            <w:kern w:val="0"/>
            <w:sz w:val="24"/>
            <w:szCs w:val="24"/>
            <w:rPrChange w:id="6354" w:author="Unknown">
              <w:rPr>
                <w:b/>
                <w:bCs/>
                <w:i/>
                <w:iCs/>
                <w:noProof/>
                <w:color w:val="0000FF"/>
                <w:u w:val="single"/>
              </w:rPr>
            </w:rPrChange>
          </w:rPr>
          <w:lastRenderedPageBreak/>
          <w:drawing>
            <wp:inline distT="0" distB="0" distL="0" distR="0">
              <wp:extent cx="3091295" cy="2396836"/>
              <wp:effectExtent l="19050" t="0" r="0" b="0"/>
              <wp:docPr id="251" name="图片 271" descr="station-EDIT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7" descr="station-EDIT"/>
                      <pic:cNvPicPr>
                        <a:picLocks noChangeAspect="1" noChangeArrowheads="1"/>
                      </pic:cNvPicPr>
                    </pic:nvPicPr>
                    <pic:blipFill>
                      <a:blip r:embed="rId309"/>
                      <a:srcRect b="-359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91295" cy="2396836"/>
                      </a:xfrm>
                      <a:prstGeom prst="rect">
                        <a:avLst/>
                      </a:prstGeom>
                      <a:noFill/>
                    </pic:spPr>
                  </pic:pic>
                </a:graphicData>
              </a:graphic>
            </wp:inline>
          </w:drawing>
        </w:r>
      </w:ins>
    </w:p>
    <w:p w:rsidR="00EC62FF" w:rsidRDefault="00D634F8" w:rsidP="007111D4">
      <w:pPr>
        <w:pStyle w:val="af5"/>
        <w:spacing w:afterLines="50"/>
        <w:rPr>
          <w:ins w:id="6355" w:author="admin" w:date="2016-10-25T15:19:00Z"/>
          <w:rPrChange w:id="6356" w:author="admin" w:date="2016-10-26T11:14:00Z">
            <w:rPr>
              <w:ins w:id="6357" w:author="admin" w:date="2016-10-25T15:19:00Z"/>
              <w:color w:val="000080"/>
            </w:rPr>
          </w:rPrChange>
        </w:rPr>
        <w:pPrChange w:id="6358" w:author="admin" w:date="2016-10-31T15:42:00Z">
          <w:pPr>
            <w:jc w:val="center"/>
          </w:pPr>
        </w:pPrChange>
      </w:pPr>
      <w:bookmarkStart w:id="6359" w:name="_Ref460310592"/>
      <w:ins w:id="6360" w:author="admin" w:date="2016-10-25T15:19:00Z">
        <w:r w:rsidRPr="00D634F8">
          <w:rPr>
            <w:rFonts w:hint="eastAsia"/>
            <w:rPrChange w:id="6361" w:author="admin" w:date="2016-10-26T11:14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</w:ins>
      <w:ins w:id="6362" w:author="admin" w:date="2016-10-26T10:15:00Z">
        <w:r w:rsidRPr="00D634F8">
          <w:rPr>
            <w:rPrChange w:id="6363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6364" w:author="admin" w:date="2016-10-25T15:19:00Z">
        <w:r w:rsidRPr="00D634F8">
          <w:rPr>
            <w:rPrChange w:id="6365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begin"/>
        </w:r>
        <w:r w:rsidRPr="00D634F8">
          <w:rPr>
            <w:rPrChange w:id="6366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6367" w:author="admin" w:date="2016-10-26T11:14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instrText>图</w:instrText>
        </w:r>
        <w:r w:rsidRPr="00D634F8">
          <w:rPr>
            <w:rPrChange w:id="6368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 \* ARABIC</w:instrText>
        </w:r>
        <w:r w:rsidRPr="00D634F8">
          <w:rPr>
            <w:rPrChange w:id="6369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separate"/>
        </w:r>
      </w:ins>
      <w:ins w:id="6370" w:author="admin" w:date="2016-10-27T15:32:00Z">
        <w:r w:rsidR="00415D72">
          <w:t>244</w:t>
        </w:r>
      </w:ins>
      <w:ins w:id="6371" w:author="admin" w:date="2016-10-25T15:19:00Z">
        <w:r w:rsidRPr="00D634F8">
          <w:rPr>
            <w:rPrChange w:id="6372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end"/>
        </w:r>
        <w:bookmarkEnd w:id="6359"/>
        <w:r w:rsidRPr="00D634F8">
          <w:rPr>
            <w:rPrChange w:id="6373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6374" w:author="admin" w:date="2016-10-26T10:15:00Z">
        <w:r w:rsidRPr="00D634F8">
          <w:rPr>
            <w:rPrChange w:id="6375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6376" w:author="admin" w:date="2016-10-25T15:19:00Z">
        <w:r w:rsidRPr="00D634F8">
          <w:rPr>
            <w:rFonts w:hint="eastAsia"/>
            <w:rPrChange w:id="6377" w:author="admin" w:date="2016-10-26T11:14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Contacts界面选中</w:t>
        </w:r>
        <w:r w:rsidRPr="00D634F8">
          <w:rPr>
            <w:rPrChange w:id="6378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>Edit</w:t>
        </w:r>
        <w:r w:rsidRPr="00D634F8">
          <w:rPr>
            <w:rFonts w:hint="eastAsia"/>
            <w:rPrChange w:id="6379" w:author="admin" w:date="2016-10-26T11:14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菜单</w:t>
        </w:r>
      </w:ins>
    </w:p>
    <w:p w:rsidR="00EC62FF" w:rsidRDefault="0067413A">
      <w:pPr>
        <w:spacing w:before="0" w:after="0" w:line="360" w:lineRule="auto"/>
        <w:ind w:firstLineChars="200" w:firstLine="420"/>
        <w:rPr>
          <w:ins w:id="6380" w:author="admin" w:date="2016-10-25T15:19:00Z"/>
          <w:rFonts w:ascii="Times New Roman" w:hAnsi="Times New Roman"/>
          <w:rPrChange w:id="6381" w:author="admin" w:date="2016-10-25T15:41:00Z">
            <w:rPr>
              <w:ins w:id="6382" w:author="admin" w:date="2016-10-25T15:19:00Z"/>
            </w:rPr>
          </w:rPrChange>
        </w:rPr>
        <w:pPrChange w:id="6383" w:author="admin" w:date="2016-10-25T15:41:00Z">
          <w:pPr>
            <w:pStyle w:val="af6"/>
            <w:numPr>
              <w:numId w:val="22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6384" w:author="admin" w:date="2016-10-25T16:08:00Z">
        <w:r>
          <w:rPr>
            <w:rFonts w:ascii="Times New Roman" w:hAnsi="Times New Roman" w:hint="eastAsia"/>
          </w:rPr>
          <w:t>2</w:t>
        </w:r>
        <w:r>
          <w:rPr>
            <w:rFonts w:ascii="Times New Roman" w:hAnsi="Times New Roman" w:hint="eastAsia"/>
          </w:rPr>
          <w:t>、</w:t>
        </w:r>
      </w:ins>
      <w:ins w:id="6385" w:author="admin" w:date="2016-10-25T15:19:00Z">
        <w:r w:rsidR="00D634F8" w:rsidRPr="00D634F8">
          <w:rPr>
            <w:rFonts w:ascii="Times New Roman" w:hAnsi="Times New Roman" w:hint="eastAsia"/>
            <w:rPrChange w:id="6386" w:author="admin" w:date="2016-10-25T15:41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单击</w:t>
        </w:r>
        <w:r w:rsidR="00D634F8" w:rsidRPr="00D634F8">
          <w:rPr>
            <w:rFonts w:ascii="Times New Roman" w:hAnsi="Times New Roman"/>
            <w:rPrChange w:id="6387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6388" w:author="admin" w:date="2016-10-25T15:41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键，或使用键盘</w:t>
        </w:r>
        <w:r w:rsidR="00D634F8" w:rsidRPr="00D634F8">
          <w:rPr>
            <w:rFonts w:ascii="Times New Roman" w:hAnsi="Times New Roman"/>
            <w:rPrChange w:id="6389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ALT+E</w:t>
        </w:r>
        <w:r w:rsidR="00D634F8" w:rsidRPr="00D634F8">
          <w:rPr>
            <w:rFonts w:ascii="Times New Roman" w:hAnsi="Times New Roman" w:hint="eastAsia"/>
            <w:rPrChange w:id="6390" w:author="admin" w:date="2016-10-25T15:41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快捷键，进入</w:t>
        </w:r>
        <w:r w:rsidR="00D634F8" w:rsidRPr="00D634F8">
          <w:rPr>
            <w:rFonts w:ascii="Times New Roman" w:hAnsi="Times New Roman"/>
            <w:rPrChange w:id="6391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Edit Station</w:t>
        </w:r>
        <w:r w:rsidR="00D634F8" w:rsidRPr="00D634F8">
          <w:rPr>
            <w:rFonts w:ascii="Times New Roman" w:hAnsi="Times New Roman" w:hint="eastAsia"/>
            <w:rPrChange w:id="6392" w:author="admin" w:date="2016-10-25T15:41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界面，移动键盘上下键，选中需要修改的</w:t>
        </w:r>
        <w:r w:rsidR="00D634F8" w:rsidRPr="00D634F8">
          <w:rPr>
            <w:rFonts w:ascii="Times New Roman" w:hAnsi="Times New Roman"/>
            <w:rPrChange w:id="6393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Chanel</w:t>
        </w:r>
      </w:ins>
      <w:ins w:id="6394" w:author="admin" w:date="2016-10-25T16:08:00Z">
        <w:r>
          <w:rPr>
            <w:rFonts w:ascii="Times New Roman" w:hAnsi="Times New Roman" w:hint="eastAsia"/>
          </w:rPr>
          <w:t>，</w:t>
        </w:r>
      </w:ins>
      <w:ins w:id="6395" w:author="admin" w:date="2016-10-25T15:19:00Z">
        <w:r w:rsidR="00D634F8" w:rsidRPr="00D634F8">
          <w:rPr>
            <w:rFonts w:ascii="Times New Roman" w:hAnsi="Times New Roman" w:hint="eastAsia"/>
            <w:rPrChange w:id="6396" w:author="admin" w:date="2016-10-25T15:41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6397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6398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_Ref460310626 \h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6399" w:author="admin" w:date="2016-10-25T15:41:00Z">
            <w:rPr>
              <w:rFonts w:ascii="Times New Roman" w:hAnsi="Times New Roman"/>
            </w:rPr>
          </w:rPrChange>
        </w:rPr>
      </w:r>
      <w:ins w:id="6400" w:author="admin" w:date="2016-10-25T15:19:00Z">
        <w:r w:rsidR="00D634F8" w:rsidRPr="00D634F8">
          <w:rPr>
            <w:rFonts w:ascii="Times New Roman" w:hAnsi="Times New Roman"/>
            <w:rPrChange w:id="6401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6402" w:author="admin" w:date="2016-10-27T15:32:00Z">
        <w:r w:rsidR="00D634F8" w:rsidRPr="00D634F8">
          <w:rPr>
            <w:rFonts w:ascii="Times New Roman" w:hAnsi="Times New Roman" w:hint="eastAsia"/>
            <w:rPrChange w:id="6403" w:author="admin" w:date="2016-10-27T15:3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6404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245</w:t>
        </w:r>
      </w:ins>
      <w:ins w:id="6405" w:author="admin" w:date="2016-10-25T15:19:00Z">
        <w:r w:rsidR="00D634F8" w:rsidRPr="00D634F8">
          <w:rPr>
            <w:rFonts w:ascii="Times New Roman" w:hAnsi="Times New Roman"/>
            <w:rPrChange w:id="6406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>
          <w:rPr>
            <w:rFonts w:ascii="Times New Roman" w:hAnsi="Times New Roman" w:hint="eastAsia"/>
          </w:rPr>
          <w:t>所示</w:t>
        </w:r>
      </w:ins>
      <w:ins w:id="6407" w:author="admin" w:date="2016-10-25T16:08:00Z">
        <w:r>
          <w:rPr>
            <w:rFonts w:ascii="Times New Roman" w:hAnsi="Times New Roman" w:hint="eastAsia"/>
          </w:rPr>
          <w:t>；</w:t>
        </w:r>
      </w:ins>
    </w:p>
    <w:p w:rsidR="00EC62FF" w:rsidRDefault="009601CD" w:rsidP="007111D4">
      <w:pPr>
        <w:widowControl/>
        <w:spacing w:beforeLines="50" w:after="0" w:line="360" w:lineRule="auto"/>
        <w:jc w:val="center"/>
        <w:rPr>
          <w:ins w:id="6408" w:author="admin" w:date="2016-10-25T15:19:00Z"/>
          <w:kern w:val="0"/>
          <w:sz w:val="24"/>
          <w:szCs w:val="24"/>
          <w:rPrChange w:id="6409" w:author="admin" w:date="2016-10-27T16:01:00Z">
            <w:rPr>
              <w:ins w:id="6410" w:author="admin" w:date="2016-10-25T15:19:00Z"/>
            </w:rPr>
          </w:rPrChange>
        </w:rPr>
        <w:pPrChange w:id="6411" w:author="admin" w:date="2016-10-31T15:42:00Z">
          <w:pPr>
            <w:jc w:val="center"/>
          </w:pPr>
        </w:pPrChange>
      </w:pPr>
      <w:ins w:id="6412" w:author="admin" w:date="2016-10-25T15:19:00Z">
        <w:r w:rsidRPr="004F7AF4">
          <w:rPr>
            <w:kern w:val="0"/>
            <w:sz w:val="24"/>
            <w:szCs w:val="24"/>
            <w:rPrChange w:id="6413" w:author="admin" w:date="2016-10-27T16:01:00Z">
              <w:rPr>
                <w:kern w:val="0"/>
                <w:sz w:val="24"/>
                <w:szCs w:val="24"/>
              </w:rPr>
            </w:rPrChange>
          </w:rPr>
          <w:object w:dxaOrig="12748" w:dyaOrig="9600">
            <v:shape id="_x0000_i1033" type="#_x0000_t75" style="width:247.1pt;height:186.55pt" o:ole="">
              <v:imagedata r:id="rId310" o:title=""/>
            </v:shape>
            <o:OLEObject Type="Embed" ProgID="Visio.Drawing.11" ShapeID="_x0000_i1033" DrawAspect="Content" ObjectID="_1539436267" r:id="rId311"/>
          </w:object>
        </w:r>
      </w:ins>
    </w:p>
    <w:p w:rsidR="00EC62FF" w:rsidRDefault="00D634F8" w:rsidP="007111D4">
      <w:pPr>
        <w:pStyle w:val="af5"/>
        <w:spacing w:afterLines="50"/>
        <w:rPr>
          <w:ins w:id="6414" w:author="admin" w:date="2016-10-25T15:19:00Z"/>
          <w:rPrChange w:id="6415" w:author="admin" w:date="2016-10-26T11:14:00Z">
            <w:rPr>
              <w:ins w:id="6416" w:author="admin" w:date="2016-10-25T15:19:00Z"/>
            </w:rPr>
          </w:rPrChange>
        </w:rPr>
        <w:pPrChange w:id="6417" w:author="admin" w:date="2016-10-31T15:42:00Z">
          <w:pPr>
            <w:jc w:val="center"/>
          </w:pPr>
        </w:pPrChange>
      </w:pPr>
      <w:bookmarkStart w:id="6418" w:name="_Ref460310626"/>
      <w:ins w:id="6419" w:author="admin" w:date="2016-10-25T15:19:00Z">
        <w:r w:rsidRPr="00D634F8">
          <w:rPr>
            <w:rFonts w:hint="eastAsia"/>
            <w:rPrChange w:id="6420" w:author="admin" w:date="2016-10-26T11:14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</w:ins>
      <w:ins w:id="6421" w:author="admin" w:date="2016-10-26T10:15:00Z">
        <w:r w:rsidRPr="00D634F8">
          <w:rPr>
            <w:rPrChange w:id="6422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6423" w:author="admin" w:date="2016-10-25T15:19:00Z">
        <w:r w:rsidRPr="00D634F8">
          <w:rPr>
            <w:rPrChange w:id="6424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begin"/>
        </w:r>
        <w:r w:rsidRPr="00D634F8">
          <w:rPr>
            <w:rPrChange w:id="6425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6426" w:author="admin" w:date="2016-10-26T11:14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instrText>图</w:instrText>
        </w:r>
        <w:r w:rsidRPr="00D634F8">
          <w:rPr>
            <w:rPrChange w:id="6427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 \* ARABIC</w:instrText>
        </w:r>
        <w:r w:rsidRPr="00D634F8">
          <w:rPr>
            <w:rPrChange w:id="6428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separate"/>
        </w:r>
      </w:ins>
      <w:ins w:id="6429" w:author="admin" w:date="2016-10-27T15:32:00Z">
        <w:r w:rsidR="00415D72">
          <w:t>245</w:t>
        </w:r>
      </w:ins>
      <w:ins w:id="6430" w:author="admin" w:date="2016-10-25T15:19:00Z">
        <w:r w:rsidRPr="00D634F8">
          <w:rPr>
            <w:rPrChange w:id="6431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end"/>
        </w:r>
      </w:ins>
      <w:bookmarkEnd w:id="6418"/>
      <w:ins w:id="6432" w:author="admin" w:date="2016-10-26T10:15:00Z">
        <w:r w:rsidRPr="00D634F8">
          <w:rPr>
            <w:rPrChange w:id="6433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6434" w:author="admin" w:date="2016-10-25T15:19:00Z">
        <w:r w:rsidRPr="00D634F8">
          <w:rPr>
            <w:rPrChange w:id="6435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Edit</w:t>
        </w:r>
        <w:r w:rsidRPr="00D634F8">
          <w:rPr>
            <w:rFonts w:hint="eastAsia"/>
            <w:rPrChange w:id="6436" w:author="admin" w:date="2016-10-26T11:14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Station界面</w:t>
        </w:r>
      </w:ins>
    </w:p>
    <w:p w:rsidR="00EC62FF" w:rsidRDefault="0067413A">
      <w:pPr>
        <w:spacing w:before="0" w:after="0" w:line="360" w:lineRule="auto"/>
        <w:ind w:firstLineChars="200" w:firstLine="420"/>
        <w:rPr>
          <w:ins w:id="6437" w:author="admin" w:date="2016-10-25T15:19:00Z"/>
          <w:rFonts w:ascii="Times New Roman" w:hAnsi="Times New Roman"/>
          <w:rPrChange w:id="6438" w:author="admin" w:date="2016-10-25T15:41:00Z">
            <w:rPr>
              <w:ins w:id="6439" w:author="admin" w:date="2016-10-25T15:19:00Z"/>
            </w:rPr>
          </w:rPrChange>
        </w:rPr>
        <w:pPrChange w:id="6440" w:author="admin" w:date="2016-10-25T15:41:00Z">
          <w:pPr>
            <w:pStyle w:val="af6"/>
            <w:numPr>
              <w:numId w:val="22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6441" w:author="admin" w:date="2016-10-25T16:08:00Z">
        <w:r>
          <w:rPr>
            <w:rFonts w:ascii="Times New Roman" w:hAnsi="Times New Roman" w:hint="eastAsia"/>
          </w:rPr>
          <w:t>3</w:t>
        </w:r>
        <w:r>
          <w:rPr>
            <w:rFonts w:ascii="Times New Roman" w:hAnsi="Times New Roman" w:hint="eastAsia"/>
          </w:rPr>
          <w:t>、</w:t>
        </w:r>
      </w:ins>
      <w:ins w:id="6442" w:author="admin" w:date="2016-10-25T15:19:00Z">
        <w:r w:rsidR="00D634F8" w:rsidRPr="00D634F8">
          <w:rPr>
            <w:rFonts w:ascii="Times New Roman" w:hAnsi="Times New Roman"/>
            <w:rPrChange w:id="6443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6444" w:author="admin" w:date="2016-10-25T15:41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键进入编辑状态，编辑完成后</w:t>
        </w:r>
        <w:r w:rsidR="00D634F8" w:rsidRPr="00D634F8">
          <w:rPr>
            <w:rFonts w:ascii="Times New Roman" w:hAnsi="Times New Roman"/>
            <w:rPrChange w:id="6445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>
          <w:rPr>
            <w:rFonts w:ascii="Times New Roman" w:hAnsi="Times New Roman" w:hint="eastAsia"/>
          </w:rPr>
          <w:t>键确认</w:t>
        </w:r>
      </w:ins>
      <w:ins w:id="6446" w:author="admin" w:date="2016-10-25T16:09:00Z">
        <w:r>
          <w:rPr>
            <w:rFonts w:ascii="Times New Roman" w:hAnsi="Times New Roman" w:hint="eastAsia"/>
          </w:rPr>
          <w:t>，</w:t>
        </w:r>
      </w:ins>
      <w:ins w:id="6447" w:author="admin" w:date="2016-10-25T15:19:00Z">
        <w:r w:rsidR="00D634F8" w:rsidRPr="00D634F8">
          <w:rPr>
            <w:rFonts w:ascii="Times New Roman" w:hAnsi="Times New Roman" w:hint="eastAsia"/>
            <w:rPrChange w:id="6448" w:author="admin" w:date="2016-10-25T15:41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6449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6450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_Ref460313562 \h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6451" w:author="admin" w:date="2016-10-25T15:41:00Z">
            <w:rPr>
              <w:rFonts w:ascii="Times New Roman" w:hAnsi="Times New Roman"/>
            </w:rPr>
          </w:rPrChange>
        </w:rPr>
      </w:r>
      <w:ins w:id="6452" w:author="admin" w:date="2016-10-25T15:19:00Z">
        <w:r w:rsidR="00D634F8" w:rsidRPr="00D634F8">
          <w:rPr>
            <w:rFonts w:ascii="Times New Roman" w:hAnsi="Times New Roman"/>
            <w:rPrChange w:id="6453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6454" w:author="admin" w:date="2016-10-27T15:32:00Z">
        <w:r w:rsidR="00D634F8" w:rsidRPr="00D634F8">
          <w:rPr>
            <w:rFonts w:ascii="Times New Roman" w:hAnsi="Times New Roman" w:hint="eastAsia"/>
            <w:rPrChange w:id="6455" w:author="admin" w:date="2016-10-27T15:3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6456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246</w:t>
        </w:r>
      </w:ins>
      <w:ins w:id="6457" w:author="admin" w:date="2016-10-25T15:19:00Z">
        <w:r w:rsidR="00D634F8" w:rsidRPr="00D634F8">
          <w:rPr>
            <w:rFonts w:ascii="Times New Roman" w:hAnsi="Times New Roman"/>
            <w:rPrChange w:id="6458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 w:rsidR="00D634F8" w:rsidRPr="00D634F8">
          <w:rPr>
            <w:rFonts w:ascii="Times New Roman" w:hAnsi="Times New Roman" w:hint="eastAsia"/>
            <w:rPrChange w:id="6459" w:author="admin" w:date="2016-10-25T15:41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所示</w:t>
        </w:r>
      </w:ins>
      <w:ins w:id="6460" w:author="admin" w:date="2016-10-25T16:09:00Z">
        <w:r>
          <w:rPr>
            <w:rFonts w:ascii="Times New Roman" w:hAnsi="Times New Roman" w:hint="eastAsia"/>
          </w:rPr>
          <w:t>；</w:t>
        </w:r>
      </w:ins>
    </w:p>
    <w:p w:rsidR="00EC62FF" w:rsidRDefault="009601CD" w:rsidP="007111D4">
      <w:pPr>
        <w:widowControl/>
        <w:spacing w:beforeLines="50" w:after="0" w:line="360" w:lineRule="auto"/>
        <w:jc w:val="center"/>
        <w:rPr>
          <w:ins w:id="6461" w:author="admin" w:date="2016-10-25T15:19:00Z"/>
          <w:kern w:val="0"/>
          <w:sz w:val="24"/>
          <w:szCs w:val="24"/>
          <w:rPrChange w:id="6462" w:author="admin" w:date="2016-10-27T16:01:00Z">
            <w:rPr>
              <w:ins w:id="6463" w:author="admin" w:date="2016-10-25T15:19:00Z"/>
            </w:rPr>
          </w:rPrChange>
        </w:rPr>
        <w:pPrChange w:id="6464" w:author="admin" w:date="2016-10-31T15:42:00Z">
          <w:pPr>
            <w:jc w:val="center"/>
          </w:pPr>
        </w:pPrChange>
      </w:pPr>
      <w:ins w:id="6465" w:author="admin" w:date="2016-10-25T15:19:00Z">
        <w:r w:rsidRPr="004F7AF4">
          <w:rPr>
            <w:kern w:val="0"/>
            <w:sz w:val="24"/>
            <w:szCs w:val="24"/>
            <w:rPrChange w:id="6466" w:author="admin" w:date="2016-10-27T16:01:00Z">
              <w:rPr>
                <w:kern w:val="0"/>
                <w:sz w:val="24"/>
                <w:szCs w:val="24"/>
              </w:rPr>
            </w:rPrChange>
          </w:rPr>
          <w:object w:dxaOrig="12747" w:dyaOrig="9599">
            <v:shape id="_x0000_i1034" type="#_x0000_t75" style="width:246.55pt;height:186.55pt" o:ole="">
              <v:imagedata r:id="rId312" o:title=""/>
            </v:shape>
            <o:OLEObject Type="Embed" ProgID="Visio.Drawing.11" ShapeID="_x0000_i1034" DrawAspect="Content" ObjectID="_1539436268" r:id="rId313"/>
          </w:object>
        </w:r>
      </w:ins>
    </w:p>
    <w:p w:rsidR="00EC62FF" w:rsidRDefault="00D634F8" w:rsidP="007111D4">
      <w:pPr>
        <w:pStyle w:val="af5"/>
        <w:spacing w:afterLines="50"/>
        <w:rPr>
          <w:ins w:id="6467" w:author="admin" w:date="2016-10-25T15:19:00Z"/>
          <w:rPrChange w:id="6468" w:author="admin" w:date="2016-10-26T11:14:00Z">
            <w:rPr>
              <w:ins w:id="6469" w:author="admin" w:date="2016-10-25T15:19:00Z"/>
              <w:color w:val="000080"/>
            </w:rPr>
          </w:rPrChange>
        </w:rPr>
        <w:pPrChange w:id="6470" w:author="admin" w:date="2016-10-31T15:42:00Z">
          <w:pPr>
            <w:jc w:val="center"/>
          </w:pPr>
        </w:pPrChange>
      </w:pPr>
      <w:bookmarkStart w:id="6471" w:name="_Ref460313562"/>
      <w:ins w:id="6472" w:author="admin" w:date="2016-10-25T15:19:00Z">
        <w:r w:rsidRPr="00D634F8">
          <w:rPr>
            <w:rFonts w:hint="eastAsia"/>
            <w:rPrChange w:id="6473" w:author="admin" w:date="2016-10-26T11:14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</w:ins>
      <w:ins w:id="6474" w:author="admin" w:date="2016-10-26T10:16:00Z">
        <w:r w:rsidRPr="00D634F8">
          <w:rPr>
            <w:rPrChange w:id="6475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6476" w:author="admin" w:date="2016-10-25T15:19:00Z">
        <w:r w:rsidRPr="00D634F8">
          <w:rPr>
            <w:rPrChange w:id="6477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begin"/>
        </w:r>
        <w:r w:rsidRPr="00D634F8">
          <w:rPr>
            <w:rPrChange w:id="6478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6479" w:author="admin" w:date="2016-10-26T11:14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instrText>图</w:instrText>
        </w:r>
        <w:r w:rsidRPr="00D634F8">
          <w:rPr>
            <w:rPrChange w:id="6480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 \* ARABIC</w:instrText>
        </w:r>
        <w:r w:rsidRPr="00D634F8">
          <w:rPr>
            <w:rPrChange w:id="6481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separate"/>
        </w:r>
      </w:ins>
      <w:ins w:id="6482" w:author="admin" w:date="2016-10-27T15:32:00Z">
        <w:r w:rsidR="00415D72">
          <w:t>246</w:t>
        </w:r>
      </w:ins>
      <w:ins w:id="6483" w:author="admin" w:date="2016-10-25T15:19:00Z">
        <w:r w:rsidRPr="00D634F8">
          <w:rPr>
            <w:rPrChange w:id="6484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end"/>
        </w:r>
        <w:bookmarkEnd w:id="6471"/>
        <w:r w:rsidRPr="00D634F8">
          <w:rPr>
            <w:rPrChange w:id="6485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6486" w:author="admin" w:date="2016-10-26T10:16:00Z">
        <w:r w:rsidRPr="00D634F8">
          <w:rPr>
            <w:rPrChange w:id="6487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6488" w:author="admin" w:date="2016-10-25T15:19:00Z">
        <w:r w:rsidRPr="00D634F8">
          <w:rPr>
            <w:rPrChange w:id="6489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Edit </w:t>
        </w:r>
        <w:r w:rsidRPr="00D634F8">
          <w:rPr>
            <w:rFonts w:hint="eastAsia"/>
            <w:rPrChange w:id="6490" w:author="admin" w:date="2016-10-26T11:14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Station界面信道编辑</w:t>
        </w:r>
      </w:ins>
    </w:p>
    <w:p w:rsidR="00EC62FF" w:rsidRDefault="0067413A">
      <w:pPr>
        <w:spacing w:before="0" w:after="0" w:line="360" w:lineRule="auto"/>
        <w:ind w:firstLineChars="200" w:firstLine="420"/>
        <w:rPr>
          <w:ins w:id="6491" w:author="admin" w:date="2016-10-25T15:19:00Z"/>
          <w:rFonts w:ascii="Times New Roman" w:hAnsi="Times New Roman"/>
          <w:rPrChange w:id="6492" w:author="admin" w:date="2016-10-25T15:41:00Z">
            <w:rPr>
              <w:ins w:id="6493" w:author="admin" w:date="2016-10-25T15:19:00Z"/>
            </w:rPr>
          </w:rPrChange>
        </w:rPr>
        <w:pPrChange w:id="6494" w:author="admin" w:date="2016-10-25T15:41:00Z">
          <w:pPr>
            <w:pStyle w:val="af6"/>
            <w:numPr>
              <w:numId w:val="22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6495" w:author="admin" w:date="2016-10-25T16:09:00Z">
        <w:r>
          <w:rPr>
            <w:rFonts w:ascii="Times New Roman" w:hAnsi="Times New Roman" w:hint="eastAsia"/>
          </w:rPr>
          <w:t>4</w:t>
        </w:r>
        <w:r>
          <w:rPr>
            <w:rFonts w:ascii="Times New Roman" w:hAnsi="Times New Roman" w:hint="eastAsia"/>
          </w:rPr>
          <w:t>、</w:t>
        </w:r>
      </w:ins>
      <w:ins w:id="6496" w:author="admin" w:date="2016-10-25T15:19:00Z">
        <w:r w:rsidR="00D634F8" w:rsidRPr="00D634F8">
          <w:rPr>
            <w:rFonts w:ascii="Times New Roman" w:hAnsi="Times New Roman" w:hint="eastAsia"/>
            <w:rPrChange w:id="6497" w:author="admin" w:date="2016-10-25T15:41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移动键盘上下键，至</w:t>
        </w:r>
        <w:r w:rsidR="00D634F8" w:rsidRPr="00D634F8">
          <w:rPr>
            <w:rFonts w:ascii="Times New Roman" w:hAnsi="Times New Roman"/>
            <w:rPrChange w:id="6498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OK</w:t>
        </w:r>
        <w:r w:rsidR="00D634F8" w:rsidRPr="00D634F8">
          <w:rPr>
            <w:rFonts w:ascii="Times New Roman" w:hAnsi="Times New Roman" w:hint="eastAsia"/>
            <w:rPrChange w:id="6499" w:author="admin" w:date="2016-10-25T15:41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键，</w:t>
        </w:r>
        <w:r w:rsidR="00D634F8" w:rsidRPr="00D634F8">
          <w:rPr>
            <w:rFonts w:ascii="Times New Roman" w:hAnsi="Times New Roman"/>
            <w:rPrChange w:id="6500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6501" w:author="admin" w:date="2016-10-25T15:41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键确认保存，或使用键盘</w:t>
        </w:r>
        <w:r w:rsidR="00D634F8" w:rsidRPr="00D634F8">
          <w:rPr>
            <w:rFonts w:ascii="Times New Roman" w:hAnsi="Times New Roman"/>
            <w:rPrChange w:id="6502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ALT+O</w:t>
        </w:r>
        <w:r w:rsidR="00D634F8" w:rsidRPr="00D634F8">
          <w:rPr>
            <w:rFonts w:ascii="Times New Roman" w:hAnsi="Times New Roman" w:hint="eastAsia"/>
            <w:rPrChange w:id="6503" w:author="admin" w:date="2016-10-25T15:41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快捷</w:t>
        </w:r>
        <w:r>
          <w:rPr>
            <w:rFonts w:ascii="Times New Roman" w:hAnsi="Times New Roman" w:hint="eastAsia"/>
          </w:rPr>
          <w:t>键确认保存</w:t>
        </w:r>
      </w:ins>
      <w:ins w:id="6504" w:author="admin" w:date="2016-10-25T16:09:00Z">
        <w:r>
          <w:rPr>
            <w:rFonts w:ascii="Times New Roman" w:hAnsi="Times New Roman" w:hint="eastAsia"/>
          </w:rPr>
          <w:t>，</w:t>
        </w:r>
      </w:ins>
      <w:ins w:id="6505" w:author="admin" w:date="2016-10-25T15:19:00Z">
        <w:r w:rsidR="00D634F8" w:rsidRPr="00D634F8">
          <w:rPr>
            <w:rFonts w:ascii="Times New Roman" w:hAnsi="Times New Roman" w:hint="eastAsia"/>
            <w:rPrChange w:id="6506" w:author="admin" w:date="2016-10-25T15:41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6507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6508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_Ref460313712 \h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6509" w:author="admin" w:date="2016-10-25T15:41:00Z">
            <w:rPr>
              <w:rFonts w:ascii="Times New Roman" w:hAnsi="Times New Roman"/>
            </w:rPr>
          </w:rPrChange>
        </w:rPr>
      </w:r>
      <w:ins w:id="6510" w:author="admin" w:date="2016-10-25T15:19:00Z">
        <w:r w:rsidR="00D634F8" w:rsidRPr="00D634F8">
          <w:rPr>
            <w:rFonts w:ascii="Times New Roman" w:hAnsi="Times New Roman"/>
            <w:rPrChange w:id="6511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6512" w:author="admin" w:date="2016-10-27T15:32:00Z">
        <w:r w:rsidR="00D634F8" w:rsidRPr="00D634F8">
          <w:rPr>
            <w:rFonts w:ascii="Times New Roman" w:hAnsi="Times New Roman" w:hint="eastAsia"/>
            <w:rPrChange w:id="6513" w:author="admin" w:date="2016-10-27T15:3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6514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247</w:t>
        </w:r>
      </w:ins>
      <w:ins w:id="6515" w:author="admin" w:date="2016-10-25T15:19:00Z">
        <w:r w:rsidR="00D634F8" w:rsidRPr="00D634F8">
          <w:rPr>
            <w:rFonts w:ascii="Times New Roman" w:hAnsi="Times New Roman"/>
            <w:rPrChange w:id="6516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>
          <w:rPr>
            <w:rFonts w:ascii="Times New Roman" w:hAnsi="Times New Roman" w:hint="eastAsia"/>
          </w:rPr>
          <w:t>所示</w:t>
        </w:r>
      </w:ins>
      <w:ins w:id="6517" w:author="admin" w:date="2016-10-26T09:13:00Z">
        <w:r w:rsidR="007943AE">
          <w:rPr>
            <w:rFonts w:ascii="Times New Roman" w:hAnsi="Times New Roman" w:hint="eastAsia"/>
          </w:rPr>
          <w:t>。</w:t>
        </w:r>
      </w:ins>
    </w:p>
    <w:p w:rsidR="00EC62FF" w:rsidRDefault="009601CD" w:rsidP="007111D4">
      <w:pPr>
        <w:widowControl/>
        <w:spacing w:beforeLines="50" w:after="0" w:line="360" w:lineRule="auto"/>
        <w:jc w:val="center"/>
        <w:rPr>
          <w:ins w:id="6518" w:author="admin" w:date="2016-10-25T15:19:00Z"/>
          <w:kern w:val="0"/>
          <w:sz w:val="24"/>
          <w:szCs w:val="24"/>
          <w:rPrChange w:id="6519" w:author="admin" w:date="2016-10-27T16:01:00Z">
            <w:rPr>
              <w:ins w:id="6520" w:author="admin" w:date="2016-10-25T15:19:00Z"/>
            </w:rPr>
          </w:rPrChange>
        </w:rPr>
        <w:pPrChange w:id="6521" w:author="admin" w:date="2016-10-31T15:42:00Z">
          <w:pPr>
            <w:jc w:val="center"/>
          </w:pPr>
        </w:pPrChange>
      </w:pPr>
      <w:ins w:id="6522" w:author="admin" w:date="2016-10-25T15:19:00Z">
        <w:r w:rsidRPr="004F7AF4">
          <w:rPr>
            <w:kern w:val="0"/>
            <w:sz w:val="24"/>
            <w:szCs w:val="24"/>
            <w:rPrChange w:id="6523" w:author="admin" w:date="2016-10-27T16:01:00Z">
              <w:rPr>
                <w:kern w:val="0"/>
                <w:sz w:val="24"/>
                <w:szCs w:val="24"/>
              </w:rPr>
            </w:rPrChange>
          </w:rPr>
          <w:object w:dxaOrig="12828" w:dyaOrig="9584">
            <v:shape id="_x0000_i1035" type="#_x0000_t75" style="width:253.1pt;height:188.2pt" o:ole="">
              <v:imagedata r:id="rId314" o:title=""/>
            </v:shape>
            <o:OLEObject Type="Embed" ProgID="Visio.Drawing.11" ShapeID="_x0000_i1035" DrawAspect="Content" ObjectID="_1539436269" r:id="rId315"/>
          </w:object>
        </w:r>
      </w:ins>
    </w:p>
    <w:p w:rsidR="00EC62FF" w:rsidRDefault="00D634F8" w:rsidP="007111D4">
      <w:pPr>
        <w:pStyle w:val="af5"/>
        <w:spacing w:afterLines="50"/>
        <w:rPr>
          <w:ins w:id="6524" w:author="admin" w:date="2016-10-25T15:19:00Z"/>
          <w:rPrChange w:id="6525" w:author="admin" w:date="2016-10-26T11:14:00Z">
            <w:rPr>
              <w:ins w:id="6526" w:author="admin" w:date="2016-10-25T15:19:00Z"/>
              <w:color w:val="000080"/>
            </w:rPr>
          </w:rPrChange>
        </w:rPr>
        <w:pPrChange w:id="6527" w:author="admin" w:date="2016-10-31T15:42:00Z">
          <w:pPr>
            <w:jc w:val="center"/>
          </w:pPr>
        </w:pPrChange>
      </w:pPr>
      <w:bookmarkStart w:id="6528" w:name="_Ref460313712"/>
      <w:ins w:id="6529" w:author="admin" w:date="2016-10-25T15:19:00Z">
        <w:r w:rsidRPr="00D634F8">
          <w:rPr>
            <w:rFonts w:hint="eastAsia"/>
            <w:rPrChange w:id="6530" w:author="admin" w:date="2016-10-26T11:14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</w:ins>
      <w:ins w:id="6531" w:author="admin" w:date="2016-10-26T10:16:00Z">
        <w:r w:rsidRPr="00D634F8">
          <w:rPr>
            <w:rPrChange w:id="6532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6533" w:author="admin" w:date="2016-10-25T15:19:00Z">
        <w:r w:rsidRPr="00D634F8">
          <w:rPr>
            <w:rPrChange w:id="6534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begin"/>
        </w:r>
        <w:r w:rsidRPr="00D634F8">
          <w:rPr>
            <w:rPrChange w:id="6535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6536" w:author="admin" w:date="2016-10-26T11:14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instrText>图</w:instrText>
        </w:r>
        <w:r w:rsidRPr="00D634F8">
          <w:rPr>
            <w:rPrChange w:id="6537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 \* ARABIC</w:instrText>
        </w:r>
        <w:r w:rsidRPr="00D634F8">
          <w:rPr>
            <w:rPrChange w:id="6538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separate"/>
        </w:r>
      </w:ins>
      <w:ins w:id="6539" w:author="admin" w:date="2016-10-27T15:32:00Z">
        <w:r w:rsidR="00415D72">
          <w:t>247</w:t>
        </w:r>
      </w:ins>
      <w:ins w:id="6540" w:author="admin" w:date="2016-10-25T15:19:00Z">
        <w:r w:rsidRPr="00D634F8">
          <w:rPr>
            <w:rPrChange w:id="6541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end"/>
        </w:r>
        <w:bookmarkEnd w:id="6528"/>
        <w:r w:rsidRPr="00D634F8">
          <w:rPr>
            <w:rPrChange w:id="6542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6543" w:author="admin" w:date="2016-10-26T10:16:00Z">
        <w:r w:rsidRPr="00D634F8">
          <w:rPr>
            <w:rPrChange w:id="6544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6545" w:author="admin" w:date="2016-10-25T15:19:00Z">
        <w:r w:rsidRPr="00D634F8">
          <w:rPr>
            <w:rPrChange w:id="6546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Edit </w:t>
        </w:r>
        <w:r w:rsidRPr="00D634F8">
          <w:rPr>
            <w:rFonts w:hint="eastAsia"/>
            <w:rPrChange w:id="6547" w:author="admin" w:date="2016-10-26T11:14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Station界面编辑站台确认</w:t>
        </w:r>
      </w:ins>
    </w:p>
    <w:p w:rsidR="00EC62FF" w:rsidRDefault="00D634F8">
      <w:pPr>
        <w:pStyle w:val="41"/>
        <w:numPr>
          <w:ilvl w:val="3"/>
          <w:numId w:val="4"/>
        </w:numPr>
        <w:spacing w:before="0" w:after="0" w:line="360" w:lineRule="auto"/>
        <w:rPr>
          <w:ins w:id="6548" w:author="admin" w:date="2016-10-25T15:19:00Z"/>
          <w:rFonts w:ascii="Times New Roman" w:hAnsi="Times New Roman"/>
          <w:rPrChange w:id="6549" w:author="admin" w:date="2016-10-25T15:28:00Z">
            <w:rPr>
              <w:ins w:id="6550" w:author="admin" w:date="2016-10-25T15:19:00Z"/>
            </w:rPr>
          </w:rPrChange>
        </w:rPr>
        <w:pPrChange w:id="6551" w:author="admin" w:date="2016-10-25T15:28:00Z">
          <w:pPr>
            <w:pStyle w:val="30"/>
            <w:keepNext w:val="0"/>
            <w:keepLines w:val="0"/>
            <w:widowControl/>
            <w:numPr>
              <w:ilvl w:val="2"/>
            </w:numPr>
            <w:adjustRightInd w:val="0"/>
            <w:snapToGrid w:val="0"/>
            <w:spacing w:before="120" w:after="120" w:line="360" w:lineRule="atLeast"/>
            <w:textAlignment w:val="baseline"/>
          </w:pPr>
        </w:pPrChange>
      </w:pPr>
      <w:ins w:id="6552" w:author="admin" w:date="2016-10-25T15:19:00Z">
        <w:r w:rsidRPr="00D634F8">
          <w:rPr>
            <w:rFonts w:ascii="Times New Roman" w:hAnsi="Times New Roman" w:hint="eastAsia"/>
            <w:rPrChange w:id="6553" w:author="admin" w:date="2016-10-25T15:28:00Z">
              <w:rPr>
                <w:rFonts w:hint="eastAsia"/>
                <w:b w:val="0"/>
                <w:bCs w:val="0"/>
                <w:i/>
                <w:iCs/>
                <w:color w:val="0000FF"/>
                <w:u w:val="single"/>
              </w:rPr>
            </w:rPrChange>
          </w:rPr>
          <w:t>删除站台</w:t>
        </w:r>
      </w:ins>
    </w:p>
    <w:p w:rsidR="00EC62FF" w:rsidRDefault="0067413A">
      <w:pPr>
        <w:spacing w:before="0" w:after="0" w:line="360" w:lineRule="auto"/>
        <w:ind w:firstLineChars="200" w:firstLine="420"/>
        <w:rPr>
          <w:ins w:id="6554" w:author="admin" w:date="2016-10-25T16:09:00Z"/>
          <w:rFonts w:ascii="Times New Roman" w:hAnsi="Times New Roman"/>
        </w:rPr>
        <w:pPrChange w:id="6555" w:author="admin" w:date="2016-10-25T15:41:00Z">
          <w:pPr>
            <w:pStyle w:val="af6"/>
            <w:numPr>
              <w:numId w:val="23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6556" w:author="admin" w:date="2016-10-25T16:09:00Z">
        <w:r>
          <w:rPr>
            <w:rFonts w:ascii="Times New Roman" w:hAnsi="Times New Roman" w:hint="eastAsia"/>
          </w:rPr>
          <w:t>删除站台方法如下：</w:t>
        </w:r>
      </w:ins>
    </w:p>
    <w:p w:rsidR="00EC62FF" w:rsidRDefault="0067413A">
      <w:pPr>
        <w:spacing w:before="0" w:after="0" w:line="360" w:lineRule="auto"/>
        <w:ind w:firstLineChars="200" w:firstLine="420"/>
        <w:rPr>
          <w:ins w:id="6557" w:author="admin" w:date="2016-10-25T15:19:00Z"/>
          <w:rFonts w:ascii="Times New Roman" w:hAnsi="Times New Roman"/>
          <w:rPrChange w:id="6558" w:author="admin" w:date="2016-10-25T15:41:00Z">
            <w:rPr>
              <w:ins w:id="6559" w:author="admin" w:date="2016-10-25T15:19:00Z"/>
            </w:rPr>
          </w:rPrChange>
        </w:rPr>
        <w:pPrChange w:id="6560" w:author="admin" w:date="2016-10-25T15:41:00Z">
          <w:pPr>
            <w:pStyle w:val="af6"/>
            <w:numPr>
              <w:numId w:val="23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6561" w:author="admin" w:date="2016-10-25T16:09:00Z">
        <w:r>
          <w:rPr>
            <w:rFonts w:ascii="Times New Roman" w:hAnsi="Times New Roman" w:hint="eastAsia"/>
          </w:rPr>
          <w:t>1</w:t>
        </w:r>
        <w:r>
          <w:rPr>
            <w:rFonts w:ascii="Times New Roman" w:hAnsi="Times New Roman" w:hint="eastAsia"/>
          </w:rPr>
          <w:t>、</w:t>
        </w:r>
      </w:ins>
      <w:ins w:id="6562" w:author="admin" w:date="2016-10-25T15:19:00Z">
        <w:r w:rsidR="00D634F8" w:rsidRPr="00D634F8">
          <w:rPr>
            <w:rFonts w:ascii="Times New Roman" w:hAnsi="Times New Roman" w:hint="eastAsia"/>
            <w:rPrChange w:id="6563" w:author="admin" w:date="2016-10-25T15:41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进入</w:t>
        </w:r>
        <w:r w:rsidR="00D634F8" w:rsidRPr="00D634F8">
          <w:rPr>
            <w:rFonts w:ascii="Times New Roman" w:hAnsi="Times New Roman"/>
            <w:rPrChange w:id="6564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Contacts</w:t>
        </w:r>
        <w:r w:rsidR="00D634F8" w:rsidRPr="00D634F8">
          <w:rPr>
            <w:rFonts w:ascii="Times New Roman" w:hAnsi="Times New Roman" w:hint="eastAsia"/>
            <w:rPrChange w:id="6565" w:author="admin" w:date="2016-10-25T15:41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界面，移动键盘上下键，光标选中需要删除的站台，移动键盘左右键，光标选中</w:t>
        </w:r>
        <w:r w:rsidR="00D634F8" w:rsidRPr="00D634F8">
          <w:rPr>
            <w:rFonts w:ascii="Times New Roman" w:hAnsi="Times New Roman"/>
            <w:rPrChange w:id="6566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Delete</w:t>
        </w:r>
        <w:r>
          <w:rPr>
            <w:rFonts w:ascii="Times New Roman" w:hAnsi="Times New Roman" w:hint="eastAsia"/>
          </w:rPr>
          <w:t>菜单</w:t>
        </w:r>
      </w:ins>
      <w:ins w:id="6567" w:author="admin" w:date="2016-10-25T16:09:00Z">
        <w:r>
          <w:rPr>
            <w:rFonts w:ascii="Times New Roman" w:hAnsi="Times New Roman" w:hint="eastAsia"/>
          </w:rPr>
          <w:t>，</w:t>
        </w:r>
      </w:ins>
      <w:ins w:id="6568" w:author="admin" w:date="2016-10-25T15:19:00Z">
        <w:r w:rsidR="00D634F8" w:rsidRPr="00D634F8">
          <w:rPr>
            <w:rFonts w:ascii="Times New Roman" w:hAnsi="Times New Roman" w:hint="eastAsia"/>
            <w:rPrChange w:id="6569" w:author="admin" w:date="2016-10-25T15:41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6570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6571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_Ref460314154 \h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6572" w:author="admin" w:date="2016-10-25T15:41:00Z">
            <w:rPr>
              <w:rFonts w:ascii="Times New Roman" w:hAnsi="Times New Roman"/>
            </w:rPr>
          </w:rPrChange>
        </w:rPr>
      </w:r>
      <w:ins w:id="6573" w:author="admin" w:date="2016-10-25T15:19:00Z">
        <w:r w:rsidR="00D634F8" w:rsidRPr="00D634F8">
          <w:rPr>
            <w:rFonts w:ascii="Times New Roman" w:hAnsi="Times New Roman"/>
            <w:rPrChange w:id="6574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6575" w:author="admin" w:date="2016-10-27T15:32:00Z">
        <w:r w:rsidR="00D634F8" w:rsidRPr="00D634F8">
          <w:rPr>
            <w:rFonts w:ascii="Times New Roman" w:hAnsi="Times New Roman" w:hint="eastAsia"/>
            <w:rPrChange w:id="6576" w:author="admin" w:date="2016-10-27T15:3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6577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248</w:t>
        </w:r>
      </w:ins>
      <w:ins w:id="6578" w:author="admin" w:date="2016-10-25T15:19:00Z">
        <w:r w:rsidR="00D634F8" w:rsidRPr="00D634F8">
          <w:rPr>
            <w:rFonts w:ascii="Times New Roman" w:hAnsi="Times New Roman"/>
            <w:rPrChange w:id="6579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>
          <w:rPr>
            <w:rFonts w:ascii="Times New Roman" w:hAnsi="Times New Roman" w:hint="eastAsia"/>
          </w:rPr>
          <w:t>所示</w:t>
        </w:r>
      </w:ins>
      <w:ins w:id="6580" w:author="admin" w:date="2016-10-25T16:09:00Z">
        <w:r>
          <w:rPr>
            <w:rFonts w:ascii="Times New Roman" w:hAnsi="Times New Roman" w:hint="eastAsia"/>
          </w:rPr>
          <w:t>；</w:t>
        </w:r>
      </w:ins>
    </w:p>
    <w:p w:rsidR="00EC62FF" w:rsidRDefault="00EC62FF" w:rsidP="007111D4">
      <w:pPr>
        <w:widowControl/>
        <w:spacing w:beforeLines="50" w:after="0" w:line="360" w:lineRule="auto"/>
        <w:jc w:val="center"/>
        <w:rPr>
          <w:ins w:id="6581" w:author="admin" w:date="2016-10-25T15:19:00Z"/>
          <w:kern w:val="0"/>
          <w:sz w:val="24"/>
          <w:szCs w:val="24"/>
          <w:rPrChange w:id="6582" w:author="admin" w:date="2016-10-27T16:01:00Z">
            <w:rPr>
              <w:ins w:id="6583" w:author="admin" w:date="2016-10-25T15:19:00Z"/>
            </w:rPr>
          </w:rPrChange>
        </w:rPr>
        <w:pPrChange w:id="6584" w:author="admin" w:date="2016-10-31T15:42:00Z">
          <w:pPr>
            <w:jc w:val="center"/>
          </w:pPr>
        </w:pPrChange>
      </w:pPr>
      <w:ins w:id="6585" w:author="admin" w:date="2016-10-25T15:19:00Z">
        <w:r>
          <w:rPr>
            <w:noProof/>
            <w:kern w:val="0"/>
            <w:sz w:val="24"/>
            <w:szCs w:val="24"/>
            <w:rPrChange w:id="6586" w:author="Unknown">
              <w:rPr>
                <w:b/>
                <w:bCs/>
                <w:i/>
                <w:iCs/>
                <w:noProof/>
                <w:color w:val="0000FF"/>
                <w:u w:val="single"/>
              </w:rPr>
            </w:rPrChange>
          </w:rPr>
          <w:lastRenderedPageBreak/>
          <w:drawing>
            <wp:inline distT="0" distB="0" distL="0" distR="0">
              <wp:extent cx="3255010" cy="2500745"/>
              <wp:effectExtent l="19050" t="0" r="2540" b="0"/>
              <wp:docPr id="273" name="图片 271" descr="station-delete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station-delete.PNG"/>
                      <pic:cNvPicPr/>
                    </pic:nvPicPr>
                    <pic:blipFill>
                      <a:blip r:embed="rId316"/>
                      <a:srcRect b="-284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255010" cy="25007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EC62FF" w:rsidRDefault="00D634F8" w:rsidP="007111D4">
      <w:pPr>
        <w:pStyle w:val="af5"/>
        <w:spacing w:afterLines="50"/>
        <w:rPr>
          <w:ins w:id="6587" w:author="admin" w:date="2016-10-25T15:19:00Z"/>
          <w:rPrChange w:id="6588" w:author="admin" w:date="2016-10-26T11:14:00Z">
            <w:rPr>
              <w:ins w:id="6589" w:author="admin" w:date="2016-10-25T15:19:00Z"/>
              <w:color w:val="000080"/>
            </w:rPr>
          </w:rPrChange>
        </w:rPr>
        <w:pPrChange w:id="6590" w:author="admin" w:date="2016-10-31T15:42:00Z">
          <w:pPr>
            <w:jc w:val="center"/>
          </w:pPr>
        </w:pPrChange>
      </w:pPr>
      <w:bookmarkStart w:id="6591" w:name="_Ref460314154"/>
      <w:ins w:id="6592" w:author="admin" w:date="2016-10-25T15:19:00Z">
        <w:r w:rsidRPr="00D634F8">
          <w:rPr>
            <w:rFonts w:hint="eastAsia"/>
            <w:rPrChange w:id="6593" w:author="admin" w:date="2016-10-26T11:14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</w:ins>
      <w:ins w:id="6594" w:author="admin" w:date="2016-10-26T10:16:00Z">
        <w:r w:rsidRPr="00D634F8">
          <w:rPr>
            <w:rPrChange w:id="6595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6596" w:author="admin" w:date="2016-10-25T15:19:00Z">
        <w:r w:rsidRPr="00D634F8">
          <w:rPr>
            <w:rPrChange w:id="6597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begin"/>
        </w:r>
        <w:r w:rsidRPr="00D634F8">
          <w:rPr>
            <w:rPrChange w:id="6598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6599" w:author="admin" w:date="2016-10-26T11:14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instrText>图</w:instrText>
        </w:r>
        <w:r w:rsidRPr="00D634F8">
          <w:rPr>
            <w:rPrChange w:id="6600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 \* ARABIC</w:instrText>
        </w:r>
        <w:r w:rsidRPr="00D634F8">
          <w:rPr>
            <w:rPrChange w:id="6601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separate"/>
        </w:r>
      </w:ins>
      <w:ins w:id="6602" w:author="admin" w:date="2016-10-27T15:32:00Z">
        <w:r w:rsidR="00415D72">
          <w:t>248</w:t>
        </w:r>
      </w:ins>
      <w:ins w:id="6603" w:author="admin" w:date="2016-10-25T15:19:00Z">
        <w:r w:rsidRPr="00D634F8">
          <w:rPr>
            <w:rPrChange w:id="6604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end"/>
        </w:r>
        <w:bookmarkEnd w:id="6591"/>
        <w:r w:rsidRPr="00D634F8">
          <w:rPr>
            <w:rPrChange w:id="6605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6606" w:author="admin" w:date="2016-10-26T10:16:00Z">
        <w:r w:rsidRPr="00D634F8">
          <w:rPr>
            <w:rPrChange w:id="6607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6608" w:author="admin" w:date="2016-10-25T15:19:00Z">
        <w:r w:rsidRPr="00D634F8">
          <w:rPr>
            <w:rFonts w:hint="eastAsia"/>
            <w:rPrChange w:id="6609" w:author="admin" w:date="2016-10-26T11:14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Contacts界面选中</w:t>
        </w:r>
        <w:r w:rsidRPr="00D634F8">
          <w:rPr>
            <w:rPrChange w:id="6610" w:author="admin" w:date="2016-10-26T11:14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>Delete</w:t>
        </w:r>
        <w:r w:rsidRPr="00D634F8">
          <w:rPr>
            <w:rFonts w:hint="eastAsia"/>
            <w:rPrChange w:id="6611" w:author="admin" w:date="2016-10-26T11:14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菜单</w:t>
        </w:r>
      </w:ins>
    </w:p>
    <w:p w:rsidR="00EC62FF" w:rsidRDefault="0067413A">
      <w:pPr>
        <w:spacing w:before="0" w:after="0" w:line="360" w:lineRule="auto"/>
        <w:ind w:firstLineChars="200" w:firstLine="420"/>
        <w:rPr>
          <w:ins w:id="6612" w:author="admin" w:date="2016-10-25T15:19:00Z"/>
          <w:rFonts w:ascii="Times New Roman" w:hAnsi="Times New Roman"/>
          <w:rPrChange w:id="6613" w:author="admin" w:date="2016-10-25T15:41:00Z">
            <w:rPr>
              <w:ins w:id="6614" w:author="admin" w:date="2016-10-25T15:19:00Z"/>
            </w:rPr>
          </w:rPrChange>
        </w:rPr>
        <w:pPrChange w:id="6615" w:author="admin" w:date="2016-10-25T15:41:00Z">
          <w:pPr>
            <w:pStyle w:val="af6"/>
            <w:numPr>
              <w:numId w:val="23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6616" w:author="admin" w:date="2016-10-25T16:09:00Z">
        <w:r>
          <w:rPr>
            <w:rFonts w:ascii="Times New Roman" w:hAnsi="Times New Roman" w:hint="eastAsia"/>
          </w:rPr>
          <w:t>2</w:t>
        </w:r>
        <w:r>
          <w:rPr>
            <w:rFonts w:ascii="Times New Roman" w:hAnsi="Times New Roman" w:hint="eastAsia"/>
          </w:rPr>
          <w:t>、</w:t>
        </w:r>
      </w:ins>
      <w:ins w:id="6617" w:author="admin" w:date="2016-10-25T15:19:00Z">
        <w:r w:rsidR="00D634F8" w:rsidRPr="00D634F8">
          <w:rPr>
            <w:rFonts w:ascii="Times New Roman" w:hAnsi="Times New Roman" w:hint="eastAsia"/>
            <w:rPrChange w:id="6618" w:author="admin" w:date="2016-10-25T15:41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单击</w:t>
        </w:r>
        <w:r w:rsidR="00D634F8" w:rsidRPr="00D634F8">
          <w:rPr>
            <w:rFonts w:ascii="Times New Roman" w:hAnsi="Times New Roman"/>
            <w:rPrChange w:id="6619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6620" w:author="admin" w:date="2016-10-25T15:41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键，或使用键盘</w:t>
        </w:r>
        <w:r w:rsidR="00D634F8" w:rsidRPr="00D634F8">
          <w:rPr>
            <w:rFonts w:ascii="Times New Roman" w:hAnsi="Times New Roman"/>
            <w:rPrChange w:id="6621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ALT+D</w:t>
        </w:r>
        <w:r w:rsidR="00D634F8" w:rsidRPr="00D634F8">
          <w:rPr>
            <w:rFonts w:ascii="Times New Roman" w:hAnsi="Times New Roman" w:hint="eastAsia"/>
            <w:rPrChange w:id="6622" w:author="admin" w:date="2016-10-25T15:41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快捷键，弹出</w:t>
        </w:r>
        <w:r w:rsidR="00D634F8" w:rsidRPr="00D634F8">
          <w:rPr>
            <w:rFonts w:ascii="Times New Roman" w:hAnsi="Times New Roman"/>
            <w:rPrChange w:id="6623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Delete</w:t>
        </w:r>
        <w:r>
          <w:rPr>
            <w:rFonts w:ascii="Times New Roman" w:hAnsi="Times New Roman" w:hint="eastAsia"/>
          </w:rPr>
          <w:t>确认对话框</w:t>
        </w:r>
      </w:ins>
      <w:ins w:id="6624" w:author="admin" w:date="2016-10-25T16:09:00Z">
        <w:r>
          <w:rPr>
            <w:rFonts w:ascii="Times New Roman" w:hAnsi="Times New Roman" w:hint="eastAsia"/>
          </w:rPr>
          <w:t>，</w:t>
        </w:r>
      </w:ins>
      <w:ins w:id="6625" w:author="admin" w:date="2016-10-25T15:19:00Z">
        <w:r w:rsidR="00D634F8" w:rsidRPr="00D634F8">
          <w:rPr>
            <w:rFonts w:ascii="Times New Roman" w:hAnsi="Times New Roman" w:hint="eastAsia"/>
            <w:rPrChange w:id="6626" w:author="admin" w:date="2016-10-25T15:41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6627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6628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_Ref460314261 \h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6629" w:author="admin" w:date="2016-10-25T15:41:00Z">
            <w:rPr>
              <w:rFonts w:ascii="Times New Roman" w:hAnsi="Times New Roman"/>
            </w:rPr>
          </w:rPrChange>
        </w:rPr>
      </w:r>
      <w:ins w:id="6630" w:author="admin" w:date="2016-10-25T15:19:00Z">
        <w:r w:rsidR="00D634F8" w:rsidRPr="00D634F8">
          <w:rPr>
            <w:rFonts w:ascii="Times New Roman" w:hAnsi="Times New Roman"/>
            <w:rPrChange w:id="6631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6632" w:author="admin" w:date="2016-10-27T15:32:00Z">
        <w:r w:rsidR="00D634F8" w:rsidRPr="00D634F8">
          <w:rPr>
            <w:rFonts w:ascii="Times New Roman" w:hAnsi="Times New Roman" w:hint="eastAsia"/>
            <w:rPrChange w:id="6633" w:author="admin" w:date="2016-10-27T15:3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6634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249</w:t>
        </w:r>
      </w:ins>
      <w:ins w:id="6635" w:author="admin" w:date="2016-10-25T15:19:00Z">
        <w:r w:rsidR="00D634F8" w:rsidRPr="00D634F8">
          <w:rPr>
            <w:rFonts w:ascii="Times New Roman" w:hAnsi="Times New Roman"/>
            <w:rPrChange w:id="6636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>
          <w:rPr>
            <w:rFonts w:ascii="Times New Roman" w:hAnsi="Times New Roman" w:hint="eastAsia"/>
          </w:rPr>
          <w:t>所示</w:t>
        </w:r>
      </w:ins>
      <w:ins w:id="6637" w:author="admin" w:date="2016-10-25T16:09:00Z">
        <w:r>
          <w:rPr>
            <w:rFonts w:ascii="Times New Roman" w:hAnsi="Times New Roman" w:hint="eastAsia"/>
          </w:rPr>
          <w:t>；</w:t>
        </w:r>
      </w:ins>
    </w:p>
    <w:p w:rsidR="00EC62FF" w:rsidRDefault="009601CD" w:rsidP="007111D4">
      <w:pPr>
        <w:widowControl/>
        <w:spacing w:beforeLines="50" w:after="0" w:line="360" w:lineRule="auto"/>
        <w:jc w:val="center"/>
        <w:rPr>
          <w:ins w:id="6638" w:author="admin" w:date="2016-10-25T15:19:00Z"/>
          <w:kern w:val="0"/>
          <w:sz w:val="24"/>
          <w:szCs w:val="24"/>
          <w:rPrChange w:id="6639" w:author="admin" w:date="2016-10-27T16:01:00Z">
            <w:rPr>
              <w:ins w:id="6640" w:author="admin" w:date="2016-10-25T15:19:00Z"/>
            </w:rPr>
          </w:rPrChange>
        </w:rPr>
        <w:pPrChange w:id="6641" w:author="admin" w:date="2016-10-31T15:42:00Z">
          <w:pPr>
            <w:jc w:val="center"/>
          </w:pPr>
        </w:pPrChange>
      </w:pPr>
      <w:ins w:id="6642" w:author="admin" w:date="2016-10-25T15:19:00Z">
        <w:r w:rsidRPr="004F7AF4">
          <w:rPr>
            <w:kern w:val="0"/>
            <w:sz w:val="24"/>
            <w:szCs w:val="24"/>
            <w:rPrChange w:id="6643" w:author="admin" w:date="2016-10-27T16:01:00Z">
              <w:rPr>
                <w:kern w:val="0"/>
                <w:sz w:val="24"/>
                <w:szCs w:val="24"/>
              </w:rPr>
            </w:rPrChange>
          </w:rPr>
          <w:object w:dxaOrig="12876" w:dyaOrig="9503">
            <v:shape id="_x0000_i1036" type="#_x0000_t75" style="width:253.1pt;height:186.55pt" o:ole="">
              <v:imagedata r:id="rId317" o:title=""/>
            </v:shape>
            <o:OLEObject Type="Embed" ProgID="Visio.Drawing.11" ShapeID="_x0000_i1036" DrawAspect="Content" ObjectID="_1539436270" r:id="rId318"/>
          </w:object>
        </w:r>
      </w:ins>
    </w:p>
    <w:p w:rsidR="00EC62FF" w:rsidRDefault="00D634F8" w:rsidP="007111D4">
      <w:pPr>
        <w:pStyle w:val="af5"/>
        <w:spacing w:afterLines="50"/>
        <w:rPr>
          <w:ins w:id="6644" w:author="admin" w:date="2016-10-25T15:19:00Z"/>
          <w:rPrChange w:id="6645" w:author="admin" w:date="2016-10-26T11:13:00Z">
            <w:rPr>
              <w:ins w:id="6646" w:author="admin" w:date="2016-10-25T15:19:00Z"/>
            </w:rPr>
          </w:rPrChange>
        </w:rPr>
        <w:pPrChange w:id="6647" w:author="admin" w:date="2016-10-31T15:42:00Z">
          <w:pPr>
            <w:jc w:val="center"/>
          </w:pPr>
        </w:pPrChange>
      </w:pPr>
      <w:bookmarkStart w:id="6648" w:name="_Ref460314261"/>
      <w:ins w:id="6649" w:author="admin" w:date="2016-10-25T15:19:00Z">
        <w:r w:rsidRPr="00D634F8">
          <w:rPr>
            <w:rFonts w:hint="eastAsia"/>
            <w:rPrChange w:id="6650" w:author="admin" w:date="2016-10-26T11:13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</w:ins>
      <w:ins w:id="6651" w:author="admin" w:date="2016-10-26T10:16:00Z">
        <w:r w:rsidRPr="00D634F8">
          <w:rPr>
            <w:rPrChange w:id="6652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6653" w:author="admin" w:date="2016-10-25T15:19:00Z">
        <w:r w:rsidRPr="00D634F8">
          <w:rPr>
            <w:rPrChange w:id="6654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begin"/>
        </w:r>
        <w:r w:rsidRPr="00D634F8">
          <w:rPr>
            <w:rPrChange w:id="6655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6656" w:author="admin" w:date="2016-10-26T11:13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instrText>图</w:instrText>
        </w:r>
        <w:r w:rsidRPr="00D634F8">
          <w:rPr>
            <w:rPrChange w:id="6657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 \* ARABIC</w:instrText>
        </w:r>
        <w:r w:rsidRPr="00D634F8">
          <w:rPr>
            <w:rPrChange w:id="6658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separate"/>
        </w:r>
      </w:ins>
      <w:ins w:id="6659" w:author="admin" w:date="2016-10-27T15:32:00Z">
        <w:r w:rsidR="00415D72">
          <w:t>249</w:t>
        </w:r>
      </w:ins>
      <w:ins w:id="6660" w:author="admin" w:date="2016-10-25T15:19:00Z">
        <w:r w:rsidRPr="00D634F8">
          <w:rPr>
            <w:rPrChange w:id="6661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end"/>
        </w:r>
      </w:ins>
      <w:bookmarkEnd w:id="6648"/>
      <w:ins w:id="6662" w:author="admin" w:date="2016-10-26T10:16:00Z">
        <w:r w:rsidRPr="00D634F8">
          <w:rPr>
            <w:rPrChange w:id="6663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6664" w:author="admin" w:date="2016-10-25T15:19:00Z">
        <w:r w:rsidRPr="00D634F8">
          <w:rPr>
            <w:rPrChange w:id="6665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Pr="00D634F8">
          <w:rPr>
            <w:rFonts w:hint="eastAsia"/>
            <w:rPrChange w:id="6666" w:author="admin" w:date="2016-10-26T11:13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Delete对话框界面</w:t>
        </w:r>
      </w:ins>
    </w:p>
    <w:p w:rsidR="00EC62FF" w:rsidRDefault="0067413A">
      <w:pPr>
        <w:spacing w:before="0" w:after="0" w:line="360" w:lineRule="auto"/>
        <w:ind w:firstLineChars="200" w:firstLine="420"/>
        <w:rPr>
          <w:ins w:id="6667" w:author="admin" w:date="2016-10-25T15:19:00Z"/>
          <w:rFonts w:ascii="Times New Roman" w:hAnsi="Times New Roman"/>
          <w:rPrChange w:id="6668" w:author="admin" w:date="2016-10-25T15:41:00Z">
            <w:rPr>
              <w:ins w:id="6669" w:author="admin" w:date="2016-10-25T15:19:00Z"/>
            </w:rPr>
          </w:rPrChange>
        </w:rPr>
        <w:pPrChange w:id="6670" w:author="admin" w:date="2016-10-25T15:41:00Z">
          <w:pPr>
            <w:pStyle w:val="af6"/>
            <w:numPr>
              <w:numId w:val="23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6671" w:author="admin" w:date="2016-10-25T16:09:00Z">
        <w:r>
          <w:rPr>
            <w:rFonts w:ascii="Times New Roman" w:hAnsi="Times New Roman" w:hint="eastAsia"/>
          </w:rPr>
          <w:t>3</w:t>
        </w:r>
        <w:r>
          <w:rPr>
            <w:rFonts w:ascii="Times New Roman" w:hAnsi="Times New Roman" w:hint="eastAsia"/>
          </w:rPr>
          <w:t>、</w:t>
        </w:r>
      </w:ins>
      <w:ins w:id="6672" w:author="admin" w:date="2016-10-25T15:19:00Z">
        <w:r w:rsidR="00D634F8" w:rsidRPr="00D634F8">
          <w:rPr>
            <w:rFonts w:ascii="Times New Roman" w:hAnsi="Times New Roman" w:hint="eastAsia"/>
            <w:rPrChange w:id="6673" w:author="admin" w:date="2016-10-25T15:41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移动键盘上下键，光标选中</w:t>
        </w:r>
        <w:r w:rsidR="00D634F8" w:rsidRPr="00D634F8">
          <w:rPr>
            <w:rFonts w:ascii="Times New Roman" w:hAnsi="Times New Roman"/>
            <w:rPrChange w:id="6674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OK</w:t>
        </w:r>
        <w:r w:rsidR="00D634F8" w:rsidRPr="00D634F8">
          <w:rPr>
            <w:rFonts w:ascii="Times New Roman" w:hAnsi="Times New Roman" w:hint="eastAsia"/>
            <w:rPrChange w:id="6675" w:author="admin" w:date="2016-10-25T15:41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键，</w:t>
        </w:r>
        <w:r w:rsidR="00D634F8" w:rsidRPr="00D634F8">
          <w:rPr>
            <w:rFonts w:ascii="Times New Roman" w:hAnsi="Times New Roman"/>
            <w:rPrChange w:id="6676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6677" w:author="admin" w:date="2016-10-25T15:41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键确认删除。</w:t>
        </w:r>
      </w:ins>
    </w:p>
    <w:p w:rsidR="00EC62FF" w:rsidRDefault="00D634F8">
      <w:pPr>
        <w:pStyle w:val="41"/>
        <w:numPr>
          <w:ilvl w:val="3"/>
          <w:numId w:val="4"/>
        </w:numPr>
        <w:spacing w:before="0" w:after="0" w:line="360" w:lineRule="auto"/>
        <w:rPr>
          <w:ins w:id="6678" w:author="admin" w:date="2016-10-25T15:19:00Z"/>
          <w:rFonts w:ascii="Times New Roman" w:hAnsi="Times New Roman"/>
          <w:rPrChange w:id="6679" w:author="admin" w:date="2016-10-25T15:28:00Z">
            <w:rPr>
              <w:ins w:id="6680" w:author="admin" w:date="2016-10-25T15:19:00Z"/>
            </w:rPr>
          </w:rPrChange>
        </w:rPr>
        <w:pPrChange w:id="6681" w:author="admin" w:date="2016-10-25T15:28:00Z">
          <w:pPr>
            <w:pStyle w:val="30"/>
            <w:keepNext w:val="0"/>
            <w:keepLines w:val="0"/>
            <w:widowControl/>
            <w:numPr>
              <w:ilvl w:val="2"/>
            </w:numPr>
            <w:adjustRightInd w:val="0"/>
            <w:snapToGrid w:val="0"/>
            <w:spacing w:before="120" w:after="120" w:line="360" w:lineRule="atLeast"/>
            <w:textAlignment w:val="baseline"/>
          </w:pPr>
        </w:pPrChange>
      </w:pPr>
      <w:ins w:id="6682" w:author="admin" w:date="2016-10-25T15:19:00Z">
        <w:r w:rsidRPr="00D634F8">
          <w:rPr>
            <w:rFonts w:ascii="Times New Roman" w:hAnsi="Times New Roman" w:hint="eastAsia"/>
            <w:rPrChange w:id="6683" w:author="admin" w:date="2016-10-25T15:28:00Z">
              <w:rPr>
                <w:rFonts w:hint="eastAsia"/>
                <w:b w:val="0"/>
                <w:bCs w:val="0"/>
                <w:i/>
                <w:iCs/>
                <w:color w:val="0000FF"/>
                <w:u w:val="single"/>
              </w:rPr>
            </w:rPrChange>
          </w:rPr>
          <w:t>取消站台操作</w:t>
        </w:r>
      </w:ins>
    </w:p>
    <w:p w:rsidR="00EC62FF" w:rsidRDefault="00D634F8" w:rsidP="00EC62FF">
      <w:pPr>
        <w:spacing w:before="0" w:after="0" w:line="360" w:lineRule="auto"/>
        <w:ind w:firstLineChars="200" w:firstLine="420"/>
        <w:rPr>
          <w:ins w:id="6684" w:author="admin" w:date="2016-10-25T15:19:00Z"/>
          <w:rFonts w:ascii="Times New Roman" w:hAnsi="Times New Roman"/>
          <w:rPrChange w:id="6685" w:author="admin" w:date="2016-10-25T15:41:00Z">
            <w:rPr>
              <w:ins w:id="6686" w:author="admin" w:date="2016-10-25T15:19:00Z"/>
            </w:rPr>
          </w:rPrChange>
        </w:rPr>
        <w:pPrChange w:id="6687" w:author="admin" w:date="2016-10-31T16:23:00Z">
          <w:pPr>
            <w:ind w:left="482" w:firstLineChars="200" w:firstLine="422"/>
          </w:pPr>
        </w:pPrChange>
      </w:pPr>
      <w:ins w:id="6688" w:author="admin" w:date="2016-10-25T15:19:00Z">
        <w:r w:rsidRPr="00D634F8">
          <w:rPr>
            <w:rFonts w:ascii="Times New Roman" w:hAnsi="Times New Roman" w:hint="eastAsia"/>
            <w:rPrChange w:id="6689" w:author="admin" w:date="2016-10-25T15:41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在</w:t>
        </w:r>
        <w:r w:rsidRPr="00D634F8">
          <w:rPr>
            <w:rFonts w:ascii="Times New Roman" w:hAnsi="Times New Roman"/>
            <w:rPrChange w:id="6690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Contacts</w:t>
        </w:r>
        <w:r w:rsidRPr="00D634F8">
          <w:rPr>
            <w:rFonts w:ascii="Times New Roman" w:hAnsi="Times New Roman" w:hint="eastAsia"/>
            <w:rPrChange w:id="6691" w:author="admin" w:date="2016-10-25T15:41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界面，移动键盘左右键，光标选中</w:t>
        </w:r>
        <w:r w:rsidRPr="00D634F8">
          <w:rPr>
            <w:rFonts w:ascii="Times New Roman" w:hAnsi="Times New Roman"/>
            <w:rPrChange w:id="6692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Cancel</w:t>
        </w:r>
        <w:r w:rsidRPr="00D634F8">
          <w:rPr>
            <w:rFonts w:ascii="Times New Roman" w:hAnsi="Times New Roman" w:hint="eastAsia"/>
            <w:rPrChange w:id="6693" w:author="admin" w:date="2016-10-25T15:41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键，</w:t>
        </w:r>
        <w:r w:rsidRPr="00D634F8">
          <w:rPr>
            <w:rFonts w:ascii="Times New Roman" w:hAnsi="Times New Roman"/>
            <w:rPrChange w:id="6694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Pr="00D634F8">
          <w:rPr>
            <w:rFonts w:ascii="Times New Roman" w:hAnsi="Times New Roman" w:hint="eastAsia"/>
            <w:rPrChange w:id="6695" w:author="admin" w:date="2016-10-25T15:41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键确认。也可通过键盘</w:t>
        </w:r>
        <w:r w:rsidRPr="00D634F8">
          <w:rPr>
            <w:rFonts w:ascii="Times New Roman" w:hAnsi="Times New Roman"/>
            <w:rPrChange w:id="6696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ESC</w:t>
        </w:r>
        <w:r w:rsidRPr="00D634F8">
          <w:rPr>
            <w:rFonts w:ascii="Times New Roman" w:hAnsi="Times New Roman" w:hint="eastAsia"/>
            <w:rPrChange w:id="6697" w:author="admin" w:date="2016-10-25T15:41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键退出</w:t>
        </w:r>
        <w:r w:rsidRPr="00D634F8">
          <w:rPr>
            <w:rFonts w:ascii="Times New Roman" w:hAnsi="Times New Roman"/>
            <w:rPrChange w:id="6698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Contacts</w:t>
        </w:r>
        <w:r w:rsidRPr="00D634F8">
          <w:rPr>
            <w:rFonts w:ascii="Times New Roman" w:hAnsi="Times New Roman" w:hint="eastAsia"/>
            <w:rPrChange w:id="6699" w:author="admin" w:date="2016-10-25T15:41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界面。</w:t>
        </w:r>
      </w:ins>
    </w:p>
    <w:p w:rsidR="00EC62FF" w:rsidRDefault="00D634F8">
      <w:pPr>
        <w:pStyle w:val="30"/>
        <w:numPr>
          <w:ilvl w:val="2"/>
          <w:numId w:val="4"/>
        </w:numPr>
        <w:spacing w:before="0" w:after="0" w:line="360" w:lineRule="auto"/>
        <w:rPr>
          <w:ins w:id="6700" w:author="admin" w:date="2016-10-25T15:19:00Z"/>
          <w:rFonts w:ascii="Times New Roman" w:hAnsi="Times New Roman"/>
          <w:rPrChange w:id="6701" w:author="admin" w:date="2016-10-25T15:24:00Z">
            <w:rPr>
              <w:ins w:id="6702" w:author="admin" w:date="2016-10-25T15:19:00Z"/>
            </w:rPr>
          </w:rPrChange>
        </w:rPr>
        <w:pPrChange w:id="6703" w:author="admin" w:date="2016-10-25T15:24:00Z">
          <w:pPr>
            <w:pStyle w:val="20"/>
            <w:keepNext w:val="0"/>
            <w:keepLines w:val="0"/>
            <w:widowControl/>
            <w:numPr>
              <w:ilvl w:val="1"/>
            </w:numPr>
            <w:adjustRightInd w:val="0"/>
            <w:snapToGrid w:val="0"/>
            <w:spacing w:before="120" w:after="120" w:line="360" w:lineRule="atLeast"/>
            <w:textAlignment w:val="baseline"/>
          </w:pPr>
        </w:pPrChange>
      </w:pPr>
      <w:bookmarkStart w:id="6704" w:name="_Toc461104748"/>
      <w:bookmarkStart w:id="6705" w:name="_Toc461459460"/>
      <w:bookmarkStart w:id="6706" w:name="_Toc465435349"/>
      <w:ins w:id="6707" w:author="admin" w:date="2016-10-25T15:19:00Z">
        <w:r w:rsidRPr="00D634F8">
          <w:rPr>
            <w:rFonts w:ascii="Times New Roman" w:hAnsi="Times New Roman"/>
            <w:rPrChange w:id="6708" w:author="admin" w:date="2016-10-25T15:24:00Z">
              <w:rPr>
                <w:b w:val="0"/>
                <w:bCs w:val="0"/>
                <w:i/>
                <w:iCs/>
                <w:color w:val="0000FF"/>
                <w:u w:val="single"/>
              </w:rPr>
            </w:rPrChange>
          </w:rPr>
          <w:lastRenderedPageBreak/>
          <w:t>Message</w:t>
        </w:r>
        <w:bookmarkEnd w:id="6704"/>
        <w:bookmarkEnd w:id="6705"/>
        <w:bookmarkEnd w:id="6706"/>
      </w:ins>
    </w:p>
    <w:p w:rsidR="00EC62FF" w:rsidRDefault="00D634F8">
      <w:pPr>
        <w:spacing w:before="0" w:after="0" w:line="360" w:lineRule="auto"/>
        <w:ind w:firstLineChars="200" w:firstLine="420"/>
        <w:rPr>
          <w:ins w:id="6709" w:author="admin" w:date="2016-10-25T15:19:00Z"/>
          <w:rFonts w:ascii="Times New Roman" w:hAnsi="Times New Roman"/>
          <w:rPrChange w:id="6710" w:author="admin" w:date="2016-10-25T15:41:00Z">
            <w:rPr>
              <w:ins w:id="6711" w:author="admin" w:date="2016-10-25T15:19:00Z"/>
              <w:rFonts w:ascii="宋体" w:hAnsi="宋体"/>
            </w:rPr>
          </w:rPrChange>
        </w:rPr>
        <w:pPrChange w:id="6712" w:author="admin" w:date="2016-10-25T15:41:00Z">
          <w:pPr/>
        </w:pPrChange>
      </w:pPr>
      <w:ins w:id="6713" w:author="admin" w:date="2016-10-25T15:19:00Z">
        <w:r w:rsidRPr="00D634F8">
          <w:rPr>
            <w:rFonts w:ascii="Times New Roman" w:hAnsi="Times New Roman"/>
            <w:rPrChange w:id="6714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Message</w:t>
        </w:r>
        <w:r w:rsidRPr="00D634F8">
          <w:rPr>
            <w:rFonts w:ascii="Times New Roman" w:hAnsi="Times New Roman" w:hint="eastAsia"/>
            <w:rPrChange w:id="6715" w:author="admin" w:date="2016-10-25T15:41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界面如</w:t>
        </w:r>
        <w:r w:rsidRPr="00D634F8">
          <w:rPr>
            <w:rFonts w:ascii="Times New Roman" w:hAnsi="Times New Roman"/>
            <w:rPrChange w:id="6716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Pr="00D634F8">
          <w:rPr>
            <w:rFonts w:ascii="Times New Roman" w:hAnsi="Times New Roman"/>
            <w:rPrChange w:id="6717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 xml:space="preserve"> REF _Ref460316372 \h 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Pr="00D634F8">
        <w:rPr>
          <w:rFonts w:ascii="Times New Roman" w:hAnsi="Times New Roman"/>
          <w:rPrChange w:id="6718" w:author="admin" w:date="2016-10-25T15:41:00Z">
            <w:rPr>
              <w:rFonts w:ascii="Times New Roman" w:hAnsi="Times New Roman"/>
            </w:rPr>
          </w:rPrChange>
        </w:rPr>
      </w:r>
      <w:ins w:id="6719" w:author="admin" w:date="2016-10-25T15:19:00Z">
        <w:r w:rsidRPr="00D634F8">
          <w:rPr>
            <w:rFonts w:ascii="Times New Roman" w:hAnsi="Times New Roman"/>
            <w:rPrChange w:id="6720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6721" w:author="admin" w:date="2016-10-27T15:32:00Z">
        <w:r w:rsidRPr="00D634F8">
          <w:rPr>
            <w:rFonts w:ascii="Times New Roman" w:hAnsi="Times New Roman" w:hint="eastAsia"/>
            <w:rPrChange w:id="6722" w:author="admin" w:date="2016-10-27T15:3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Pr="00D634F8">
          <w:rPr>
            <w:rFonts w:ascii="黑体" w:eastAsia="黑体" w:hAnsi="黑体"/>
            <w:szCs w:val="20"/>
            <w:rPrChange w:id="6723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250</w:t>
        </w:r>
      </w:ins>
      <w:ins w:id="6724" w:author="admin" w:date="2016-10-25T15:19:00Z">
        <w:r w:rsidRPr="00D634F8">
          <w:rPr>
            <w:rFonts w:ascii="Times New Roman" w:hAnsi="Times New Roman"/>
            <w:rPrChange w:id="6725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 w:rsidRPr="00D634F8">
          <w:rPr>
            <w:rFonts w:ascii="Times New Roman" w:hAnsi="Times New Roman" w:hint="eastAsia"/>
            <w:rPrChange w:id="6726" w:author="admin" w:date="2016-10-25T15:41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所示。①消息记录，②消息导出，③删除消息，④打开消息，⑤收件箱，⑥发件箱。</w:t>
        </w:r>
      </w:ins>
    </w:p>
    <w:p w:rsidR="00EC62FF" w:rsidRDefault="00D634F8">
      <w:pPr>
        <w:spacing w:before="0" w:after="0" w:line="360" w:lineRule="auto"/>
        <w:ind w:firstLineChars="200" w:firstLine="420"/>
        <w:rPr>
          <w:ins w:id="6727" w:author="admin" w:date="2016-10-25T15:19:00Z"/>
          <w:rFonts w:ascii="Times New Roman" w:hAnsi="Times New Roman"/>
          <w:rPrChange w:id="6728" w:author="admin" w:date="2016-10-25T15:41:00Z">
            <w:rPr>
              <w:ins w:id="6729" w:author="admin" w:date="2016-10-25T15:19:00Z"/>
            </w:rPr>
          </w:rPrChange>
        </w:rPr>
        <w:pPrChange w:id="6730" w:author="admin" w:date="2016-10-25T15:41:00Z">
          <w:pPr/>
        </w:pPrChange>
      </w:pPr>
      <w:ins w:id="6731" w:author="admin" w:date="2016-10-25T15:19:00Z">
        <w:r w:rsidRPr="00D634F8">
          <w:rPr>
            <w:rFonts w:ascii="Times New Roman" w:hAnsi="Times New Roman"/>
            <w:rPrChange w:id="6732" w:author="admin" w:date="2016-10-25T15:41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Message</w:t>
        </w:r>
        <w:r w:rsidRPr="00D634F8">
          <w:rPr>
            <w:rFonts w:ascii="Times New Roman" w:hAnsi="Times New Roman" w:hint="eastAsia"/>
            <w:rPrChange w:id="6733" w:author="admin" w:date="2016-10-25T15:41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界面功能</w:t>
        </w:r>
      </w:ins>
      <w:ins w:id="6734" w:author="admin" w:date="2016-10-26T09:14:00Z">
        <w:r w:rsidR="007943AE">
          <w:rPr>
            <w:rFonts w:ascii="Times New Roman" w:hAnsi="Times New Roman" w:hint="eastAsia"/>
          </w:rPr>
          <w:t>主要为</w:t>
        </w:r>
      </w:ins>
      <w:ins w:id="6735" w:author="admin" w:date="2016-10-25T15:19:00Z">
        <w:r w:rsidRPr="00D634F8">
          <w:rPr>
            <w:rFonts w:ascii="Times New Roman" w:hAnsi="Times New Roman" w:hint="eastAsia"/>
            <w:rPrChange w:id="6736" w:author="admin" w:date="2016-10-25T15:41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保存发送</w:t>
        </w:r>
      </w:ins>
      <w:ins w:id="6737" w:author="admin" w:date="2016-10-26T09:14:00Z">
        <w:r w:rsidR="007943AE">
          <w:rPr>
            <w:rFonts w:ascii="Times New Roman" w:hAnsi="Times New Roman" w:hint="eastAsia"/>
          </w:rPr>
          <w:t>与</w:t>
        </w:r>
      </w:ins>
      <w:ins w:id="6738" w:author="admin" w:date="2016-10-25T15:19:00Z">
        <w:r w:rsidRPr="00D634F8">
          <w:rPr>
            <w:rFonts w:ascii="Times New Roman" w:hAnsi="Times New Roman"/>
            <w:rPrChange w:id="6739" w:author="admin" w:date="2016-10-25T15:41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收到的消息。</w:t>
        </w:r>
      </w:ins>
    </w:p>
    <w:p w:rsidR="00EC62FF" w:rsidRDefault="008B43FA" w:rsidP="007111D4">
      <w:pPr>
        <w:widowControl/>
        <w:spacing w:beforeLines="50" w:after="0" w:line="360" w:lineRule="auto"/>
        <w:jc w:val="center"/>
        <w:rPr>
          <w:ins w:id="6740" w:author="admin" w:date="2016-10-25T15:19:00Z"/>
          <w:kern w:val="0"/>
          <w:sz w:val="24"/>
          <w:szCs w:val="24"/>
          <w:rPrChange w:id="6741" w:author="admin" w:date="2016-10-27T16:02:00Z">
            <w:rPr>
              <w:ins w:id="6742" w:author="admin" w:date="2016-10-25T15:19:00Z"/>
            </w:rPr>
          </w:rPrChange>
        </w:rPr>
        <w:pPrChange w:id="6743" w:author="admin" w:date="2016-10-31T15:42:00Z">
          <w:pPr>
            <w:widowControl/>
            <w:spacing w:line="240" w:lineRule="auto"/>
            <w:jc w:val="center"/>
          </w:pPr>
        </w:pPrChange>
      </w:pPr>
      <w:ins w:id="6744" w:author="admin" w:date="2016-10-25T15:19:00Z">
        <w:r w:rsidRPr="004F7AF4">
          <w:rPr>
            <w:kern w:val="0"/>
            <w:sz w:val="24"/>
            <w:szCs w:val="24"/>
            <w:rPrChange w:id="6745" w:author="admin" w:date="2016-10-27T16:02:00Z">
              <w:rPr>
                <w:kern w:val="0"/>
                <w:sz w:val="24"/>
                <w:szCs w:val="24"/>
              </w:rPr>
            </w:rPrChange>
          </w:rPr>
          <w:object w:dxaOrig="12348" w:dyaOrig="6210">
            <v:shape id="_x0000_i1037" type="#_x0000_t75" style="width:309.25pt;height:198.55pt" o:ole="">
              <v:imagedata r:id="rId319" o:title="" cropleft="7114f" cropright="7381f"/>
            </v:shape>
            <o:OLEObject Type="Embed" ProgID="Visio.Drawing.11" ShapeID="_x0000_i1037" DrawAspect="Content" ObjectID="_1539436271" r:id="rId320"/>
          </w:object>
        </w:r>
      </w:ins>
    </w:p>
    <w:p w:rsidR="00EC62FF" w:rsidRDefault="00D634F8" w:rsidP="007111D4">
      <w:pPr>
        <w:pStyle w:val="af5"/>
        <w:spacing w:afterLines="50"/>
        <w:rPr>
          <w:ins w:id="6746" w:author="admin" w:date="2016-10-25T15:19:00Z"/>
          <w:rPrChange w:id="6747" w:author="admin" w:date="2016-10-26T11:13:00Z">
            <w:rPr>
              <w:ins w:id="6748" w:author="admin" w:date="2016-10-25T15:19:00Z"/>
              <w:color w:val="000080"/>
            </w:rPr>
          </w:rPrChange>
        </w:rPr>
        <w:pPrChange w:id="6749" w:author="admin" w:date="2016-10-31T15:42:00Z">
          <w:pPr>
            <w:jc w:val="center"/>
          </w:pPr>
        </w:pPrChange>
      </w:pPr>
      <w:bookmarkStart w:id="6750" w:name="_Ref460316372"/>
      <w:ins w:id="6751" w:author="admin" w:date="2016-10-25T15:19:00Z">
        <w:r w:rsidRPr="00D634F8">
          <w:rPr>
            <w:rFonts w:hint="eastAsia"/>
            <w:rPrChange w:id="6752" w:author="admin" w:date="2016-10-26T11:13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</w:ins>
      <w:ins w:id="6753" w:author="admin" w:date="2016-10-26T10:16:00Z">
        <w:r w:rsidRPr="00D634F8">
          <w:rPr>
            <w:rPrChange w:id="6754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6755" w:author="admin" w:date="2016-10-25T15:19:00Z">
        <w:r w:rsidRPr="00D634F8">
          <w:rPr>
            <w:rPrChange w:id="6756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begin"/>
        </w:r>
        <w:r w:rsidRPr="00D634F8">
          <w:rPr>
            <w:rPrChange w:id="6757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6758" w:author="admin" w:date="2016-10-26T11:13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instrText>图</w:instrText>
        </w:r>
        <w:r w:rsidRPr="00D634F8">
          <w:rPr>
            <w:rPrChange w:id="6759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 \* ARABIC</w:instrText>
        </w:r>
        <w:r w:rsidRPr="00D634F8">
          <w:rPr>
            <w:rPrChange w:id="6760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separate"/>
        </w:r>
      </w:ins>
      <w:ins w:id="6761" w:author="admin" w:date="2016-10-27T15:32:00Z">
        <w:r w:rsidR="00415D72">
          <w:t>250</w:t>
        </w:r>
      </w:ins>
      <w:ins w:id="6762" w:author="admin" w:date="2016-10-25T15:19:00Z">
        <w:r w:rsidRPr="00D634F8">
          <w:rPr>
            <w:rPrChange w:id="6763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end"/>
        </w:r>
      </w:ins>
      <w:bookmarkEnd w:id="6750"/>
      <w:ins w:id="6764" w:author="admin" w:date="2016-10-26T10:16:00Z">
        <w:r w:rsidRPr="00D634F8">
          <w:rPr>
            <w:rPrChange w:id="6765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6766" w:author="admin" w:date="2016-10-25T15:19:00Z">
        <w:r w:rsidRPr="00D634F8">
          <w:rPr>
            <w:rFonts w:hint="eastAsia"/>
            <w:rPrChange w:id="6767" w:author="admin" w:date="2016-10-26T11:13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Message界面</w:t>
        </w:r>
      </w:ins>
    </w:p>
    <w:p w:rsidR="00EC62FF" w:rsidRDefault="00D634F8">
      <w:pPr>
        <w:pStyle w:val="41"/>
        <w:numPr>
          <w:ilvl w:val="3"/>
          <w:numId w:val="4"/>
        </w:numPr>
        <w:spacing w:before="0" w:after="0" w:line="360" w:lineRule="auto"/>
        <w:rPr>
          <w:ins w:id="6768" w:author="admin" w:date="2016-10-25T15:19:00Z"/>
          <w:rFonts w:ascii="Times New Roman" w:hAnsi="Times New Roman"/>
          <w:rPrChange w:id="6769" w:author="admin" w:date="2016-10-25T15:29:00Z">
            <w:rPr>
              <w:ins w:id="6770" w:author="admin" w:date="2016-10-25T15:19:00Z"/>
            </w:rPr>
          </w:rPrChange>
        </w:rPr>
        <w:pPrChange w:id="6771" w:author="admin" w:date="2016-10-25T15:29:00Z">
          <w:pPr>
            <w:pStyle w:val="30"/>
            <w:keepNext w:val="0"/>
            <w:keepLines w:val="0"/>
            <w:widowControl/>
            <w:numPr>
              <w:ilvl w:val="2"/>
            </w:numPr>
            <w:adjustRightInd w:val="0"/>
            <w:snapToGrid w:val="0"/>
            <w:spacing w:before="120" w:after="120" w:line="360" w:lineRule="atLeast"/>
            <w:textAlignment w:val="baseline"/>
          </w:pPr>
        </w:pPrChange>
      </w:pPr>
      <w:ins w:id="6772" w:author="admin" w:date="2016-10-25T15:19:00Z">
        <w:r w:rsidRPr="00D634F8">
          <w:rPr>
            <w:rFonts w:ascii="Times New Roman" w:hAnsi="Times New Roman" w:hint="eastAsia"/>
            <w:rPrChange w:id="6773" w:author="admin" w:date="2016-10-25T15:29:00Z">
              <w:rPr>
                <w:rFonts w:hint="eastAsia"/>
                <w:b w:val="0"/>
                <w:bCs w:val="0"/>
                <w:i/>
                <w:iCs/>
                <w:color w:val="0000FF"/>
                <w:u w:val="single"/>
              </w:rPr>
            </w:rPrChange>
          </w:rPr>
          <w:t>收件箱</w:t>
        </w:r>
      </w:ins>
    </w:p>
    <w:p w:rsidR="00EC62FF" w:rsidRDefault="0002528A">
      <w:pPr>
        <w:spacing w:before="0" w:after="0" w:line="360" w:lineRule="auto"/>
        <w:ind w:firstLineChars="200" w:firstLine="420"/>
        <w:rPr>
          <w:ins w:id="6774" w:author="admin" w:date="2016-10-25T15:19:00Z"/>
          <w:rFonts w:ascii="Times New Roman" w:hAnsi="Times New Roman"/>
          <w:rPrChange w:id="6775" w:author="admin" w:date="2016-10-25T16:10:00Z">
            <w:rPr>
              <w:ins w:id="6776" w:author="admin" w:date="2016-10-25T15:19:00Z"/>
            </w:rPr>
          </w:rPrChange>
        </w:rPr>
        <w:pPrChange w:id="6777" w:author="admin" w:date="2016-10-25T16:10:00Z">
          <w:pPr>
            <w:jc w:val="left"/>
          </w:pPr>
        </w:pPrChange>
      </w:pPr>
      <w:ins w:id="6778" w:author="admin" w:date="2016-10-26T09:15:00Z">
        <w:r>
          <w:rPr>
            <w:rFonts w:ascii="Times New Roman" w:hAnsi="Times New Roman" w:hint="eastAsia"/>
          </w:rPr>
          <w:t>收件箱主要用于</w:t>
        </w:r>
      </w:ins>
      <w:ins w:id="6779" w:author="admin" w:date="2016-10-25T15:19:00Z">
        <w:r w:rsidR="00D634F8" w:rsidRPr="00D634F8">
          <w:rPr>
            <w:rFonts w:ascii="Times New Roman" w:hAnsi="Times New Roman" w:hint="eastAsia"/>
            <w:rPrChange w:id="6780" w:author="admin" w:date="2016-10-25T16:1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保存本台接收到的</w:t>
        </w:r>
        <w:r w:rsidR="00D634F8" w:rsidRPr="00D634F8">
          <w:rPr>
            <w:rFonts w:ascii="Times New Roman" w:hAnsi="Times New Roman"/>
            <w:rPrChange w:id="6781" w:author="admin" w:date="2016-10-25T16:1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ARQ</w:t>
        </w:r>
        <w:r w:rsidR="00D634F8" w:rsidRPr="00D634F8">
          <w:rPr>
            <w:rFonts w:ascii="Times New Roman" w:hAnsi="Times New Roman" w:hint="eastAsia"/>
            <w:rPrChange w:id="6782" w:author="admin" w:date="2016-10-25T16:10:00Z">
              <w:rPr>
                <w:rFonts w:ascii="Times New Roman" w:hAnsi="Times New Roman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呼叫</w:t>
        </w:r>
      </w:ins>
      <w:ins w:id="6783" w:author="admin" w:date="2016-10-26T09:15:00Z">
        <w:r>
          <w:rPr>
            <w:rFonts w:ascii="Times New Roman" w:hAnsi="Times New Roman" w:hint="eastAsia"/>
          </w:rPr>
          <w:t>与</w:t>
        </w:r>
      </w:ins>
      <w:ins w:id="6784" w:author="admin" w:date="2016-10-25T15:19:00Z">
        <w:r w:rsidR="00D634F8" w:rsidRPr="00D634F8">
          <w:rPr>
            <w:rFonts w:ascii="Times New Roman" w:hAnsi="Times New Roman"/>
            <w:rPrChange w:id="6785" w:author="admin" w:date="2016-10-25T16:1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FEC</w:t>
        </w:r>
        <w:r w:rsidR="00D634F8" w:rsidRPr="00D634F8">
          <w:rPr>
            <w:rFonts w:ascii="Times New Roman" w:hAnsi="Times New Roman" w:hint="eastAsia"/>
            <w:rPrChange w:id="6786" w:author="admin" w:date="2016-10-25T16:1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呼叫消息。</w:t>
        </w:r>
      </w:ins>
    </w:p>
    <w:p w:rsidR="00EC62FF" w:rsidRDefault="00D634F8">
      <w:pPr>
        <w:spacing w:before="0" w:after="0" w:line="360" w:lineRule="auto"/>
        <w:ind w:firstLineChars="200" w:firstLine="420"/>
        <w:rPr>
          <w:ins w:id="6787" w:author="admin" w:date="2016-10-25T15:19:00Z"/>
          <w:rFonts w:ascii="Times New Roman" w:hAnsi="Times New Roman"/>
          <w:rPrChange w:id="6788" w:author="admin" w:date="2016-10-25T16:10:00Z">
            <w:rPr>
              <w:ins w:id="6789" w:author="admin" w:date="2016-10-25T15:19:00Z"/>
            </w:rPr>
          </w:rPrChange>
        </w:rPr>
        <w:pPrChange w:id="6790" w:author="admin" w:date="2016-10-25T16:10:00Z">
          <w:pPr>
            <w:jc w:val="left"/>
          </w:pPr>
        </w:pPrChange>
      </w:pPr>
      <w:ins w:id="6791" w:author="admin" w:date="2016-10-25T15:19:00Z">
        <w:r w:rsidRPr="00D634F8">
          <w:rPr>
            <w:rFonts w:ascii="Times New Roman" w:hAnsi="Times New Roman" w:hint="eastAsia"/>
            <w:rPrChange w:id="6792" w:author="admin" w:date="2016-10-25T16:1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若当前界面为发件箱（</w:t>
        </w:r>
        <w:r w:rsidRPr="00D634F8">
          <w:rPr>
            <w:rFonts w:ascii="Times New Roman" w:hAnsi="Times New Roman"/>
            <w:rPrChange w:id="6793" w:author="admin" w:date="2016-10-25T16:1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OutBox</w:t>
        </w:r>
        <w:r w:rsidRPr="00D634F8">
          <w:rPr>
            <w:rFonts w:ascii="Times New Roman" w:hAnsi="Times New Roman" w:hint="eastAsia"/>
            <w:rPrChange w:id="6794" w:author="admin" w:date="2016-10-25T16:1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），利用</w:t>
        </w:r>
        <w:r w:rsidRPr="00D634F8">
          <w:rPr>
            <w:rFonts w:ascii="Times New Roman" w:hAnsi="Times New Roman"/>
            <w:rPrChange w:id="6795" w:author="admin" w:date="2016-10-25T16:1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ALT+I</w:t>
        </w:r>
        <w:r w:rsidRPr="00D634F8">
          <w:rPr>
            <w:rFonts w:ascii="Times New Roman" w:hAnsi="Times New Roman" w:hint="eastAsia"/>
            <w:rPrChange w:id="6796" w:author="admin" w:date="2016-10-25T16:1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快捷键切换至收件箱（</w:t>
        </w:r>
        <w:r w:rsidRPr="00D634F8">
          <w:rPr>
            <w:rFonts w:ascii="Times New Roman" w:hAnsi="Times New Roman"/>
            <w:rPrChange w:id="6797" w:author="admin" w:date="2016-10-25T16:1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InBox</w:t>
        </w:r>
        <w:r w:rsidRPr="00D634F8">
          <w:rPr>
            <w:rFonts w:ascii="Times New Roman" w:hAnsi="Times New Roman" w:hint="eastAsia"/>
            <w:rPrChange w:id="6798" w:author="admin" w:date="2016-10-25T16:1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），或移动键盘左右键选中</w:t>
        </w:r>
        <w:r w:rsidRPr="00D634F8">
          <w:rPr>
            <w:rFonts w:ascii="Times New Roman" w:hAnsi="Times New Roman"/>
            <w:rPrChange w:id="6799" w:author="admin" w:date="2016-10-25T16:1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InBox</w:t>
        </w:r>
        <w:r w:rsidRPr="00D634F8">
          <w:rPr>
            <w:rFonts w:ascii="Times New Roman" w:hAnsi="Times New Roman" w:hint="eastAsia"/>
            <w:rPrChange w:id="6800" w:author="admin" w:date="2016-10-25T16:1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菜单，单击</w:t>
        </w:r>
        <w:r w:rsidRPr="00D634F8">
          <w:rPr>
            <w:rFonts w:ascii="Times New Roman" w:hAnsi="Times New Roman"/>
            <w:rPrChange w:id="6801" w:author="admin" w:date="2016-10-25T16:10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Pr="00D634F8">
          <w:rPr>
            <w:rFonts w:ascii="Times New Roman" w:hAnsi="Times New Roman" w:hint="eastAsia"/>
            <w:rPrChange w:id="6802" w:author="admin" w:date="2016-10-25T16:10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键切换至收件箱。</w:t>
        </w:r>
      </w:ins>
    </w:p>
    <w:p w:rsidR="00EC62FF" w:rsidRDefault="00D634F8">
      <w:pPr>
        <w:rPr>
          <w:ins w:id="6803" w:author="admin" w:date="2016-10-25T15:19:00Z"/>
          <w:b/>
          <w:rPrChange w:id="6804" w:author="admin" w:date="2016-10-25T15:49:00Z">
            <w:rPr>
              <w:ins w:id="6805" w:author="admin" w:date="2016-10-25T15:19:00Z"/>
              <w:b w:val="0"/>
            </w:rPr>
          </w:rPrChange>
        </w:rPr>
        <w:pPrChange w:id="6806" w:author="admin" w:date="2016-10-25T15:48:00Z">
          <w:pPr>
            <w:pStyle w:val="41"/>
            <w:keepNext w:val="0"/>
            <w:keepLines w:val="0"/>
            <w:widowControl/>
            <w:numPr>
              <w:ilvl w:val="3"/>
            </w:numPr>
            <w:adjustRightInd w:val="0"/>
            <w:snapToGrid w:val="0"/>
            <w:spacing w:before="120" w:after="120" w:line="360" w:lineRule="atLeast"/>
            <w:textAlignment w:val="baseline"/>
          </w:pPr>
        </w:pPrChange>
      </w:pPr>
      <w:ins w:id="6807" w:author="admin" w:date="2016-10-25T15:19:00Z">
        <w:r w:rsidRPr="00D634F8">
          <w:rPr>
            <w:rFonts w:hint="eastAsia"/>
            <w:b/>
            <w:rPrChange w:id="6808" w:author="admin" w:date="2016-10-25T15:49:00Z">
              <w:rPr>
                <w:rFonts w:hint="eastAsia"/>
                <w:i/>
                <w:iCs/>
                <w:color w:val="0000FF"/>
                <w:u w:val="single"/>
              </w:rPr>
            </w:rPrChange>
          </w:rPr>
          <w:t>打开消息</w:t>
        </w:r>
      </w:ins>
    </w:p>
    <w:p w:rsidR="00EC62FF" w:rsidRDefault="0067413A">
      <w:pPr>
        <w:spacing w:before="0" w:after="0" w:line="360" w:lineRule="auto"/>
        <w:ind w:firstLineChars="200" w:firstLine="420"/>
        <w:rPr>
          <w:ins w:id="6809" w:author="admin" w:date="2016-10-25T15:19:00Z"/>
        </w:rPr>
        <w:pPrChange w:id="6810" w:author="admin" w:date="2016-10-25T15:41:00Z">
          <w:pPr>
            <w:pStyle w:val="af6"/>
            <w:numPr>
              <w:numId w:val="24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6811" w:author="admin" w:date="2016-10-25T16:11:00Z">
        <w:r>
          <w:rPr>
            <w:rFonts w:hint="eastAsia"/>
          </w:rPr>
          <w:t>1</w:t>
        </w:r>
        <w:r>
          <w:rPr>
            <w:rFonts w:hint="eastAsia"/>
          </w:rPr>
          <w:t>、</w:t>
        </w:r>
      </w:ins>
      <w:ins w:id="6812" w:author="admin" w:date="2016-10-25T15:19:00Z">
        <w:r w:rsidR="009601CD" w:rsidRPr="008A27B8">
          <w:rPr>
            <w:rFonts w:hint="eastAsia"/>
          </w:rPr>
          <w:t>进入</w:t>
        </w:r>
        <w:r w:rsidR="009601CD" w:rsidRPr="008A27B8">
          <w:t>MESSAGES INBOX</w:t>
        </w:r>
        <w:r>
          <w:rPr>
            <w:rFonts w:hint="eastAsia"/>
          </w:rPr>
          <w:t>界面，移动键盘上下键，光标选中需要打开的消息</w:t>
        </w:r>
      </w:ins>
      <w:ins w:id="6813" w:author="admin" w:date="2016-10-25T16:11:00Z">
        <w:r>
          <w:rPr>
            <w:rFonts w:hint="eastAsia"/>
          </w:rPr>
          <w:t>；</w:t>
        </w:r>
      </w:ins>
      <w:ins w:id="6814" w:author="admin" w:date="2016-10-25T15:19:00Z">
        <w:r w:rsidR="009601CD" w:rsidRPr="008A27B8">
          <w:rPr>
            <w:rFonts w:hint="eastAsia"/>
          </w:rPr>
          <w:t>单击</w:t>
        </w:r>
        <w:r w:rsidR="009601CD" w:rsidRPr="008A27B8">
          <w:rPr>
            <w:rFonts w:hint="eastAsia"/>
          </w:rPr>
          <w:t>Enter</w:t>
        </w:r>
        <w:r w:rsidR="009601CD" w:rsidRPr="008A27B8">
          <w:rPr>
            <w:rFonts w:hint="eastAsia"/>
          </w:rPr>
          <w:t>键，或移动键盘左右键选中</w:t>
        </w:r>
        <w:r w:rsidR="009601CD" w:rsidRPr="008A27B8">
          <w:rPr>
            <w:rFonts w:hint="eastAsia"/>
          </w:rPr>
          <w:t>Open</w:t>
        </w:r>
        <w:r w:rsidR="009601CD" w:rsidRPr="008A27B8">
          <w:rPr>
            <w:rFonts w:hint="eastAsia"/>
          </w:rPr>
          <w:t>菜单后单击</w:t>
        </w:r>
        <w:r w:rsidR="009601CD" w:rsidRPr="008A27B8">
          <w:rPr>
            <w:rFonts w:hint="eastAsia"/>
          </w:rPr>
          <w:t>Enter</w:t>
        </w:r>
        <w:r w:rsidR="009601CD" w:rsidRPr="008A27B8">
          <w:rPr>
            <w:rFonts w:hint="eastAsia"/>
          </w:rPr>
          <w:t>键，或使用键盘</w:t>
        </w:r>
        <w:r w:rsidR="009601CD" w:rsidRPr="008A27B8">
          <w:rPr>
            <w:rFonts w:hint="eastAsia"/>
          </w:rPr>
          <w:t>ALT+P</w:t>
        </w:r>
        <w:r>
          <w:rPr>
            <w:rFonts w:hint="eastAsia"/>
          </w:rPr>
          <w:t>快捷键打开消息</w:t>
        </w:r>
      </w:ins>
      <w:ins w:id="6815" w:author="admin" w:date="2016-10-25T16:11:00Z">
        <w:r>
          <w:rPr>
            <w:rFonts w:hint="eastAsia"/>
          </w:rPr>
          <w:t>，</w:t>
        </w:r>
      </w:ins>
      <w:ins w:id="6816" w:author="admin" w:date="2016-10-25T15:19:00Z">
        <w:r w:rsidR="009601CD" w:rsidRPr="008A27B8">
          <w:rPr>
            <w:rFonts w:hint="eastAsia"/>
          </w:rPr>
          <w:t>如</w:t>
        </w:r>
        <w:r w:rsidR="00D634F8" w:rsidRPr="008A27B8">
          <w:fldChar w:fldCharType="begin"/>
        </w:r>
        <w:r w:rsidR="009601CD" w:rsidRPr="008A27B8">
          <w:rPr>
            <w:rFonts w:hint="eastAsia"/>
          </w:rPr>
          <w:instrText>REF _Ref460318576 \h</w:instrText>
        </w:r>
      </w:ins>
      <w:r w:rsidR="00D634F8" w:rsidRPr="00D634F8">
        <w:rPr>
          <w:rPrChange w:id="6817" w:author="admin" w:date="2016-10-25T15:48:00Z">
            <w:rPr>
              <w:rFonts w:ascii="Times New Roman" w:hAnsi="Times New Roman"/>
              <w:b/>
              <w:bCs/>
              <w:i/>
              <w:iCs/>
              <w:color w:val="0000FF"/>
              <w:u w:val="single"/>
            </w:rPr>
          </w:rPrChange>
        </w:rPr>
        <w:instrText xml:space="preserve"> \* MERGEFORMAT </w:instrText>
      </w:r>
      <w:ins w:id="6818" w:author="admin" w:date="2016-10-25T15:19:00Z">
        <w:r w:rsidR="00D634F8" w:rsidRPr="008A27B8">
          <w:fldChar w:fldCharType="separate"/>
        </w:r>
      </w:ins>
      <w:ins w:id="6819" w:author="admin" w:date="2016-10-27T15:32:00Z">
        <w:r w:rsidR="00D634F8" w:rsidRPr="00D634F8">
          <w:rPr>
            <w:rFonts w:hint="eastAsia"/>
            <w:rPrChange w:id="6820" w:author="admin" w:date="2016-10-27T15:3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6821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251</w:t>
        </w:r>
      </w:ins>
      <w:ins w:id="6822" w:author="admin" w:date="2016-10-25T15:19:00Z">
        <w:r w:rsidR="00D634F8" w:rsidRPr="008A27B8">
          <w:fldChar w:fldCharType="end"/>
        </w:r>
        <w:r>
          <w:rPr>
            <w:rFonts w:hint="eastAsia"/>
          </w:rPr>
          <w:t>所示</w:t>
        </w:r>
      </w:ins>
      <w:ins w:id="6823" w:author="admin" w:date="2016-10-25T16:11:00Z">
        <w:r>
          <w:rPr>
            <w:rFonts w:hint="eastAsia"/>
          </w:rPr>
          <w:t>；</w:t>
        </w:r>
      </w:ins>
    </w:p>
    <w:p w:rsidR="00EC62FF" w:rsidRDefault="00EC62FF" w:rsidP="007111D4">
      <w:pPr>
        <w:widowControl/>
        <w:spacing w:beforeLines="50" w:after="0" w:line="360" w:lineRule="auto"/>
        <w:jc w:val="center"/>
        <w:rPr>
          <w:ins w:id="6824" w:author="admin" w:date="2016-10-25T15:19:00Z"/>
          <w:kern w:val="0"/>
          <w:sz w:val="24"/>
          <w:szCs w:val="24"/>
          <w:rPrChange w:id="6825" w:author="admin" w:date="2016-10-27T16:02:00Z">
            <w:rPr>
              <w:ins w:id="6826" w:author="admin" w:date="2016-10-25T15:19:00Z"/>
            </w:rPr>
          </w:rPrChange>
        </w:rPr>
        <w:pPrChange w:id="6827" w:author="admin" w:date="2016-10-31T15:42:00Z">
          <w:pPr>
            <w:jc w:val="center"/>
          </w:pPr>
        </w:pPrChange>
      </w:pPr>
      <w:ins w:id="6828" w:author="admin" w:date="2016-10-25T15:19:00Z">
        <w:r>
          <w:rPr>
            <w:noProof/>
            <w:kern w:val="0"/>
            <w:sz w:val="24"/>
            <w:szCs w:val="24"/>
            <w:rPrChange w:id="6829" w:author="Unknown">
              <w:rPr>
                <w:b/>
                <w:bCs/>
                <w:i/>
                <w:iCs/>
                <w:noProof/>
                <w:color w:val="0000FF"/>
                <w:u w:val="single"/>
              </w:rPr>
            </w:rPrChange>
          </w:rPr>
          <w:lastRenderedPageBreak/>
          <w:drawing>
            <wp:inline distT="0" distB="0" distL="0" distR="0">
              <wp:extent cx="3066069" cy="2389909"/>
              <wp:effectExtent l="19050" t="0" r="981" b="0"/>
              <wp:docPr id="289" name="图片 278" descr="I:\QQ\2483151312\Image\C2C\U`AC_]1FVZCC4})[16ZW0%C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48" descr="I:\QQ\2483151312\Image\C2C\U`AC_]1FVZCC4})[16ZW0%C.png"/>
                      <pic:cNvPicPr>
                        <a:picLocks noChangeAspect="1" noChangeArrowheads="1"/>
                      </pic:cNvPicPr>
                    </pic:nvPicPr>
                    <pic:blipFill>
                      <a:blip r:embed="rId321" cstate="print">
                        <a:extLst>
                          <a:ext uri="{28A0092B-C50C-407E-A947-70E740481C1C}">
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</a:ext>
                        </a:extLst>
                      </a:blip>
                      <a:srcRect b="-565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66069" cy="238990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EC62FF" w:rsidRDefault="00D634F8" w:rsidP="007111D4">
      <w:pPr>
        <w:pStyle w:val="af5"/>
        <w:spacing w:afterLines="50"/>
        <w:rPr>
          <w:ins w:id="6830" w:author="admin" w:date="2016-10-25T15:19:00Z"/>
          <w:rPrChange w:id="6831" w:author="admin" w:date="2016-10-26T11:13:00Z">
            <w:rPr>
              <w:ins w:id="6832" w:author="admin" w:date="2016-10-25T15:19:00Z"/>
              <w:color w:val="000080"/>
            </w:rPr>
          </w:rPrChange>
        </w:rPr>
        <w:pPrChange w:id="6833" w:author="admin" w:date="2016-10-31T15:42:00Z">
          <w:pPr>
            <w:jc w:val="center"/>
          </w:pPr>
        </w:pPrChange>
      </w:pPr>
      <w:bookmarkStart w:id="6834" w:name="_Ref460318576"/>
      <w:ins w:id="6835" w:author="admin" w:date="2016-10-25T15:19:00Z">
        <w:r w:rsidRPr="00D634F8">
          <w:rPr>
            <w:rFonts w:hint="eastAsia"/>
            <w:rPrChange w:id="6836" w:author="admin" w:date="2016-10-26T11:13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</w:ins>
      <w:ins w:id="6837" w:author="admin" w:date="2016-10-26T10:16:00Z">
        <w:r w:rsidRPr="00D634F8">
          <w:rPr>
            <w:rPrChange w:id="6838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6839" w:author="admin" w:date="2016-10-25T15:19:00Z">
        <w:r w:rsidRPr="00D634F8">
          <w:rPr>
            <w:rPrChange w:id="6840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begin"/>
        </w:r>
        <w:r w:rsidRPr="00D634F8">
          <w:rPr>
            <w:rPrChange w:id="6841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6842" w:author="admin" w:date="2016-10-26T11:13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instrText>图</w:instrText>
        </w:r>
        <w:r w:rsidRPr="00D634F8">
          <w:rPr>
            <w:rPrChange w:id="6843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 \* ARABIC</w:instrText>
        </w:r>
        <w:r w:rsidRPr="00D634F8">
          <w:rPr>
            <w:rPrChange w:id="6844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separate"/>
        </w:r>
      </w:ins>
      <w:ins w:id="6845" w:author="admin" w:date="2016-10-27T15:32:00Z">
        <w:r w:rsidR="00415D72">
          <w:t>251</w:t>
        </w:r>
      </w:ins>
      <w:ins w:id="6846" w:author="admin" w:date="2016-10-25T15:19:00Z">
        <w:r w:rsidRPr="00D634F8">
          <w:rPr>
            <w:rPrChange w:id="6847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end"/>
        </w:r>
      </w:ins>
      <w:bookmarkEnd w:id="6834"/>
      <w:ins w:id="6848" w:author="admin" w:date="2016-10-26T10:16:00Z">
        <w:r w:rsidRPr="00D634F8">
          <w:rPr>
            <w:rPrChange w:id="6849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 </w:t>
        </w:r>
      </w:ins>
      <w:ins w:id="6850" w:author="admin" w:date="2016-10-25T15:19:00Z">
        <w:r w:rsidRPr="00D634F8">
          <w:rPr>
            <w:rPrChange w:id="6851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>MESSAGES INBOX</w:t>
        </w:r>
        <w:r w:rsidRPr="00D634F8">
          <w:rPr>
            <w:rFonts w:hint="eastAsia"/>
            <w:rPrChange w:id="6852" w:author="admin" w:date="2016-10-26T11:13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界面</w:t>
        </w:r>
      </w:ins>
    </w:p>
    <w:p w:rsidR="00EC62FF" w:rsidRDefault="0067413A">
      <w:pPr>
        <w:spacing w:before="0" w:after="0" w:line="360" w:lineRule="auto"/>
        <w:ind w:firstLineChars="200" w:firstLine="420"/>
        <w:rPr>
          <w:ins w:id="6853" w:author="admin" w:date="2016-10-25T15:19:00Z"/>
          <w:rFonts w:ascii="Times New Roman" w:hAnsi="Times New Roman"/>
          <w:rPrChange w:id="6854" w:author="admin" w:date="2016-10-25T15:42:00Z">
            <w:rPr>
              <w:ins w:id="6855" w:author="admin" w:date="2016-10-25T15:19:00Z"/>
            </w:rPr>
          </w:rPrChange>
        </w:rPr>
        <w:pPrChange w:id="6856" w:author="admin" w:date="2016-10-25T15:42:00Z">
          <w:pPr>
            <w:pStyle w:val="af6"/>
            <w:numPr>
              <w:numId w:val="24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6857" w:author="admin" w:date="2016-10-25T16:11:00Z">
        <w:r>
          <w:rPr>
            <w:rFonts w:ascii="Times New Roman" w:hAnsi="Times New Roman" w:hint="eastAsia"/>
          </w:rPr>
          <w:t>2</w:t>
        </w:r>
        <w:r>
          <w:rPr>
            <w:rFonts w:ascii="Times New Roman" w:hAnsi="Times New Roman" w:hint="eastAsia"/>
          </w:rPr>
          <w:t>、</w:t>
        </w:r>
      </w:ins>
      <w:ins w:id="6858" w:author="admin" w:date="2016-10-25T15:19:00Z">
        <w:r w:rsidR="00D634F8" w:rsidRPr="00D634F8">
          <w:rPr>
            <w:rFonts w:ascii="Times New Roman" w:hAnsi="Times New Roman" w:hint="eastAsia"/>
            <w:rPrChange w:id="6859" w:author="admin" w:date="2016-10-25T15:42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移动键盘上下键，选中</w:t>
        </w:r>
        <w:r w:rsidR="00D634F8" w:rsidRPr="00D634F8">
          <w:rPr>
            <w:rFonts w:ascii="Times New Roman" w:hAnsi="Times New Roman"/>
            <w:rPrChange w:id="6860" w:author="admin" w:date="2016-10-25T15:42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Print</w:t>
        </w:r>
        <w:r w:rsidR="00D634F8" w:rsidRPr="00D634F8">
          <w:rPr>
            <w:rFonts w:ascii="Times New Roman" w:hAnsi="Times New Roman" w:hint="eastAsia"/>
            <w:rPrChange w:id="6861" w:author="admin" w:date="2016-10-25T15:42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菜单，打印消息，或使用键盘</w:t>
        </w:r>
        <w:r w:rsidR="00D634F8" w:rsidRPr="00D634F8">
          <w:rPr>
            <w:rFonts w:ascii="Times New Roman" w:hAnsi="Times New Roman"/>
            <w:rPrChange w:id="6862" w:author="admin" w:date="2016-10-25T15:42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ALT+P</w:t>
        </w:r>
        <w:r>
          <w:rPr>
            <w:rFonts w:ascii="Times New Roman" w:hAnsi="Times New Roman" w:hint="eastAsia"/>
          </w:rPr>
          <w:t>快捷键打印消息</w:t>
        </w:r>
      </w:ins>
      <w:ins w:id="6863" w:author="admin" w:date="2016-10-25T16:11:00Z">
        <w:r>
          <w:rPr>
            <w:rFonts w:ascii="Times New Roman" w:hAnsi="Times New Roman" w:hint="eastAsia"/>
          </w:rPr>
          <w:t>，</w:t>
        </w:r>
      </w:ins>
      <w:ins w:id="6864" w:author="admin" w:date="2016-10-25T15:19:00Z">
        <w:r w:rsidR="00D634F8" w:rsidRPr="00D634F8">
          <w:rPr>
            <w:rFonts w:ascii="Times New Roman" w:hAnsi="Times New Roman" w:hint="eastAsia"/>
            <w:rPrChange w:id="6865" w:author="admin" w:date="2016-10-25T15:42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6866" w:author="admin" w:date="2016-10-25T15:42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6867" w:author="admin" w:date="2016-10-25T15:42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_Ref460325895 \h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6868" w:author="admin" w:date="2016-10-25T15:42:00Z">
            <w:rPr>
              <w:rFonts w:ascii="Times New Roman" w:hAnsi="Times New Roman"/>
            </w:rPr>
          </w:rPrChange>
        </w:rPr>
      </w:r>
      <w:ins w:id="6869" w:author="admin" w:date="2016-10-25T15:19:00Z">
        <w:r w:rsidR="00D634F8" w:rsidRPr="00D634F8">
          <w:rPr>
            <w:rFonts w:ascii="Times New Roman" w:hAnsi="Times New Roman"/>
            <w:rPrChange w:id="6870" w:author="admin" w:date="2016-10-25T15:42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6871" w:author="admin" w:date="2016-10-27T15:32:00Z">
        <w:r w:rsidR="00D634F8" w:rsidRPr="00D634F8">
          <w:rPr>
            <w:rFonts w:ascii="Times New Roman" w:hAnsi="Times New Roman" w:hint="eastAsia"/>
            <w:rPrChange w:id="6872" w:author="admin" w:date="2016-10-27T15:3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6873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252</w:t>
        </w:r>
      </w:ins>
      <w:ins w:id="6874" w:author="admin" w:date="2016-10-25T15:19:00Z">
        <w:r w:rsidR="00D634F8" w:rsidRPr="00D634F8">
          <w:rPr>
            <w:rFonts w:ascii="Times New Roman" w:hAnsi="Times New Roman"/>
            <w:rPrChange w:id="6875" w:author="admin" w:date="2016-10-25T15:42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>
          <w:rPr>
            <w:rFonts w:ascii="Times New Roman" w:hAnsi="Times New Roman" w:hint="eastAsia"/>
          </w:rPr>
          <w:t>所示</w:t>
        </w:r>
      </w:ins>
      <w:ins w:id="6876" w:author="admin" w:date="2016-10-25T16:11:00Z">
        <w:r>
          <w:rPr>
            <w:rFonts w:ascii="Times New Roman" w:hAnsi="Times New Roman" w:hint="eastAsia"/>
          </w:rPr>
          <w:t>；</w:t>
        </w:r>
      </w:ins>
    </w:p>
    <w:p w:rsidR="00EC62FF" w:rsidRDefault="009601CD" w:rsidP="007111D4">
      <w:pPr>
        <w:widowControl/>
        <w:spacing w:beforeLines="50" w:after="0" w:line="360" w:lineRule="auto"/>
        <w:jc w:val="center"/>
        <w:rPr>
          <w:ins w:id="6877" w:author="admin" w:date="2016-10-25T15:19:00Z"/>
          <w:kern w:val="0"/>
          <w:sz w:val="24"/>
          <w:szCs w:val="24"/>
          <w:rPrChange w:id="6878" w:author="admin" w:date="2016-10-27T16:02:00Z">
            <w:rPr>
              <w:ins w:id="6879" w:author="admin" w:date="2016-10-25T15:19:00Z"/>
            </w:rPr>
          </w:rPrChange>
        </w:rPr>
        <w:pPrChange w:id="6880" w:author="admin" w:date="2016-10-31T15:42:00Z">
          <w:pPr>
            <w:jc w:val="center"/>
          </w:pPr>
        </w:pPrChange>
      </w:pPr>
      <w:ins w:id="6881" w:author="admin" w:date="2016-10-25T15:19:00Z">
        <w:r w:rsidRPr="004F7AF4">
          <w:rPr>
            <w:kern w:val="0"/>
            <w:sz w:val="24"/>
            <w:szCs w:val="24"/>
            <w:rPrChange w:id="6882" w:author="admin" w:date="2016-10-27T16:02:00Z">
              <w:rPr>
                <w:kern w:val="0"/>
                <w:sz w:val="24"/>
                <w:szCs w:val="24"/>
              </w:rPr>
            </w:rPrChange>
          </w:rPr>
          <w:object w:dxaOrig="5556" w:dyaOrig="4137">
            <v:shape id="_x0000_i1038" type="#_x0000_t75" style="width:247.1pt;height:184.9pt" o:ole="">
              <v:imagedata r:id="rId322" o:title=""/>
            </v:shape>
            <o:OLEObject Type="Embed" ProgID="Visio.Drawing.11" ShapeID="_x0000_i1038" DrawAspect="Content" ObjectID="_1539436272" r:id="rId323"/>
          </w:object>
        </w:r>
      </w:ins>
    </w:p>
    <w:p w:rsidR="00EC62FF" w:rsidRDefault="00D634F8" w:rsidP="007111D4">
      <w:pPr>
        <w:pStyle w:val="af5"/>
        <w:spacing w:afterLines="50"/>
        <w:rPr>
          <w:ins w:id="6883" w:author="admin" w:date="2016-10-25T15:19:00Z"/>
          <w:rPrChange w:id="6884" w:author="admin" w:date="2016-10-26T11:13:00Z">
            <w:rPr>
              <w:ins w:id="6885" w:author="admin" w:date="2016-10-25T15:19:00Z"/>
            </w:rPr>
          </w:rPrChange>
        </w:rPr>
        <w:pPrChange w:id="6886" w:author="admin" w:date="2016-10-31T15:42:00Z">
          <w:pPr>
            <w:jc w:val="center"/>
          </w:pPr>
        </w:pPrChange>
      </w:pPr>
      <w:bookmarkStart w:id="6887" w:name="_Ref460325895"/>
      <w:ins w:id="6888" w:author="admin" w:date="2016-10-25T15:19:00Z">
        <w:r w:rsidRPr="00D634F8">
          <w:rPr>
            <w:rFonts w:hint="eastAsia"/>
            <w:rPrChange w:id="6889" w:author="admin" w:date="2016-10-26T11:13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</w:ins>
      <w:ins w:id="6890" w:author="admin" w:date="2016-10-26T10:16:00Z">
        <w:r w:rsidRPr="00D634F8">
          <w:rPr>
            <w:rPrChange w:id="6891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6892" w:author="admin" w:date="2016-10-25T15:19:00Z">
        <w:r w:rsidRPr="00D634F8">
          <w:rPr>
            <w:rPrChange w:id="6893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begin"/>
        </w:r>
        <w:r w:rsidRPr="00D634F8">
          <w:rPr>
            <w:rPrChange w:id="6894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6895" w:author="admin" w:date="2016-10-26T11:13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instrText>图</w:instrText>
        </w:r>
        <w:r w:rsidRPr="00D634F8">
          <w:rPr>
            <w:rPrChange w:id="6896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 \* ARABIC</w:instrText>
        </w:r>
        <w:r w:rsidRPr="00D634F8">
          <w:rPr>
            <w:rPrChange w:id="6897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separate"/>
        </w:r>
      </w:ins>
      <w:ins w:id="6898" w:author="admin" w:date="2016-10-27T15:32:00Z">
        <w:r w:rsidR="00415D72">
          <w:t>252</w:t>
        </w:r>
      </w:ins>
      <w:ins w:id="6899" w:author="admin" w:date="2016-10-25T15:19:00Z">
        <w:r w:rsidRPr="00D634F8">
          <w:rPr>
            <w:rPrChange w:id="6900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end"/>
        </w:r>
      </w:ins>
      <w:bookmarkEnd w:id="6887"/>
      <w:ins w:id="6901" w:author="admin" w:date="2016-10-26T10:16:00Z">
        <w:r w:rsidRPr="00D634F8">
          <w:rPr>
            <w:rPrChange w:id="6902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6903" w:author="admin" w:date="2016-10-25T15:19:00Z">
        <w:r w:rsidRPr="00D634F8">
          <w:rPr>
            <w:rPrChange w:id="6904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MESSAGES INBOX</w:t>
        </w:r>
        <w:r w:rsidRPr="00D634F8">
          <w:rPr>
            <w:rFonts w:hint="eastAsia"/>
            <w:rPrChange w:id="6905" w:author="admin" w:date="2016-10-26T11:13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界面打开消息</w:t>
        </w:r>
      </w:ins>
    </w:p>
    <w:p w:rsidR="00EC62FF" w:rsidRDefault="0067413A">
      <w:pPr>
        <w:spacing w:before="0" w:after="0" w:line="360" w:lineRule="auto"/>
        <w:ind w:firstLineChars="200" w:firstLine="420"/>
        <w:rPr>
          <w:ins w:id="6906" w:author="admin" w:date="2016-10-25T15:19:00Z"/>
          <w:rFonts w:ascii="Times New Roman" w:hAnsi="Times New Roman"/>
          <w:rPrChange w:id="6907" w:author="admin" w:date="2016-10-25T15:42:00Z">
            <w:rPr>
              <w:ins w:id="6908" w:author="admin" w:date="2016-10-25T15:19:00Z"/>
            </w:rPr>
          </w:rPrChange>
        </w:rPr>
        <w:pPrChange w:id="6909" w:author="admin" w:date="2016-10-25T15:42:00Z">
          <w:pPr>
            <w:pStyle w:val="af6"/>
            <w:numPr>
              <w:numId w:val="24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6910" w:author="admin" w:date="2016-10-25T16:11:00Z">
        <w:r>
          <w:rPr>
            <w:rFonts w:ascii="Times New Roman" w:hAnsi="Times New Roman" w:hint="eastAsia"/>
          </w:rPr>
          <w:t>3</w:t>
        </w:r>
        <w:r>
          <w:rPr>
            <w:rFonts w:ascii="Times New Roman" w:hAnsi="Times New Roman" w:hint="eastAsia"/>
          </w:rPr>
          <w:t>、</w:t>
        </w:r>
      </w:ins>
      <w:ins w:id="6911" w:author="admin" w:date="2016-10-25T15:19:00Z">
        <w:r w:rsidR="00D634F8" w:rsidRPr="00D634F8">
          <w:rPr>
            <w:rFonts w:ascii="Times New Roman" w:hAnsi="Times New Roman" w:hint="eastAsia"/>
            <w:rPrChange w:id="6912" w:author="admin" w:date="2016-10-25T15:42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移动键盘上下键，选中</w:t>
        </w:r>
        <w:r w:rsidR="00D634F8" w:rsidRPr="00D634F8">
          <w:rPr>
            <w:rFonts w:ascii="Times New Roman" w:hAnsi="Times New Roman"/>
            <w:rPrChange w:id="6913" w:author="admin" w:date="2016-10-25T15:42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Close</w:t>
        </w:r>
        <w:r w:rsidR="00D634F8" w:rsidRPr="00D634F8">
          <w:rPr>
            <w:rFonts w:ascii="Times New Roman" w:hAnsi="Times New Roman" w:hint="eastAsia"/>
            <w:rPrChange w:id="6914" w:author="admin" w:date="2016-10-25T15:42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菜单，单击</w:t>
        </w:r>
        <w:r w:rsidR="00D634F8" w:rsidRPr="00D634F8">
          <w:rPr>
            <w:rFonts w:ascii="Times New Roman" w:hAnsi="Times New Roman"/>
            <w:rPrChange w:id="6915" w:author="admin" w:date="2016-10-25T15:42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6916" w:author="admin" w:date="2016-10-25T15:42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键退出，或使用键盘</w:t>
        </w:r>
        <w:r w:rsidR="00D634F8" w:rsidRPr="00D634F8">
          <w:rPr>
            <w:rFonts w:ascii="Times New Roman" w:hAnsi="Times New Roman"/>
            <w:rPrChange w:id="6917" w:author="admin" w:date="2016-10-25T15:42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ALT+L</w:t>
        </w:r>
        <w:r w:rsidR="00D634F8" w:rsidRPr="00D634F8">
          <w:rPr>
            <w:rFonts w:ascii="Times New Roman" w:hAnsi="Times New Roman" w:hint="eastAsia"/>
            <w:rPrChange w:id="6918" w:author="admin" w:date="2016-10-25T15:42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快捷键退出，或使用键盘</w:t>
        </w:r>
        <w:r w:rsidR="00D634F8" w:rsidRPr="00D634F8">
          <w:rPr>
            <w:rFonts w:ascii="Times New Roman" w:hAnsi="Times New Roman"/>
            <w:rPrChange w:id="6919" w:author="admin" w:date="2016-10-25T15:42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ESC</w:t>
        </w:r>
        <w:r w:rsidR="00D634F8" w:rsidRPr="00D634F8">
          <w:rPr>
            <w:rFonts w:ascii="Times New Roman" w:hAnsi="Times New Roman" w:hint="eastAsia"/>
            <w:rPrChange w:id="6920" w:author="admin" w:date="2016-10-25T15:42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键退出</w:t>
        </w:r>
      </w:ins>
      <w:ins w:id="6921" w:author="admin" w:date="2016-10-26T09:15:00Z">
        <w:r w:rsidR="0002528A">
          <w:rPr>
            <w:rFonts w:ascii="Times New Roman" w:hAnsi="Times New Roman" w:hint="eastAsia"/>
          </w:rPr>
          <w:t>。</w:t>
        </w:r>
      </w:ins>
    </w:p>
    <w:p w:rsidR="00EC62FF" w:rsidRDefault="00D634F8">
      <w:pPr>
        <w:rPr>
          <w:ins w:id="6922" w:author="admin" w:date="2016-10-25T15:19:00Z"/>
          <w:rPrChange w:id="6923" w:author="admin" w:date="2016-10-25T15:49:00Z">
            <w:rPr>
              <w:ins w:id="6924" w:author="admin" w:date="2016-10-25T15:19:00Z"/>
            </w:rPr>
          </w:rPrChange>
        </w:rPr>
        <w:pPrChange w:id="6925" w:author="admin" w:date="2016-10-25T15:49:00Z">
          <w:pPr>
            <w:pStyle w:val="41"/>
            <w:keepNext w:val="0"/>
            <w:keepLines w:val="0"/>
            <w:widowControl/>
            <w:numPr>
              <w:ilvl w:val="3"/>
            </w:numPr>
            <w:adjustRightInd w:val="0"/>
            <w:snapToGrid w:val="0"/>
            <w:spacing w:before="120" w:after="120" w:line="360" w:lineRule="atLeast"/>
            <w:textAlignment w:val="baseline"/>
          </w:pPr>
        </w:pPrChange>
      </w:pPr>
      <w:ins w:id="6926" w:author="admin" w:date="2016-10-25T15:19:00Z">
        <w:r w:rsidRPr="00D634F8">
          <w:rPr>
            <w:rFonts w:hint="eastAsia"/>
            <w:b/>
            <w:rPrChange w:id="6927" w:author="admin" w:date="2016-10-25T15:49:00Z">
              <w:rPr>
                <w:rFonts w:hint="eastAsia"/>
                <w:i/>
                <w:iCs/>
                <w:color w:val="0000FF"/>
                <w:u w:val="single"/>
              </w:rPr>
            </w:rPrChange>
          </w:rPr>
          <w:t>删除消息</w:t>
        </w:r>
      </w:ins>
    </w:p>
    <w:p w:rsidR="00EC62FF" w:rsidRDefault="0067413A">
      <w:pPr>
        <w:spacing w:before="0" w:after="0" w:line="360" w:lineRule="auto"/>
        <w:ind w:firstLineChars="200" w:firstLine="420"/>
        <w:rPr>
          <w:ins w:id="6928" w:author="admin" w:date="2016-10-25T15:19:00Z"/>
          <w:rFonts w:ascii="Times New Roman" w:hAnsi="Times New Roman"/>
          <w:rPrChange w:id="6929" w:author="admin" w:date="2016-10-25T15:42:00Z">
            <w:rPr>
              <w:ins w:id="6930" w:author="admin" w:date="2016-10-25T15:19:00Z"/>
            </w:rPr>
          </w:rPrChange>
        </w:rPr>
        <w:pPrChange w:id="6931" w:author="admin" w:date="2016-10-25T15:42:00Z">
          <w:pPr>
            <w:pStyle w:val="af6"/>
            <w:numPr>
              <w:numId w:val="25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6932" w:author="admin" w:date="2016-10-25T16:11:00Z">
        <w:r>
          <w:rPr>
            <w:rFonts w:ascii="Times New Roman" w:hAnsi="Times New Roman" w:hint="eastAsia"/>
          </w:rPr>
          <w:lastRenderedPageBreak/>
          <w:t>1</w:t>
        </w:r>
        <w:r>
          <w:rPr>
            <w:rFonts w:ascii="Times New Roman" w:hAnsi="Times New Roman" w:hint="eastAsia"/>
          </w:rPr>
          <w:t>、</w:t>
        </w:r>
      </w:ins>
      <w:ins w:id="6933" w:author="admin" w:date="2016-10-25T15:19:00Z">
        <w:r w:rsidR="00D634F8" w:rsidRPr="00D634F8">
          <w:rPr>
            <w:rFonts w:ascii="Times New Roman" w:hAnsi="Times New Roman" w:hint="eastAsia"/>
            <w:rPrChange w:id="6934" w:author="admin" w:date="2016-10-25T15:42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进入</w:t>
        </w:r>
        <w:r w:rsidR="00D634F8" w:rsidRPr="00D634F8">
          <w:rPr>
            <w:rFonts w:ascii="Times New Roman" w:hAnsi="Times New Roman"/>
            <w:rPrChange w:id="6935" w:author="admin" w:date="2016-10-25T15:42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MESSAGES INBOX</w:t>
        </w:r>
        <w:r>
          <w:rPr>
            <w:rFonts w:ascii="Times New Roman" w:hAnsi="Times New Roman" w:hint="eastAsia"/>
          </w:rPr>
          <w:t>界面，移动键盘上下键，光标选中需要删除的消息</w:t>
        </w:r>
      </w:ins>
      <w:ins w:id="6936" w:author="admin" w:date="2016-10-25T16:11:00Z">
        <w:r>
          <w:rPr>
            <w:rFonts w:ascii="Times New Roman" w:hAnsi="Times New Roman" w:hint="eastAsia"/>
          </w:rPr>
          <w:t>；</w:t>
        </w:r>
      </w:ins>
      <w:ins w:id="6937" w:author="admin" w:date="2016-10-25T15:19:00Z">
        <w:r w:rsidR="00D634F8" w:rsidRPr="00D634F8">
          <w:rPr>
            <w:rFonts w:ascii="Times New Roman" w:hAnsi="Times New Roman" w:hint="eastAsia"/>
            <w:rPrChange w:id="6938" w:author="admin" w:date="2016-10-25T15:42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移动键盘左右键选中</w:t>
        </w:r>
        <w:r w:rsidR="00D634F8" w:rsidRPr="00D634F8">
          <w:rPr>
            <w:rFonts w:ascii="Times New Roman" w:hAnsi="Times New Roman"/>
            <w:rPrChange w:id="6939" w:author="admin" w:date="2016-10-25T15:42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Delete</w:t>
        </w:r>
        <w:r w:rsidR="00D634F8" w:rsidRPr="00D634F8">
          <w:rPr>
            <w:rFonts w:ascii="Times New Roman" w:hAnsi="Times New Roman" w:hint="eastAsia"/>
            <w:rPrChange w:id="6940" w:author="admin" w:date="2016-10-25T15:42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菜单后单击</w:t>
        </w:r>
        <w:r w:rsidR="00D634F8" w:rsidRPr="00D634F8">
          <w:rPr>
            <w:rFonts w:ascii="Times New Roman" w:hAnsi="Times New Roman"/>
            <w:rPrChange w:id="6941" w:author="admin" w:date="2016-10-25T15:42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6942" w:author="admin" w:date="2016-10-25T15:42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键，或使用键盘</w:t>
        </w:r>
        <w:r w:rsidR="00D634F8" w:rsidRPr="00D634F8">
          <w:rPr>
            <w:rFonts w:ascii="Times New Roman" w:hAnsi="Times New Roman"/>
            <w:rPrChange w:id="6943" w:author="admin" w:date="2016-10-25T15:42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ALT+D</w:t>
        </w:r>
        <w:r>
          <w:rPr>
            <w:rFonts w:ascii="Times New Roman" w:hAnsi="Times New Roman" w:hint="eastAsia"/>
          </w:rPr>
          <w:t>快捷键</w:t>
        </w:r>
      </w:ins>
      <w:ins w:id="6944" w:author="admin" w:date="2016-10-25T16:11:00Z">
        <w:r>
          <w:rPr>
            <w:rFonts w:ascii="Times New Roman" w:hAnsi="Times New Roman" w:hint="eastAsia"/>
          </w:rPr>
          <w:t>，</w:t>
        </w:r>
      </w:ins>
      <w:ins w:id="6945" w:author="admin" w:date="2016-10-25T15:19:00Z">
        <w:r w:rsidR="00D634F8" w:rsidRPr="00D634F8">
          <w:rPr>
            <w:rFonts w:ascii="Times New Roman" w:hAnsi="Times New Roman" w:hint="eastAsia"/>
            <w:rPrChange w:id="6946" w:author="admin" w:date="2016-10-25T15:42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6947" w:author="admin" w:date="2016-10-25T15:42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6948" w:author="admin" w:date="2016-10-25T15:42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 xml:space="preserve">REF _Ref460318576 \h  \* MERGEFORMAT </w:instrText>
        </w:r>
      </w:ins>
      <w:r w:rsidR="00D634F8" w:rsidRPr="00D634F8">
        <w:rPr>
          <w:rFonts w:ascii="Times New Roman" w:hAnsi="Times New Roman"/>
          <w:rPrChange w:id="6949" w:author="admin" w:date="2016-10-25T15:42:00Z">
            <w:rPr>
              <w:rFonts w:ascii="Times New Roman" w:hAnsi="Times New Roman"/>
            </w:rPr>
          </w:rPrChange>
        </w:rPr>
      </w:r>
      <w:ins w:id="6950" w:author="admin" w:date="2016-10-25T15:19:00Z">
        <w:r w:rsidR="00D634F8" w:rsidRPr="00D634F8">
          <w:rPr>
            <w:rFonts w:ascii="Times New Roman" w:hAnsi="Times New Roman"/>
            <w:rPrChange w:id="6951" w:author="admin" w:date="2016-10-25T15:42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6952" w:author="admin" w:date="2016-10-27T15:32:00Z">
        <w:r w:rsidR="00D634F8" w:rsidRPr="00D634F8">
          <w:rPr>
            <w:rFonts w:ascii="Times New Roman" w:hAnsi="Times New Roman" w:hint="eastAsia"/>
            <w:rPrChange w:id="6953" w:author="admin" w:date="2016-10-27T15:3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6954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251</w:t>
        </w:r>
      </w:ins>
      <w:ins w:id="6955" w:author="admin" w:date="2016-10-25T15:19:00Z">
        <w:r w:rsidR="00D634F8" w:rsidRPr="00D634F8">
          <w:rPr>
            <w:rFonts w:ascii="Times New Roman" w:hAnsi="Times New Roman"/>
            <w:rPrChange w:id="6956" w:author="admin" w:date="2016-10-25T15:42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>
          <w:rPr>
            <w:rFonts w:ascii="Times New Roman" w:hAnsi="Times New Roman" w:hint="eastAsia"/>
          </w:rPr>
          <w:t>所示</w:t>
        </w:r>
      </w:ins>
      <w:ins w:id="6957" w:author="admin" w:date="2016-10-25T16:11:00Z">
        <w:r>
          <w:rPr>
            <w:rFonts w:ascii="Times New Roman" w:hAnsi="Times New Roman" w:hint="eastAsia"/>
          </w:rPr>
          <w:t>；</w:t>
        </w:r>
      </w:ins>
    </w:p>
    <w:p w:rsidR="00EC62FF" w:rsidRDefault="0067413A">
      <w:pPr>
        <w:spacing w:before="0" w:after="0" w:line="360" w:lineRule="auto"/>
        <w:ind w:firstLineChars="200" w:firstLine="420"/>
        <w:rPr>
          <w:ins w:id="6958" w:author="admin" w:date="2016-10-25T15:19:00Z"/>
          <w:rFonts w:ascii="Times New Roman" w:hAnsi="Times New Roman"/>
          <w:rPrChange w:id="6959" w:author="admin" w:date="2016-10-25T15:42:00Z">
            <w:rPr>
              <w:ins w:id="6960" w:author="admin" w:date="2016-10-25T15:19:00Z"/>
            </w:rPr>
          </w:rPrChange>
        </w:rPr>
        <w:pPrChange w:id="6961" w:author="admin" w:date="2016-10-25T15:42:00Z">
          <w:pPr>
            <w:pStyle w:val="af6"/>
            <w:numPr>
              <w:numId w:val="25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6962" w:author="admin" w:date="2016-10-25T16:11:00Z">
        <w:r>
          <w:rPr>
            <w:rFonts w:ascii="Times New Roman" w:hAnsi="Times New Roman" w:hint="eastAsia"/>
          </w:rPr>
          <w:t>2</w:t>
        </w:r>
        <w:r>
          <w:rPr>
            <w:rFonts w:ascii="Times New Roman" w:hAnsi="Times New Roman" w:hint="eastAsia"/>
          </w:rPr>
          <w:t>、</w:t>
        </w:r>
      </w:ins>
      <w:ins w:id="6963" w:author="admin" w:date="2016-10-25T15:19:00Z">
        <w:r w:rsidR="00D634F8" w:rsidRPr="00D634F8">
          <w:rPr>
            <w:rFonts w:ascii="Times New Roman" w:hAnsi="Times New Roman" w:hint="eastAsia"/>
            <w:rPrChange w:id="6964" w:author="admin" w:date="2016-10-25T15:42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弹出</w:t>
        </w:r>
        <w:r w:rsidR="00D634F8" w:rsidRPr="00D634F8">
          <w:rPr>
            <w:rFonts w:ascii="Times New Roman" w:hAnsi="Times New Roman"/>
            <w:rPrChange w:id="6965" w:author="admin" w:date="2016-10-25T15:42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Delete</w:t>
        </w:r>
        <w:r w:rsidR="00D634F8" w:rsidRPr="00D634F8">
          <w:rPr>
            <w:rFonts w:ascii="Times New Roman" w:hAnsi="Times New Roman" w:hint="eastAsia"/>
            <w:rPrChange w:id="6966" w:author="admin" w:date="2016-10-25T15:42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对话框，移动光标选中</w:t>
        </w:r>
        <w:r w:rsidR="00D634F8" w:rsidRPr="00D634F8">
          <w:rPr>
            <w:rFonts w:ascii="Times New Roman" w:hAnsi="Times New Roman"/>
            <w:rPrChange w:id="6967" w:author="admin" w:date="2016-10-25T15:42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OK</w:t>
        </w:r>
        <w:r w:rsidR="00D634F8" w:rsidRPr="00D634F8">
          <w:rPr>
            <w:rFonts w:ascii="Times New Roman" w:hAnsi="Times New Roman" w:hint="eastAsia"/>
            <w:rPrChange w:id="6968" w:author="admin" w:date="2016-10-25T15:42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菜单，</w:t>
        </w:r>
        <w:r w:rsidR="00D634F8" w:rsidRPr="00D634F8">
          <w:rPr>
            <w:rFonts w:ascii="Times New Roman" w:hAnsi="Times New Roman"/>
            <w:rPrChange w:id="6969" w:author="admin" w:date="2016-10-25T15:42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6970" w:author="admin" w:date="2016-10-25T15:42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键确认删除消息</w:t>
        </w:r>
      </w:ins>
      <w:ins w:id="6971" w:author="admin" w:date="2016-10-25T16:11:00Z">
        <w:r>
          <w:rPr>
            <w:rFonts w:ascii="Times New Roman" w:hAnsi="Times New Roman" w:hint="eastAsia"/>
          </w:rPr>
          <w:t>，</w:t>
        </w:r>
      </w:ins>
      <w:ins w:id="6972" w:author="admin" w:date="2016-10-25T15:19:00Z">
        <w:r w:rsidR="00D634F8" w:rsidRPr="00D634F8">
          <w:rPr>
            <w:rFonts w:ascii="Times New Roman" w:hAnsi="Times New Roman" w:hint="eastAsia"/>
            <w:rPrChange w:id="6973" w:author="admin" w:date="2016-10-25T15:42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6974" w:author="admin" w:date="2016-10-25T15:42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6975" w:author="admin" w:date="2016-10-25T15:42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 xml:space="preserve"> REF _Ref460333103 \h 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6976" w:author="admin" w:date="2016-10-25T15:42:00Z">
            <w:rPr>
              <w:rFonts w:ascii="Times New Roman" w:hAnsi="Times New Roman"/>
            </w:rPr>
          </w:rPrChange>
        </w:rPr>
      </w:r>
      <w:ins w:id="6977" w:author="admin" w:date="2016-10-25T15:19:00Z">
        <w:r w:rsidR="00D634F8" w:rsidRPr="00D634F8">
          <w:rPr>
            <w:rFonts w:ascii="Times New Roman" w:hAnsi="Times New Roman"/>
            <w:rPrChange w:id="6978" w:author="admin" w:date="2016-10-25T15:42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6979" w:author="admin" w:date="2016-10-27T15:32:00Z">
        <w:r w:rsidR="00D634F8" w:rsidRPr="00D634F8">
          <w:rPr>
            <w:rFonts w:ascii="Times New Roman" w:hAnsi="Times New Roman" w:hint="eastAsia"/>
            <w:rPrChange w:id="6980" w:author="admin" w:date="2016-10-27T15:3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6981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253</w:t>
        </w:r>
      </w:ins>
      <w:ins w:id="6982" w:author="admin" w:date="2016-10-25T15:19:00Z">
        <w:r w:rsidR="00D634F8" w:rsidRPr="00D634F8">
          <w:rPr>
            <w:rFonts w:ascii="Times New Roman" w:hAnsi="Times New Roman"/>
            <w:rPrChange w:id="6983" w:author="admin" w:date="2016-10-25T15:42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 w:rsidR="00D634F8" w:rsidRPr="00D634F8">
          <w:rPr>
            <w:rFonts w:ascii="Times New Roman" w:hAnsi="Times New Roman" w:hint="eastAsia"/>
            <w:rPrChange w:id="6984" w:author="admin" w:date="2016-10-25T15:42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所示</w:t>
        </w:r>
      </w:ins>
      <w:ins w:id="6985" w:author="admin" w:date="2016-10-26T09:15:00Z">
        <w:r w:rsidR="0002528A">
          <w:rPr>
            <w:rFonts w:ascii="Times New Roman" w:hAnsi="Times New Roman" w:hint="eastAsia"/>
          </w:rPr>
          <w:t>。</w:t>
        </w:r>
      </w:ins>
    </w:p>
    <w:p w:rsidR="00EC62FF" w:rsidRDefault="009601CD" w:rsidP="007111D4">
      <w:pPr>
        <w:widowControl/>
        <w:spacing w:beforeLines="50" w:after="0" w:line="360" w:lineRule="auto"/>
        <w:jc w:val="center"/>
        <w:rPr>
          <w:ins w:id="6986" w:author="admin" w:date="2016-10-25T15:19:00Z"/>
          <w:kern w:val="0"/>
          <w:sz w:val="24"/>
          <w:szCs w:val="24"/>
          <w:rPrChange w:id="6987" w:author="admin" w:date="2016-10-27T16:02:00Z">
            <w:rPr>
              <w:ins w:id="6988" w:author="admin" w:date="2016-10-25T15:19:00Z"/>
            </w:rPr>
          </w:rPrChange>
        </w:rPr>
        <w:pPrChange w:id="6989" w:author="admin" w:date="2016-10-31T15:42:00Z">
          <w:pPr>
            <w:jc w:val="center"/>
          </w:pPr>
        </w:pPrChange>
      </w:pPr>
      <w:ins w:id="6990" w:author="admin" w:date="2016-10-25T15:19:00Z">
        <w:r w:rsidRPr="004F7AF4">
          <w:rPr>
            <w:kern w:val="0"/>
            <w:sz w:val="24"/>
            <w:szCs w:val="24"/>
            <w:rPrChange w:id="6991" w:author="admin" w:date="2016-10-27T16:02:00Z">
              <w:rPr>
                <w:kern w:val="0"/>
                <w:sz w:val="24"/>
                <w:szCs w:val="24"/>
              </w:rPr>
            </w:rPrChange>
          </w:rPr>
          <w:object w:dxaOrig="5874" w:dyaOrig="4459">
            <v:shape id="_x0000_i1039" type="#_x0000_t75" style="width:257.45pt;height:196.35pt" o:ole="">
              <v:imagedata r:id="rId324" o:title=""/>
            </v:shape>
            <o:OLEObject Type="Embed" ProgID="Visio.Drawing.11" ShapeID="_x0000_i1039" DrawAspect="Content" ObjectID="_1539436273" r:id="rId325"/>
          </w:object>
        </w:r>
      </w:ins>
    </w:p>
    <w:p w:rsidR="00EC62FF" w:rsidRDefault="00D634F8" w:rsidP="007111D4">
      <w:pPr>
        <w:pStyle w:val="af5"/>
        <w:spacing w:afterLines="50"/>
        <w:rPr>
          <w:ins w:id="6992" w:author="admin" w:date="2016-10-25T15:19:00Z"/>
          <w:rPrChange w:id="6993" w:author="admin" w:date="2016-10-26T11:13:00Z">
            <w:rPr>
              <w:ins w:id="6994" w:author="admin" w:date="2016-10-25T15:19:00Z"/>
              <w:color w:val="000080"/>
            </w:rPr>
          </w:rPrChange>
        </w:rPr>
        <w:pPrChange w:id="6995" w:author="admin" w:date="2016-10-31T15:42:00Z">
          <w:pPr>
            <w:jc w:val="center"/>
          </w:pPr>
        </w:pPrChange>
      </w:pPr>
      <w:bookmarkStart w:id="6996" w:name="_Ref460333103"/>
      <w:ins w:id="6997" w:author="admin" w:date="2016-10-25T15:19:00Z">
        <w:r w:rsidRPr="00D634F8">
          <w:rPr>
            <w:rFonts w:hint="eastAsia"/>
            <w:rPrChange w:id="6998" w:author="admin" w:date="2016-10-26T11:13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</w:ins>
      <w:ins w:id="6999" w:author="admin" w:date="2016-10-26T10:16:00Z">
        <w:r w:rsidRPr="00D634F8">
          <w:rPr>
            <w:rPrChange w:id="7000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7001" w:author="admin" w:date="2016-10-25T15:19:00Z">
        <w:r w:rsidRPr="00D634F8">
          <w:rPr>
            <w:rPrChange w:id="7002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begin"/>
        </w:r>
        <w:r w:rsidRPr="00D634F8">
          <w:rPr>
            <w:rPrChange w:id="7003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7004" w:author="admin" w:date="2016-10-26T11:13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instrText>图</w:instrText>
        </w:r>
        <w:r w:rsidRPr="00D634F8">
          <w:rPr>
            <w:rPrChange w:id="7005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 \* ARABIC</w:instrText>
        </w:r>
        <w:r w:rsidRPr="00D634F8">
          <w:rPr>
            <w:rPrChange w:id="7006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separate"/>
        </w:r>
      </w:ins>
      <w:ins w:id="7007" w:author="admin" w:date="2016-10-27T15:32:00Z">
        <w:r w:rsidR="00415D72">
          <w:t>253</w:t>
        </w:r>
      </w:ins>
      <w:ins w:id="7008" w:author="admin" w:date="2016-10-25T15:19:00Z">
        <w:r w:rsidRPr="00D634F8">
          <w:rPr>
            <w:rPrChange w:id="7009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end"/>
        </w:r>
        <w:bookmarkEnd w:id="6996"/>
        <w:r w:rsidRPr="00D634F8">
          <w:rPr>
            <w:rPrChange w:id="7010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7011" w:author="admin" w:date="2016-10-26T10:16:00Z">
        <w:r w:rsidRPr="00D634F8">
          <w:rPr>
            <w:rPrChange w:id="7012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7013" w:author="admin" w:date="2016-10-25T15:19:00Z">
        <w:r w:rsidRPr="00D634F8">
          <w:rPr>
            <w:rPrChange w:id="7014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>MESSAGES INBOX</w:t>
        </w:r>
        <w:r w:rsidRPr="00D634F8">
          <w:rPr>
            <w:rFonts w:hint="eastAsia"/>
            <w:rPrChange w:id="7015" w:author="admin" w:date="2016-10-26T11:13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界面删除消息</w:t>
        </w:r>
      </w:ins>
    </w:p>
    <w:p w:rsidR="00EC62FF" w:rsidRDefault="00D634F8">
      <w:pPr>
        <w:rPr>
          <w:ins w:id="7016" w:author="admin" w:date="2016-10-25T15:19:00Z"/>
          <w:rPrChange w:id="7017" w:author="admin" w:date="2016-10-25T15:49:00Z">
            <w:rPr>
              <w:ins w:id="7018" w:author="admin" w:date="2016-10-25T15:19:00Z"/>
            </w:rPr>
          </w:rPrChange>
        </w:rPr>
        <w:pPrChange w:id="7019" w:author="admin" w:date="2016-10-25T15:49:00Z">
          <w:pPr>
            <w:pStyle w:val="41"/>
            <w:keepNext w:val="0"/>
            <w:keepLines w:val="0"/>
            <w:widowControl/>
            <w:numPr>
              <w:ilvl w:val="3"/>
            </w:numPr>
            <w:adjustRightInd w:val="0"/>
            <w:snapToGrid w:val="0"/>
            <w:spacing w:before="120" w:after="120" w:line="360" w:lineRule="atLeast"/>
            <w:textAlignment w:val="baseline"/>
          </w:pPr>
        </w:pPrChange>
      </w:pPr>
      <w:ins w:id="7020" w:author="admin" w:date="2016-10-25T15:19:00Z">
        <w:r w:rsidRPr="00D634F8">
          <w:rPr>
            <w:rFonts w:hint="eastAsia"/>
            <w:b/>
            <w:rPrChange w:id="7021" w:author="admin" w:date="2016-10-25T15:49:00Z">
              <w:rPr>
                <w:rFonts w:hint="eastAsia"/>
                <w:i/>
                <w:iCs/>
                <w:color w:val="0000FF"/>
                <w:u w:val="single"/>
              </w:rPr>
            </w:rPrChange>
          </w:rPr>
          <w:t>导出消息</w:t>
        </w:r>
      </w:ins>
    </w:p>
    <w:p w:rsidR="00EC62FF" w:rsidRDefault="0067413A">
      <w:pPr>
        <w:spacing w:before="0" w:after="0" w:line="360" w:lineRule="auto"/>
        <w:ind w:firstLineChars="200" w:firstLine="420"/>
        <w:rPr>
          <w:ins w:id="7022" w:author="admin" w:date="2016-10-25T15:19:00Z"/>
          <w:rFonts w:ascii="Times New Roman" w:hAnsi="Times New Roman"/>
          <w:rPrChange w:id="7023" w:author="admin" w:date="2016-10-25T15:42:00Z">
            <w:rPr>
              <w:ins w:id="7024" w:author="admin" w:date="2016-10-25T15:19:00Z"/>
            </w:rPr>
          </w:rPrChange>
        </w:rPr>
        <w:pPrChange w:id="7025" w:author="admin" w:date="2016-10-25T15:42:00Z">
          <w:pPr>
            <w:pStyle w:val="af6"/>
            <w:numPr>
              <w:numId w:val="26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7026" w:author="admin" w:date="2016-10-25T16:11:00Z">
        <w:r>
          <w:rPr>
            <w:rFonts w:ascii="Times New Roman" w:hAnsi="Times New Roman" w:hint="eastAsia"/>
          </w:rPr>
          <w:t>1</w:t>
        </w:r>
        <w:r>
          <w:rPr>
            <w:rFonts w:ascii="Times New Roman" w:hAnsi="Times New Roman" w:hint="eastAsia"/>
          </w:rPr>
          <w:t>、</w:t>
        </w:r>
      </w:ins>
      <w:ins w:id="7027" w:author="admin" w:date="2016-10-25T15:19:00Z">
        <w:r w:rsidR="00D634F8" w:rsidRPr="00D634F8">
          <w:rPr>
            <w:rFonts w:ascii="Times New Roman" w:hAnsi="Times New Roman" w:hint="eastAsia"/>
            <w:rPrChange w:id="7028" w:author="admin" w:date="2016-10-25T15:42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插入</w:t>
        </w:r>
        <w:r w:rsidR="00D634F8" w:rsidRPr="00D634F8">
          <w:rPr>
            <w:rFonts w:ascii="Times New Roman" w:hAnsi="Times New Roman"/>
            <w:rPrChange w:id="7029" w:author="admin" w:date="2016-10-25T15:42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U</w:t>
        </w:r>
        <w:r>
          <w:rPr>
            <w:rFonts w:ascii="Times New Roman" w:hAnsi="Times New Roman"/>
          </w:rPr>
          <w:t>盘</w:t>
        </w:r>
      </w:ins>
      <w:ins w:id="7030" w:author="admin" w:date="2016-10-25T16:11:00Z">
        <w:r>
          <w:rPr>
            <w:rFonts w:ascii="Times New Roman" w:hAnsi="Times New Roman" w:hint="eastAsia"/>
          </w:rPr>
          <w:t>；</w:t>
        </w:r>
      </w:ins>
    </w:p>
    <w:p w:rsidR="00EC62FF" w:rsidRDefault="0067413A">
      <w:pPr>
        <w:spacing w:before="0" w:after="0" w:line="360" w:lineRule="auto"/>
        <w:ind w:firstLineChars="200" w:firstLine="420"/>
        <w:rPr>
          <w:ins w:id="7031" w:author="admin" w:date="2016-10-25T15:19:00Z"/>
          <w:rFonts w:ascii="Times New Roman" w:hAnsi="Times New Roman"/>
          <w:rPrChange w:id="7032" w:author="admin" w:date="2016-10-25T15:42:00Z">
            <w:rPr>
              <w:ins w:id="7033" w:author="admin" w:date="2016-10-25T15:19:00Z"/>
            </w:rPr>
          </w:rPrChange>
        </w:rPr>
        <w:pPrChange w:id="7034" w:author="admin" w:date="2016-10-25T15:42:00Z">
          <w:pPr>
            <w:pStyle w:val="af6"/>
            <w:numPr>
              <w:numId w:val="26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7035" w:author="admin" w:date="2016-10-25T16:12:00Z">
        <w:r>
          <w:rPr>
            <w:rFonts w:ascii="Times New Roman" w:hAnsi="Times New Roman" w:hint="eastAsia"/>
          </w:rPr>
          <w:t>2</w:t>
        </w:r>
        <w:r>
          <w:rPr>
            <w:rFonts w:ascii="Times New Roman" w:hAnsi="Times New Roman" w:hint="eastAsia"/>
          </w:rPr>
          <w:t>、</w:t>
        </w:r>
      </w:ins>
      <w:ins w:id="7036" w:author="admin" w:date="2016-10-25T15:19:00Z">
        <w:r w:rsidR="00D634F8" w:rsidRPr="00D634F8">
          <w:rPr>
            <w:rFonts w:ascii="Times New Roman" w:hAnsi="Times New Roman" w:hint="eastAsia"/>
            <w:rPrChange w:id="7037" w:author="admin" w:date="2016-10-25T15:42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进入</w:t>
        </w:r>
        <w:r w:rsidR="00D634F8" w:rsidRPr="00D634F8">
          <w:rPr>
            <w:rFonts w:ascii="Times New Roman" w:hAnsi="Times New Roman"/>
            <w:rPrChange w:id="7038" w:author="admin" w:date="2016-10-25T15:42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MESSAGES INBOX</w:t>
        </w:r>
        <w:r>
          <w:rPr>
            <w:rFonts w:ascii="Times New Roman" w:hAnsi="Times New Roman" w:hint="eastAsia"/>
          </w:rPr>
          <w:t>界面，移动键盘上下键，光标选中需要导出的消息</w:t>
        </w:r>
      </w:ins>
      <w:ins w:id="7039" w:author="admin" w:date="2016-10-26T09:16:00Z">
        <w:r w:rsidR="0002528A">
          <w:rPr>
            <w:rFonts w:ascii="Times New Roman" w:hAnsi="Times New Roman" w:hint="eastAsia"/>
          </w:rPr>
          <w:t>，</w:t>
        </w:r>
      </w:ins>
      <w:ins w:id="7040" w:author="admin" w:date="2016-10-25T15:19:00Z">
        <w:r w:rsidR="00D634F8" w:rsidRPr="00D634F8">
          <w:rPr>
            <w:rFonts w:ascii="Times New Roman" w:hAnsi="Times New Roman" w:hint="eastAsia"/>
            <w:rPrChange w:id="7041" w:author="admin" w:date="2016-10-25T15:42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移动键盘左右键选中</w:t>
        </w:r>
        <w:r w:rsidR="00D634F8" w:rsidRPr="00D634F8">
          <w:rPr>
            <w:rFonts w:ascii="Times New Roman" w:hAnsi="Times New Roman"/>
            <w:rPrChange w:id="7042" w:author="admin" w:date="2016-10-25T15:42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Export</w:t>
        </w:r>
        <w:r w:rsidR="00D634F8" w:rsidRPr="00D634F8">
          <w:rPr>
            <w:rFonts w:ascii="Times New Roman" w:hAnsi="Times New Roman" w:hint="eastAsia"/>
            <w:rPrChange w:id="7043" w:author="admin" w:date="2016-10-25T15:42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菜单后单击</w:t>
        </w:r>
        <w:r w:rsidR="00D634F8" w:rsidRPr="00D634F8">
          <w:rPr>
            <w:rFonts w:ascii="Times New Roman" w:hAnsi="Times New Roman"/>
            <w:rPrChange w:id="7044" w:author="admin" w:date="2016-10-25T15:42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7045" w:author="admin" w:date="2016-10-25T15:42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键，或使用键盘</w:t>
        </w:r>
        <w:r w:rsidR="00D634F8" w:rsidRPr="00D634F8">
          <w:rPr>
            <w:rFonts w:ascii="Times New Roman" w:hAnsi="Times New Roman"/>
            <w:rPrChange w:id="7046" w:author="admin" w:date="2016-10-25T15:42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ALT+E</w:t>
        </w:r>
        <w:r w:rsidR="00D634F8" w:rsidRPr="00D634F8">
          <w:rPr>
            <w:rFonts w:ascii="Times New Roman" w:hAnsi="Times New Roman" w:hint="eastAsia"/>
            <w:rPrChange w:id="7047" w:author="admin" w:date="2016-10-25T15:42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快捷键，进入文件管理对话框</w:t>
        </w:r>
        <w:r w:rsidR="00D634F8" w:rsidRPr="00D634F8">
          <w:rPr>
            <w:rFonts w:ascii="Times New Roman" w:hAnsi="Times New Roman"/>
            <w:rPrChange w:id="7048" w:author="admin" w:date="2016-10-25T15:42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 xml:space="preserve"> (</w:t>
        </w:r>
        <w:r w:rsidR="00D634F8" w:rsidRPr="00D634F8">
          <w:rPr>
            <w:rFonts w:ascii="Times New Roman" w:hAnsi="Times New Roman" w:hint="eastAsia"/>
            <w:rPrChange w:id="7049" w:author="admin" w:date="2016-10-25T15:42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当前目录为</w:t>
        </w:r>
        <w:r w:rsidR="00D634F8" w:rsidRPr="00D634F8">
          <w:rPr>
            <w:rFonts w:ascii="Times New Roman" w:hAnsi="Times New Roman"/>
            <w:rPrChange w:id="7050" w:author="admin" w:date="2016-10-25T15:42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U</w:t>
        </w:r>
        <w:r w:rsidR="00D634F8" w:rsidRPr="00D634F8">
          <w:rPr>
            <w:rFonts w:ascii="Times New Roman" w:hAnsi="Times New Roman" w:hint="eastAsia"/>
            <w:rPrChange w:id="7051" w:author="admin" w:date="2016-10-25T15:42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盘根目录</w:t>
        </w:r>
        <w:r w:rsidR="00D634F8" w:rsidRPr="00D634F8">
          <w:rPr>
            <w:rFonts w:ascii="Times New Roman" w:hAnsi="Times New Roman"/>
            <w:rPrChange w:id="7052" w:author="admin" w:date="2016-10-25T15:42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)</w:t>
        </w:r>
      </w:ins>
      <w:ins w:id="7053" w:author="admin" w:date="2016-10-25T16:12:00Z">
        <w:r>
          <w:rPr>
            <w:rFonts w:ascii="Times New Roman" w:hAnsi="Times New Roman" w:hint="eastAsia"/>
          </w:rPr>
          <w:t>，</w:t>
        </w:r>
      </w:ins>
      <w:ins w:id="7054" w:author="admin" w:date="2016-10-25T15:19:00Z">
        <w:r w:rsidR="00D634F8" w:rsidRPr="00D634F8">
          <w:rPr>
            <w:rFonts w:ascii="Times New Roman" w:hAnsi="Times New Roman" w:hint="eastAsia"/>
            <w:rPrChange w:id="7055" w:author="admin" w:date="2016-10-25T15:42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7056" w:author="admin" w:date="2016-10-25T15:42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7057" w:author="admin" w:date="2016-10-25T15:42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_Ref460333638 \h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7058" w:author="admin" w:date="2016-10-25T15:42:00Z">
            <w:rPr>
              <w:rFonts w:ascii="Times New Roman" w:hAnsi="Times New Roman"/>
            </w:rPr>
          </w:rPrChange>
        </w:rPr>
      </w:r>
      <w:ins w:id="7059" w:author="admin" w:date="2016-10-25T15:19:00Z">
        <w:r w:rsidR="00D634F8" w:rsidRPr="00D634F8">
          <w:rPr>
            <w:rFonts w:ascii="Times New Roman" w:hAnsi="Times New Roman"/>
            <w:rPrChange w:id="7060" w:author="admin" w:date="2016-10-25T15:42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7061" w:author="admin" w:date="2016-10-27T15:32:00Z">
        <w:r w:rsidR="00D634F8" w:rsidRPr="00D634F8">
          <w:rPr>
            <w:rFonts w:ascii="Times New Roman" w:hAnsi="Times New Roman" w:hint="eastAsia"/>
            <w:rPrChange w:id="7062" w:author="admin" w:date="2016-10-27T15:3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7063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254</w:t>
        </w:r>
      </w:ins>
      <w:ins w:id="7064" w:author="admin" w:date="2016-10-25T15:19:00Z">
        <w:r w:rsidR="00D634F8" w:rsidRPr="00D634F8">
          <w:rPr>
            <w:rFonts w:ascii="Times New Roman" w:hAnsi="Times New Roman"/>
            <w:rPrChange w:id="7065" w:author="admin" w:date="2016-10-25T15:42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>
          <w:rPr>
            <w:rFonts w:ascii="Times New Roman" w:hAnsi="Times New Roman" w:hint="eastAsia"/>
          </w:rPr>
          <w:t>所示</w:t>
        </w:r>
      </w:ins>
      <w:ins w:id="7066" w:author="admin" w:date="2016-10-25T16:12:00Z">
        <w:r>
          <w:rPr>
            <w:rFonts w:ascii="Times New Roman" w:hAnsi="Times New Roman" w:hint="eastAsia"/>
          </w:rPr>
          <w:t>；</w:t>
        </w:r>
      </w:ins>
    </w:p>
    <w:p w:rsidR="00EC62FF" w:rsidRDefault="009601CD" w:rsidP="007111D4">
      <w:pPr>
        <w:widowControl/>
        <w:spacing w:beforeLines="50" w:after="0" w:line="360" w:lineRule="auto"/>
        <w:jc w:val="center"/>
        <w:rPr>
          <w:ins w:id="7067" w:author="admin" w:date="2016-10-25T15:19:00Z"/>
          <w:kern w:val="0"/>
          <w:sz w:val="24"/>
          <w:szCs w:val="24"/>
          <w:rPrChange w:id="7068" w:author="admin" w:date="2016-10-27T16:02:00Z">
            <w:rPr>
              <w:ins w:id="7069" w:author="admin" w:date="2016-10-25T15:19:00Z"/>
            </w:rPr>
          </w:rPrChange>
        </w:rPr>
        <w:pPrChange w:id="7070" w:author="admin" w:date="2016-10-31T15:42:00Z">
          <w:pPr>
            <w:jc w:val="center"/>
          </w:pPr>
        </w:pPrChange>
      </w:pPr>
      <w:ins w:id="7071" w:author="admin" w:date="2016-10-25T15:19:00Z">
        <w:r w:rsidRPr="004F7AF4">
          <w:rPr>
            <w:kern w:val="0"/>
            <w:sz w:val="24"/>
            <w:szCs w:val="24"/>
            <w:rPrChange w:id="7072" w:author="admin" w:date="2016-10-27T16:02:00Z">
              <w:rPr>
                <w:kern w:val="0"/>
                <w:sz w:val="24"/>
                <w:szCs w:val="24"/>
              </w:rPr>
            </w:rPrChange>
          </w:rPr>
          <w:object w:dxaOrig="10178" w:dyaOrig="6707">
            <v:shape id="_x0000_i1040" type="#_x0000_t75" style="width:255.8pt;height:168.55pt" o:ole="">
              <v:imagedata r:id="rId326" o:title=""/>
            </v:shape>
            <o:OLEObject Type="Embed" ProgID="Visio.Drawing.11" ShapeID="_x0000_i1040" DrawAspect="Content" ObjectID="_1539436274" r:id="rId327"/>
          </w:object>
        </w:r>
      </w:ins>
    </w:p>
    <w:p w:rsidR="00EC62FF" w:rsidRDefault="00D634F8" w:rsidP="007111D4">
      <w:pPr>
        <w:pStyle w:val="af5"/>
        <w:spacing w:afterLines="50"/>
        <w:rPr>
          <w:ins w:id="7073" w:author="admin" w:date="2016-10-25T15:19:00Z"/>
          <w:rPrChange w:id="7074" w:author="admin" w:date="2016-10-26T11:13:00Z">
            <w:rPr>
              <w:ins w:id="7075" w:author="admin" w:date="2016-10-25T15:19:00Z"/>
              <w:color w:val="000080"/>
            </w:rPr>
          </w:rPrChange>
        </w:rPr>
        <w:pPrChange w:id="7076" w:author="admin" w:date="2016-10-31T15:42:00Z">
          <w:pPr>
            <w:jc w:val="center"/>
          </w:pPr>
        </w:pPrChange>
      </w:pPr>
      <w:bookmarkStart w:id="7077" w:name="_Ref460333638"/>
      <w:ins w:id="7078" w:author="admin" w:date="2016-10-25T15:19:00Z">
        <w:r w:rsidRPr="00D634F8">
          <w:rPr>
            <w:rFonts w:hint="eastAsia"/>
            <w:rPrChange w:id="7079" w:author="admin" w:date="2016-10-26T11:13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</w:ins>
      <w:ins w:id="7080" w:author="admin" w:date="2016-10-26T10:16:00Z">
        <w:r w:rsidRPr="00D634F8">
          <w:rPr>
            <w:rPrChange w:id="7081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7082" w:author="admin" w:date="2016-10-25T15:19:00Z">
        <w:r w:rsidRPr="00D634F8">
          <w:rPr>
            <w:rPrChange w:id="7083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begin"/>
        </w:r>
        <w:r w:rsidRPr="00D634F8">
          <w:rPr>
            <w:rPrChange w:id="7084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7085" w:author="admin" w:date="2016-10-26T11:13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instrText>图</w:instrText>
        </w:r>
        <w:r w:rsidRPr="00D634F8">
          <w:rPr>
            <w:rPrChange w:id="7086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 \* ARABIC</w:instrText>
        </w:r>
        <w:r w:rsidRPr="00D634F8">
          <w:rPr>
            <w:rPrChange w:id="7087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separate"/>
        </w:r>
      </w:ins>
      <w:ins w:id="7088" w:author="admin" w:date="2016-10-27T15:32:00Z">
        <w:r w:rsidR="00415D72">
          <w:t>254</w:t>
        </w:r>
      </w:ins>
      <w:ins w:id="7089" w:author="admin" w:date="2016-10-25T15:19:00Z">
        <w:r w:rsidRPr="00D634F8">
          <w:rPr>
            <w:rPrChange w:id="7090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end"/>
        </w:r>
      </w:ins>
      <w:bookmarkEnd w:id="7077"/>
      <w:ins w:id="7091" w:author="admin" w:date="2016-10-26T10:16:00Z">
        <w:r w:rsidRPr="00D634F8">
          <w:rPr>
            <w:rPrChange w:id="7092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 </w:t>
        </w:r>
      </w:ins>
      <w:ins w:id="7093" w:author="admin" w:date="2016-10-25T15:19:00Z">
        <w:r w:rsidRPr="00D634F8">
          <w:rPr>
            <w:rFonts w:hint="eastAsia"/>
            <w:rPrChange w:id="7094" w:author="admin" w:date="2016-10-26T11:13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文件管理对话框</w:t>
        </w:r>
      </w:ins>
    </w:p>
    <w:p w:rsidR="00EC62FF" w:rsidRDefault="0067413A">
      <w:pPr>
        <w:spacing w:before="0" w:after="0" w:line="360" w:lineRule="auto"/>
        <w:ind w:firstLineChars="200" w:firstLine="420"/>
        <w:rPr>
          <w:ins w:id="7095" w:author="admin" w:date="2016-10-25T15:19:00Z"/>
          <w:rFonts w:ascii="Times New Roman" w:hAnsi="Times New Roman"/>
          <w:rPrChange w:id="7096" w:author="admin" w:date="2016-10-25T15:42:00Z">
            <w:rPr>
              <w:ins w:id="7097" w:author="admin" w:date="2016-10-25T15:19:00Z"/>
            </w:rPr>
          </w:rPrChange>
        </w:rPr>
        <w:pPrChange w:id="7098" w:author="admin" w:date="2016-10-25T15:42:00Z">
          <w:pPr>
            <w:pStyle w:val="af6"/>
            <w:numPr>
              <w:numId w:val="26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7099" w:author="admin" w:date="2016-10-25T16:12:00Z">
        <w:r>
          <w:rPr>
            <w:rFonts w:ascii="Times New Roman" w:hAnsi="Times New Roman" w:hint="eastAsia"/>
          </w:rPr>
          <w:t>3</w:t>
        </w:r>
        <w:r>
          <w:rPr>
            <w:rFonts w:ascii="Times New Roman" w:hAnsi="Times New Roman" w:hint="eastAsia"/>
          </w:rPr>
          <w:t>、</w:t>
        </w:r>
      </w:ins>
      <w:ins w:id="7100" w:author="admin" w:date="2016-10-25T15:19:00Z">
        <w:r w:rsidR="00D634F8" w:rsidRPr="00D634F8">
          <w:rPr>
            <w:rFonts w:ascii="Times New Roman" w:hAnsi="Times New Roman" w:hint="eastAsia"/>
            <w:rPrChange w:id="7101" w:author="admin" w:date="2016-10-25T15:42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输入导出文件名或选择默认文件名，</w:t>
        </w:r>
        <w:r w:rsidR="00D634F8" w:rsidRPr="00D634F8">
          <w:rPr>
            <w:rFonts w:ascii="Times New Roman" w:hAnsi="Times New Roman"/>
            <w:rPrChange w:id="7102" w:author="admin" w:date="2016-10-25T15:42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>
          <w:rPr>
            <w:rFonts w:ascii="Times New Roman" w:hAnsi="Times New Roman" w:hint="eastAsia"/>
          </w:rPr>
          <w:t>键确认</w:t>
        </w:r>
      </w:ins>
      <w:ins w:id="7103" w:author="admin" w:date="2016-10-25T16:12:00Z">
        <w:r>
          <w:rPr>
            <w:rFonts w:ascii="Times New Roman" w:hAnsi="Times New Roman" w:hint="eastAsia"/>
          </w:rPr>
          <w:t>，</w:t>
        </w:r>
      </w:ins>
      <w:ins w:id="7104" w:author="admin" w:date="2016-10-25T15:19:00Z">
        <w:r w:rsidR="00D634F8" w:rsidRPr="00D634F8">
          <w:rPr>
            <w:rFonts w:ascii="Times New Roman" w:hAnsi="Times New Roman" w:hint="eastAsia"/>
            <w:rPrChange w:id="7105" w:author="admin" w:date="2016-10-25T15:42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7106" w:author="admin" w:date="2016-10-25T15:42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7107" w:author="admin" w:date="2016-10-25T15:42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_Ref460333790 \h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7108" w:author="admin" w:date="2016-10-25T15:42:00Z">
            <w:rPr>
              <w:rFonts w:ascii="Times New Roman" w:hAnsi="Times New Roman"/>
            </w:rPr>
          </w:rPrChange>
        </w:rPr>
      </w:r>
      <w:ins w:id="7109" w:author="admin" w:date="2016-10-25T15:19:00Z">
        <w:r w:rsidR="00D634F8" w:rsidRPr="00D634F8">
          <w:rPr>
            <w:rFonts w:ascii="Times New Roman" w:hAnsi="Times New Roman"/>
            <w:rPrChange w:id="7110" w:author="admin" w:date="2016-10-25T15:42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7111" w:author="admin" w:date="2016-10-27T15:32:00Z">
        <w:r w:rsidR="00D634F8" w:rsidRPr="00D634F8">
          <w:rPr>
            <w:rFonts w:ascii="Times New Roman" w:hAnsi="Times New Roman" w:hint="eastAsia"/>
            <w:rPrChange w:id="7112" w:author="admin" w:date="2016-10-27T15:3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7113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255</w:t>
        </w:r>
      </w:ins>
      <w:ins w:id="7114" w:author="admin" w:date="2016-10-25T15:19:00Z">
        <w:r w:rsidR="00D634F8" w:rsidRPr="00D634F8">
          <w:rPr>
            <w:rFonts w:ascii="Times New Roman" w:hAnsi="Times New Roman"/>
            <w:rPrChange w:id="7115" w:author="admin" w:date="2016-10-25T15:42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>
          <w:rPr>
            <w:rFonts w:ascii="Times New Roman" w:hAnsi="Times New Roman" w:hint="eastAsia"/>
          </w:rPr>
          <w:t>所示</w:t>
        </w:r>
      </w:ins>
      <w:ins w:id="7116" w:author="admin" w:date="2016-10-25T16:12:00Z">
        <w:r>
          <w:rPr>
            <w:rFonts w:ascii="Times New Roman" w:hAnsi="Times New Roman" w:hint="eastAsia"/>
          </w:rPr>
          <w:t>；</w:t>
        </w:r>
      </w:ins>
    </w:p>
    <w:p w:rsidR="00EC62FF" w:rsidRDefault="009601CD" w:rsidP="007111D4">
      <w:pPr>
        <w:widowControl/>
        <w:spacing w:beforeLines="50" w:after="0" w:line="360" w:lineRule="auto"/>
        <w:jc w:val="center"/>
        <w:rPr>
          <w:ins w:id="7117" w:author="admin" w:date="2016-10-25T15:19:00Z"/>
          <w:kern w:val="0"/>
          <w:sz w:val="24"/>
          <w:szCs w:val="24"/>
          <w:rPrChange w:id="7118" w:author="admin" w:date="2016-10-27T16:02:00Z">
            <w:rPr>
              <w:ins w:id="7119" w:author="admin" w:date="2016-10-25T15:19:00Z"/>
            </w:rPr>
          </w:rPrChange>
        </w:rPr>
        <w:pPrChange w:id="7120" w:author="admin" w:date="2016-10-31T15:42:00Z">
          <w:pPr>
            <w:jc w:val="center"/>
          </w:pPr>
        </w:pPrChange>
      </w:pPr>
      <w:ins w:id="7121" w:author="admin" w:date="2016-10-25T15:19:00Z">
        <w:r w:rsidRPr="004F7AF4">
          <w:rPr>
            <w:kern w:val="0"/>
            <w:sz w:val="24"/>
            <w:szCs w:val="24"/>
            <w:rPrChange w:id="7122" w:author="admin" w:date="2016-10-27T16:02:00Z">
              <w:rPr>
                <w:kern w:val="0"/>
                <w:sz w:val="24"/>
                <w:szCs w:val="24"/>
              </w:rPr>
            </w:rPrChange>
          </w:rPr>
          <w:object w:dxaOrig="10178" w:dyaOrig="6707">
            <v:shape id="_x0000_i1041" type="#_x0000_t75" style="width:255.8pt;height:168.55pt" o:ole="">
              <v:imagedata r:id="rId328" o:title=""/>
            </v:shape>
            <o:OLEObject Type="Embed" ProgID="Visio.Drawing.11" ShapeID="_x0000_i1041" DrawAspect="Content" ObjectID="_1539436275" r:id="rId329"/>
          </w:object>
        </w:r>
      </w:ins>
    </w:p>
    <w:p w:rsidR="00EC62FF" w:rsidRDefault="00D634F8" w:rsidP="007111D4">
      <w:pPr>
        <w:pStyle w:val="af5"/>
        <w:spacing w:afterLines="50"/>
        <w:rPr>
          <w:ins w:id="7123" w:author="admin" w:date="2016-10-25T15:19:00Z"/>
          <w:rPrChange w:id="7124" w:author="admin" w:date="2016-10-26T11:13:00Z">
            <w:rPr>
              <w:ins w:id="7125" w:author="admin" w:date="2016-10-25T15:19:00Z"/>
            </w:rPr>
          </w:rPrChange>
        </w:rPr>
        <w:pPrChange w:id="7126" w:author="admin" w:date="2016-10-31T15:42:00Z">
          <w:pPr>
            <w:jc w:val="center"/>
          </w:pPr>
        </w:pPrChange>
      </w:pPr>
      <w:bookmarkStart w:id="7127" w:name="_Ref460333790"/>
      <w:ins w:id="7128" w:author="admin" w:date="2016-10-25T15:19:00Z">
        <w:r w:rsidRPr="00D634F8">
          <w:rPr>
            <w:rFonts w:hint="eastAsia"/>
            <w:rPrChange w:id="7129" w:author="admin" w:date="2016-10-26T11:13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</w:ins>
      <w:ins w:id="7130" w:author="admin" w:date="2016-10-26T10:16:00Z">
        <w:r w:rsidRPr="00D634F8">
          <w:rPr>
            <w:rPrChange w:id="7131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7132" w:author="admin" w:date="2016-10-25T15:19:00Z">
        <w:r w:rsidRPr="00D634F8">
          <w:rPr>
            <w:rPrChange w:id="7133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begin"/>
        </w:r>
        <w:r w:rsidRPr="00D634F8">
          <w:rPr>
            <w:rPrChange w:id="7134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7135" w:author="admin" w:date="2016-10-26T11:13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instrText>图</w:instrText>
        </w:r>
        <w:r w:rsidRPr="00D634F8">
          <w:rPr>
            <w:rPrChange w:id="7136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 \* ARABIC</w:instrText>
        </w:r>
        <w:r w:rsidRPr="00D634F8">
          <w:rPr>
            <w:rPrChange w:id="7137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separate"/>
        </w:r>
      </w:ins>
      <w:ins w:id="7138" w:author="admin" w:date="2016-10-27T15:32:00Z">
        <w:r w:rsidR="00415D72">
          <w:t>255</w:t>
        </w:r>
      </w:ins>
      <w:ins w:id="7139" w:author="admin" w:date="2016-10-25T15:19:00Z">
        <w:r w:rsidRPr="00D634F8">
          <w:rPr>
            <w:rPrChange w:id="7140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end"/>
        </w:r>
      </w:ins>
      <w:bookmarkEnd w:id="7127"/>
      <w:ins w:id="7141" w:author="admin" w:date="2016-10-26T10:16:00Z">
        <w:r w:rsidRPr="00D634F8">
          <w:rPr>
            <w:rPrChange w:id="7142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 </w:t>
        </w:r>
      </w:ins>
      <w:ins w:id="7143" w:author="admin" w:date="2016-10-25T15:19:00Z">
        <w:r w:rsidRPr="00D634F8">
          <w:rPr>
            <w:rFonts w:hint="eastAsia"/>
            <w:rPrChange w:id="7144" w:author="admin" w:date="2016-10-26T11:13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选中系统根目录对话框</w:t>
        </w:r>
      </w:ins>
    </w:p>
    <w:p w:rsidR="00EC62FF" w:rsidRDefault="0067413A">
      <w:pPr>
        <w:spacing w:before="0" w:after="0" w:line="360" w:lineRule="auto"/>
        <w:ind w:firstLineChars="200" w:firstLine="420"/>
        <w:rPr>
          <w:ins w:id="7145" w:author="admin" w:date="2016-10-25T15:19:00Z"/>
          <w:rFonts w:ascii="Times New Roman" w:hAnsi="Times New Roman"/>
          <w:rPrChange w:id="7146" w:author="admin" w:date="2016-10-25T15:42:00Z">
            <w:rPr>
              <w:ins w:id="7147" w:author="admin" w:date="2016-10-25T15:19:00Z"/>
            </w:rPr>
          </w:rPrChange>
        </w:rPr>
        <w:pPrChange w:id="7148" w:author="admin" w:date="2016-10-25T15:42:00Z">
          <w:pPr>
            <w:pStyle w:val="af6"/>
            <w:numPr>
              <w:numId w:val="26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7149" w:author="admin" w:date="2016-10-25T16:12:00Z">
        <w:r>
          <w:rPr>
            <w:rFonts w:ascii="Times New Roman" w:hAnsi="Times New Roman" w:hint="eastAsia"/>
          </w:rPr>
          <w:t>4</w:t>
        </w:r>
        <w:r>
          <w:rPr>
            <w:rFonts w:ascii="Times New Roman" w:hAnsi="Times New Roman" w:hint="eastAsia"/>
          </w:rPr>
          <w:t>、</w:t>
        </w:r>
      </w:ins>
      <w:ins w:id="7150" w:author="admin" w:date="2016-10-25T15:19:00Z">
        <w:r w:rsidR="00D634F8" w:rsidRPr="00D634F8">
          <w:rPr>
            <w:rFonts w:ascii="Times New Roman" w:hAnsi="Times New Roman" w:hint="eastAsia"/>
            <w:rPrChange w:id="7151" w:author="admin" w:date="2016-10-25T15:42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文件导出成功</w:t>
        </w:r>
      </w:ins>
      <w:ins w:id="7152" w:author="admin" w:date="2016-10-25T16:12:00Z">
        <w:r w:rsidRPr="0071275E">
          <w:rPr>
            <w:rFonts w:ascii="Times New Roman" w:hAnsi="Times New Roman" w:hint="eastAsia"/>
          </w:rPr>
          <w:t>(</w:t>
        </w:r>
        <w:r w:rsidRPr="0071275E">
          <w:rPr>
            <w:rFonts w:ascii="Times New Roman" w:hAnsi="Times New Roman" w:hint="eastAsia"/>
          </w:rPr>
          <w:t>文件在</w:t>
        </w:r>
        <w:r w:rsidRPr="0071275E">
          <w:rPr>
            <w:rFonts w:ascii="Times New Roman" w:hAnsi="Times New Roman" w:hint="eastAsia"/>
          </w:rPr>
          <w:t>U</w:t>
        </w:r>
        <w:r w:rsidRPr="0071275E">
          <w:rPr>
            <w:rFonts w:ascii="Times New Roman" w:hAnsi="Times New Roman" w:hint="eastAsia"/>
          </w:rPr>
          <w:t>盘根目录</w:t>
        </w:r>
        <w:r w:rsidRPr="0071275E">
          <w:rPr>
            <w:rFonts w:ascii="Times New Roman" w:hAnsi="Times New Roman" w:hint="eastAsia"/>
          </w:rPr>
          <w:t>)</w:t>
        </w:r>
        <w:r>
          <w:rPr>
            <w:rFonts w:ascii="Times New Roman" w:hAnsi="Times New Roman" w:hint="eastAsia"/>
          </w:rPr>
          <w:t>，</w:t>
        </w:r>
      </w:ins>
      <w:ins w:id="7153" w:author="admin" w:date="2016-10-25T15:19:00Z">
        <w:r w:rsidR="00D634F8" w:rsidRPr="00D634F8">
          <w:rPr>
            <w:rFonts w:ascii="Times New Roman" w:hAnsi="Times New Roman" w:hint="eastAsia"/>
            <w:rPrChange w:id="7154" w:author="admin" w:date="2016-10-25T15:42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7155" w:author="admin" w:date="2016-10-25T15:42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7156" w:author="admin" w:date="2016-10-25T15:42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_Ref460339699 \h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7157" w:author="admin" w:date="2016-10-25T15:42:00Z">
            <w:rPr>
              <w:rFonts w:ascii="Times New Roman" w:hAnsi="Times New Roman"/>
            </w:rPr>
          </w:rPrChange>
        </w:rPr>
      </w:r>
      <w:ins w:id="7158" w:author="admin" w:date="2016-10-25T15:19:00Z">
        <w:r w:rsidR="00D634F8" w:rsidRPr="00D634F8">
          <w:rPr>
            <w:rFonts w:ascii="Times New Roman" w:hAnsi="Times New Roman"/>
            <w:rPrChange w:id="7159" w:author="admin" w:date="2016-10-25T15:42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7160" w:author="admin" w:date="2016-10-27T15:32:00Z">
        <w:r w:rsidR="00D634F8" w:rsidRPr="00D634F8">
          <w:rPr>
            <w:rFonts w:ascii="Times New Roman" w:hAnsi="Times New Roman" w:hint="eastAsia"/>
            <w:rPrChange w:id="7161" w:author="admin" w:date="2016-10-27T15:3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7162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256</w:t>
        </w:r>
      </w:ins>
      <w:ins w:id="7163" w:author="admin" w:date="2016-10-25T15:19:00Z">
        <w:r w:rsidR="00D634F8" w:rsidRPr="00D634F8">
          <w:rPr>
            <w:rFonts w:ascii="Times New Roman" w:hAnsi="Times New Roman"/>
            <w:rPrChange w:id="7164" w:author="admin" w:date="2016-10-25T15:42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 w:rsidR="00D634F8" w:rsidRPr="00D634F8">
          <w:rPr>
            <w:rFonts w:ascii="Times New Roman" w:hAnsi="Times New Roman" w:hint="eastAsia"/>
            <w:rPrChange w:id="7165" w:author="admin" w:date="2016-10-25T15:42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所示。</w:t>
        </w:r>
      </w:ins>
    </w:p>
    <w:p w:rsidR="00EC62FF" w:rsidRDefault="009601CD" w:rsidP="007111D4">
      <w:pPr>
        <w:widowControl/>
        <w:spacing w:beforeLines="50" w:after="0" w:line="360" w:lineRule="auto"/>
        <w:jc w:val="center"/>
        <w:rPr>
          <w:ins w:id="7166" w:author="admin" w:date="2016-10-25T15:19:00Z"/>
          <w:kern w:val="0"/>
          <w:sz w:val="24"/>
          <w:szCs w:val="24"/>
          <w:rPrChange w:id="7167" w:author="admin" w:date="2016-10-27T16:02:00Z">
            <w:rPr>
              <w:ins w:id="7168" w:author="admin" w:date="2016-10-25T15:19:00Z"/>
            </w:rPr>
          </w:rPrChange>
        </w:rPr>
        <w:pPrChange w:id="7169" w:author="admin" w:date="2016-10-31T15:42:00Z">
          <w:pPr>
            <w:jc w:val="center"/>
          </w:pPr>
        </w:pPrChange>
      </w:pPr>
      <w:ins w:id="7170" w:author="admin" w:date="2016-10-25T15:19:00Z">
        <w:r w:rsidRPr="004F7AF4">
          <w:rPr>
            <w:kern w:val="0"/>
            <w:sz w:val="24"/>
            <w:szCs w:val="24"/>
            <w:rPrChange w:id="7171" w:author="admin" w:date="2016-10-27T16:02:00Z">
              <w:rPr>
                <w:kern w:val="0"/>
                <w:sz w:val="24"/>
                <w:szCs w:val="24"/>
              </w:rPr>
            </w:rPrChange>
          </w:rPr>
          <w:object w:dxaOrig="11986" w:dyaOrig="9015">
            <v:shape id="_x0000_i1042" type="#_x0000_t75" style="width:248.75pt;height:187.1pt" o:ole="">
              <v:imagedata r:id="rId330" o:title=""/>
            </v:shape>
            <o:OLEObject Type="Embed" ProgID="Visio.Drawing.11" ShapeID="_x0000_i1042" DrawAspect="Content" ObjectID="_1539436276" r:id="rId331"/>
          </w:object>
        </w:r>
      </w:ins>
    </w:p>
    <w:p w:rsidR="00EC62FF" w:rsidRDefault="00D634F8" w:rsidP="007111D4">
      <w:pPr>
        <w:pStyle w:val="af5"/>
        <w:spacing w:afterLines="50"/>
        <w:rPr>
          <w:ins w:id="7172" w:author="admin" w:date="2016-10-25T15:19:00Z"/>
          <w:rPrChange w:id="7173" w:author="admin" w:date="2016-10-26T11:13:00Z">
            <w:rPr>
              <w:ins w:id="7174" w:author="admin" w:date="2016-10-25T15:19:00Z"/>
              <w:color w:val="000080"/>
            </w:rPr>
          </w:rPrChange>
        </w:rPr>
        <w:pPrChange w:id="7175" w:author="admin" w:date="2016-10-31T15:42:00Z">
          <w:pPr>
            <w:jc w:val="center"/>
          </w:pPr>
        </w:pPrChange>
      </w:pPr>
      <w:bookmarkStart w:id="7176" w:name="_Ref460339699"/>
      <w:ins w:id="7177" w:author="admin" w:date="2016-10-25T15:19:00Z">
        <w:r w:rsidRPr="00D634F8">
          <w:rPr>
            <w:rFonts w:hint="eastAsia"/>
            <w:rPrChange w:id="7178" w:author="admin" w:date="2016-10-26T11:13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</w:ins>
      <w:ins w:id="7179" w:author="admin" w:date="2016-10-26T10:16:00Z">
        <w:r w:rsidRPr="00D634F8">
          <w:rPr>
            <w:rPrChange w:id="7180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7181" w:author="admin" w:date="2016-10-25T15:19:00Z">
        <w:r w:rsidRPr="00D634F8">
          <w:rPr>
            <w:rPrChange w:id="7182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begin"/>
        </w:r>
        <w:r w:rsidRPr="00D634F8">
          <w:rPr>
            <w:rPrChange w:id="7183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7184" w:author="admin" w:date="2016-10-26T11:13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instrText>图</w:instrText>
        </w:r>
        <w:r w:rsidRPr="00D634F8">
          <w:rPr>
            <w:rPrChange w:id="7185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 \* ARABIC</w:instrText>
        </w:r>
        <w:r w:rsidRPr="00D634F8">
          <w:rPr>
            <w:rPrChange w:id="7186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separate"/>
        </w:r>
      </w:ins>
      <w:ins w:id="7187" w:author="admin" w:date="2016-10-27T15:32:00Z">
        <w:r w:rsidR="00415D72">
          <w:t>256</w:t>
        </w:r>
      </w:ins>
      <w:ins w:id="7188" w:author="admin" w:date="2016-10-25T15:19:00Z">
        <w:r w:rsidRPr="00D634F8">
          <w:rPr>
            <w:rPrChange w:id="7189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end"/>
        </w:r>
      </w:ins>
      <w:bookmarkEnd w:id="7176"/>
      <w:ins w:id="7190" w:author="admin" w:date="2016-10-26T10:16:00Z">
        <w:r w:rsidRPr="00D634F8">
          <w:rPr>
            <w:rPrChange w:id="7191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 </w:t>
        </w:r>
      </w:ins>
      <w:ins w:id="7192" w:author="admin" w:date="2016-10-25T15:19:00Z">
        <w:r w:rsidRPr="00D634F8">
          <w:rPr>
            <w:rFonts w:hint="eastAsia"/>
            <w:rPrChange w:id="7193" w:author="admin" w:date="2016-10-26T11:13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文件导出确认</w:t>
        </w:r>
      </w:ins>
    </w:p>
    <w:p w:rsidR="00EC62FF" w:rsidRDefault="00D634F8">
      <w:pPr>
        <w:pStyle w:val="41"/>
        <w:numPr>
          <w:ilvl w:val="3"/>
          <w:numId w:val="4"/>
        </w:numPr>
        <w:spacing w:before="0" w:after="0" w:line="360" w:lineRule="auto"/>
        <w:rPr>
          <w:ins w:id="7194" w:author="admin" w:date="2016-10-25T15:19:00Z"/>
          <w:rFonts w:ascii="Times New Roman" w:hAnsi="Times New Roman"/>
          <w:rPrChange w:id="7195" w:author="admin" w:date="2016-10-25T15:29:00Z">
            <w:rPr>
              <w:ins w:id="7196" w:author="admin" w:date="2016-10-25T15:19:00Z"/>
            </w:rPr>
          </w:rPrChange>
        </w:rPr>
        <w:pPrChange w:id="7197" w:author="admin" w:date="2016-10-25T15:29:00Z">
          <w:pPr>
            <w:pStyle w:val="30"/>
            <w:keepNext w:val="0"/>
            <w:keepLines w:val="0"/>
            <w:widowControl/>
            <w:numPr>
              <w:ilvl w:val="2"/>
            </w:numPr>
            <w:adjustRightInd w:val="0"/>
            <w:snapToGrid w:val="0"/>
            <w:spacing w:before="120" w:after="120" w:line="360" w:lineRule="atLeast"/>
            <w:textAlignment w:val="baseline"/>
          </w:pPr>
        </w:pPrChange>
      </w:pPr>
      <w:ins w:id="7198" w:author="admin" w:date="2016-10-25T15:19:00Z">
        <w:r w:rsidRPr="00D634F8">
          <w:rPr>
            <w:rFonts w:ascii="Times New Roman" w:hAnsi="Times New Roman" w:hint="eastAsia"/>
            <w:rPrChange w:id="7199" w:author="admin" w:date="2016-10-25T15:29:00Z">
              <w:rPr>
                <w:rFonts w:hint="eastAsia"/>
                <w:b w:val="0"/>
                <w:bCs w:val="0"/>
                <w:i/>
                <w:iCs/>
                <w:color w:val="0000FF"/>
                <w:u w:val="single"/>
              </w:rPr>
            </w:rPrChange>
          </w:rPr>
          <w:t>发件箱</w:t>
        </w:r>
      </w:ins>
    </w:p>
    <w:p w:rsidR="00EC62FF" w:rsidRDefault="0002528A">
      <w:pPr>
        <w:spacing w:before="0" w:after="0" w:line="360" w:lineRule="auto"/>
        <w:ind w:firstLineChars="200" w:firstLine="420"/>
        <w:rPr>
          <w:ins w:id="7200" w:author="admin" w:date="2016-10-25T15:19:00Z"/>
          <w:rFonts w:ascii="Times New Roman" w:hAnsi="Times New Roman"/>
          <w:rPrChange w:id="7201" w:author="admin" w:date="2016-10-25T15:42:00Z">
            <w:rPr>
              <w:ins w:id="7202" w:author="admin" w:date="2016-10-25T15:19:00Z"/>
            </w:rPr>
          </w:rPrChange>
        </w:rPr>
        <w:pPrChange w:id="7203" w:author="admin" w:date="2016-10-25T15:42:00Z">
          <w:pPr>
            <w:jc w:val="left"/>
          </w:pPr>
        </w:pPrChange>
      </w:pPr>
      <w:ins w:id="7204" w:author="admin" w:date="2016-10-26T09:16:00Z">
        <w:r>
          <w:rPr>
            <w:rFonts w:ascii="Times New Roman" w:hAnsi="Times New Roman" w:hint="eastAsia"/>
          </w:rPr>
          <w:t>发件箱主要用于</w:t>
        </w:r>
      </w:ins>
      <w:ins w:id="7205" w:author="admin" w:date="2016-10-25T15:19:00Z">
        <w:r w:rsidR="00D634F8" w:rsidRPr="00D634F8">
          <w:rPr>
            <w:rFonts w:ascii="Times New Roman" w:hAnsi="Times New Roman" w:hint="eastAsia"/>
            <w:rPrChange w:id="7206" w:author="admin" w:date="2016-10-25T15:42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保存本台主动发起的</w:t>
        </w:r>
        <w:r w:rsidR="00D634F8" w:rsidRPr="00D634F8">
          <w:rPr>
            <w:rFonts w:ascii="Times New Roman" w:hAnsi="Times New Roman"/>
            <w:rPrChange w:id="7207" w:author="admin" w:date="2016-10-25T15:42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ARQ</w:t>
        </w:r>
        <w:r w:rsidR="00D634F8" w:rsidRPr="00D634F8">
          <w:rPr>
            <w:rFonts w:ascii="Times New Roman" w:hAnsi="Times New Roman" w:hint="eastAsia"/>
            <w:rPrChange w:id="7208" w:author="admin" w:date="2016-10-25T15:42:00Z">
              <w:rPr>
                <w:rFonts w:ascii="Times New Roman" w:hAnsi="Times New Roman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呼叫</w:t>
        </w:r>
      </w:ins>
      <w:ins w:id="7209" w:author="admin" w:date="2016-10-26T09:16:00Z">
        <w:r>
          <w:rPr>
            <w:rFonts w:ascii="Times New Roman" w:hAnsi="Times New Roman" w:hint="eastAsia"/>
          </w:rPr>
          <w:t>与</w:t>
        </w:r>
      </w:ins>
      <w:ins w:id="7210" w:author="admin" w:date="2016-10-25T15:19:00Z">
        <w:r w:rsidR="00D634F8" w:rsidRPr="00D634F8">
          <w:rPr>
            <w:rFonts w:ascii="Times New Roman" w:hAnsi="Times New Roman"/>
            <w:rPrChange w:id="7211" w:author="admin" w:date="2016-10-25T15:42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FEC</w:t>
        </w:r>
        <w:r w:rsidR="00D634F8" w:rsidRPr="00D634F8">
          <w:rPr>
            <w:rFonts w:ascii="Times New Roman" w:hAnsi="Times New Roman" w:hint="eastAsia"/>
            <w:rPrChange w:id="7212" w:author="admin" w:date="2016-10-25T15:42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呼叫消息。</w:t>
        </w:r>
      </w:ins>
    </w:p>
    <w:p w:rsidR="00EC62FF" w:rsidRDefault="00D634F8">
      <w:pPr>
        <w:spacing w:before="0" w:after="0" w:line="360" w:lineRule="auto"/>
        <w:ind w:firstLineChars="200" w:firstLine="420"/>
        <w:rPr>
          <w:ins w:id="7213" w:author="admin" w:date="2016-10-25T15:19:00Z"/>
          <w:rFonts w:ascii="Times New Roman" w:hAnsi="Times New Roman"/>
          <w:rPrChange w:id="7214" w:author="admin" w:date="2016-10-25T15:42:00Z">
            <w:rPr>
              <w:ins w:id="7215" w:author="admin" w:date="2016-10-25T15:19:00Z"/>
            </w:rPr>
          </w:rPrChange>
        </w:rPr>
        <w:pPrChange w:id="7216" w:author="admin" w:date="2016-10-25T15:42:00Z">
          <w:pPr>
            <w:jc w:val="left"/>
          </w:pPr>
        </w:pPrChange>
      </w:pPr>
      <w:ins w:id="7217" w:author="admin" w:date="2016-10-25T15:19:00Z">
        <w:r w:rsidRPr="00D634F8">
          <w:rPr>
            <w:rFonts w:ascii="Times New Roman" w:hAnsi="Times New Roman" w:hint="eastAsia"/>
            <w:rPrChange w:id="7218" w:author="admin" w:date="2016-10-25T15:42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若当前界面为收件箱（</w:t>
        </w:r>
        <w:r w:rsidRPr="00D634F8">
          <w:rPr>
            <w:rFonts w:ascii="Times New Roman" w:hAnsi="Times New Roman"/>
            <w:rPrChange w:id="7219" w:author="admin" w:date="2016-10-25T15:42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InBox</w:t>
        </w:r>
        <w:r w:rsidRPr="00D634F8">
          <w:rPr>
            <w:rFonts w:ascii="Times New Roman" w:hAnsi="Times New Roman" w:hint="eastAsia"/>
            <w:rPrChange w:id="7220" w:author="admin" w:date="2016-10-25T15:42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），利用</w:t>
        </w:r>
        <w:r w:rsidRPr="00D634F8">
          <w:rPr>
            <w:rFonts w:ascii="Times New Roman" w:hAnsi="Times New Roman"/>
            <w:rPrChange w:id="7221" w:author="admin" w:date="2016-10-25T15:42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ALT+O</w:t>
        </w:r>
        <w:r w:rsidRPr="00D634F8">
          <w:rPr>
            <w:rFonts w:ascii="Times New Roman" w:hAnsi="Times New Roman" w:hint="eastAsia"/>
            <w:rPrChange w:id="7222" w:author="admin" w:date="2016-10-25T15:42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快捷键切换至收件箱（</w:t>
        </w:r>
        <w:r w:rsidRPr="00D634F8">
          <w:rPr>
            <w:rFonts w:ascii="Times New Roman" w:hAnsi="Times New Roman"/>
            <w:rPrChange w:id="7223" w:author="admin" w:date="2016-10-25T15:42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OutBox</w:t>
        </w:r>
        <w:r w:rsidRPr="00D634F8">
          <w:rPr>
            <w:rFonts w:ascii="Times New Roman" w:hAnsi="Times New Roman" w:hint="eastAsia"/>
            <w:rPrChange w:id="7224" w:author="admin" w:date="2016-10-25T15:42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），或移动键盘左右键选中</w:t>
        </w:r>
        <w:r w:rsidRPr="00D634F8">
          <w:rPr>
            <w:rFonts w:ascii="Times New Roman" w:hAnsi="Times New Roman"/>
            <w:rPrChange w:id="7225" w:author="admin" w:date="2016-10-25T15:42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OutBox</w:t>
        </w:r>
        <w:r w:rsidRPr="00D634F8">
          <w:rPr>
            <w:rFonts w:ascii="Times New Roman" w:hAnsi="Times New Roman" w:hint="eastAsia"/>
            <w:rPrChange w:id="7226" w:author="admin" w:date="2016-10-25T15:42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菜单，单击</w:t>
        </w:r>
        <w:r w:rsidRPr="00D634F8">
          <w:rPr>
            <w:rFonts w:ascii="Times New Roman" w:hAnsi="Times New Roman"/>
            <w:rPrChange w:id="7227" w:author="admin" w:date="2016-10-25T15:42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Pr="00D634F8">
          <w:rPr>
            <w:rFonts w:ascii="Times New Roman" w:hAnsi="Times New Roman" w:hint="eastAsia"/>
            <w:rPrChange w:id="7228" w:author="admin" w:date="2016-10-25T15:42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键切换至收件箱。</w:t>
        </w:r>
      </w:ins>
    </w:p>
    <w:p w:rsidR="00EC62FF" w:rsidRDefault="00D634F8">
      <w:pPr>
        <w:rPr>
          <w:ins w:id="7229" w:author="admin" w:date="2016-10-25T15:19:00Z"/>
          <w:rPrChange w:id="7230" w:author="admin" w:date="2016-10-25T16:12:00Z">
            <w:rPr>
              <w:ins w:id="7231" w:author="admin" w:date="2016-10-25T15:19:00Z"/>
            </w:rPr>
          </w:rPrChange>
        </w:rPr>
        <w:pPrChange w:id="7232" w:author="admin" w:date="2016-10-25T16:12:00Z">
          <w:pPr>
            <w:pStyle w:val="41"/>
            <w:keepNext w:val="0"/>
            <w:keepLines w:val="0"/>
            <w:widowControl/>
            <w:numPr>
              <w:ilvl w:val="3"/>
            </w:numPr>
            <w:adjustRightInd w:val="0"/>
            <w:snapToGrid w:val="0"/>
            <w:spacing w:before="120" w:after="120" w:line="360" w:lineRule="atLeast"/>
            <w:textAlignment w:val="baseline"/>
          </w:pPr>
        </w:pPrChange>
      </w:pPr>
      <w:ins w:id="7233" w:author="admin" w:date="2016-10-25T15:19:00Z">
        <w:r w:rsidRPr="00D634F8">
          <w:rPr>
            <w:rFonts w:hint="eastAsia"/>
            <w:b/>
            <w:rPrChange w:id="7234" w:author="admin" w:date="2016-10-25T16:12:00Z">
              <w:rPr>
                <w:rFonts w:hint="eastAsia"/>
                <w:i/>
                <w:iCs/>
                <w:color w:val="0000FF"/>
                <w:u w:val="single"/>
              </w:rPr>
            </w:rPrChange>
          </w:rPr>
          <w:t>打开消息</w:t>
        </w:r>
      </w:ins>
    </w:p>
    <w:p w:rsidR="00EC62FF" w:rsidRDefault="0067413A">
      <w:pPr>
        <w:spacing w:before="0" w:after="0" w:line="360" w:lineRule="auto"/>
        <w:ind w:firstLineChars="200" w:firstLine="420"/>
        <w:rPr>
          <w:ins w:id="7235" w:author="admin" w:date="2016-10-25T15:19:00Z"/>
          <w:rFonts w:ascii="Times New Roman" w:hAnsi="Times New Roman"/>
          <w:rPrChange w:id="7236" w:author="admin" w:date="2016-10-25T15:42:00Z">
            <w:rPr>
              <w:ins w:id="7237" w:author="admin" w:date="2016-10-25T15:19:00Z"/>
            </w:rPr>
          </w:rPrChange>
        </w:rPr>
        <w:pPrChange w:id="7238" w:author="admin" w:date="2016-10-25T15:42:00Z">
          <w:pPr>
            <w:pStyle w:val="af6"/>
            <w:numPr>
              <w:numId w:val="27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7239" w:author="admin" w:date="2016-10-25T16:13:00Z">
        <w:r>
          <w:rPr>
            <w:rFonts w:ascii="Times New Roman" w:hAnsi="Times New Roman" w:hint="eastAsia"/>
          </w:rPr>
          <w:t>1</w:t>
        </w:r>
        <w:r>
          <w:rPr>
            <w:rFonts w:ascii="Times New Roman" w:hAnsi="Times New Roman" w:hint="eastAsia"/>
          </w:rPr>
          <w:t>、</w:t>
        </w:r>
      </w:ins>
      <w:ins w:id="7240" w:author="admin" w:date="2016-10-25T15:19:00Z">
        <w:r w:rsidR="00D634F8" w:rsidRPr="00D634F8">
          <w:rPr>
            <w:rFonts w:ascii="Times New Roman" w:hAnsi="Times New Roman" w:hint="eastAsia"/>
            <w:rPrChange w:id="7241" w:author="admin" w:date="2016-10-25T15:42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进入</w:t>
        </w:r>
        <w:r w:rsidR="00D634F8" w:rsidRPr="00D634F8">
          <w:rPr>
            <w:rFonts w:ascii="Times New Roman" w:hAnsi="Times New Roman"/>
            <w:rPrChange w:id="7242" w:author="admin" w:date="2016-10-25T15:42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MESSAGES OUTBOX</w:t>
        </w:r>
        <w:r>
          <w:rPr>
            <w:rFonts w:ascii="Times New Roman" w:hAnsi="Times New Roman" w:hint="eastAsia"/>
          </w:rPr>
          <w:t>界面，移动键盘上下键，光标选中需要打开的消息</w:t>
        </w:r>
      </w:ins>
      <w:ins w:id="7243" w:author="admin" w:date="2016-10-26T09:17:00Z">
        <w:r w:rsidR="0002528A">
          <w:rPr>
            <w:rFonts w:ascii="Times New Roman" w:hAnsi="Times New Roman" w:hint="eastAsia"/>
          </w:rPr>
          <w:t>，</w:t>
        </w:r>
      </w:ins>
      <w:ins w:id="7244" w:author="admin" w:date="2016-10-25T15:19:00Z">
        <w:r w:rsidR="00D634F8" w:rsidRPr="00D634F8">
          <w:rPr>
            <w:rFonts w:ascii="Times New Roman" w:hAnsi="Times New Roman" w:hint="eastAsia"/>
            <w:rPrChange w:id="7245" w:author="admin" w:date="2016-10-25T15:42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单击</w:t>
        </w:r>
        <w:r w:rsidR="00D634F8" w:rsidRPr="00D634F8">
          <w:rPr>
            <w:rFonts w:ascii="Times New Roman" w:hAnsi="Times New Roman"/>
            <w:rPrChange w:id="7246" w:author="admin" w:date="2016-10-25T15:42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7247" w:author="admin" w:date="2016-10-25T15:42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键，或移动键盘左右键选中</w:t>
        </w:r>
        <w:r w:rsidR="00D634F8" w:rsidRPr="00D634F8">
          <w:rPr>
            <w:rFonts w:ascii="Times New Roman" w:hAnsi="Times New Roman"/>
            <w:rPrChange w:id="7248" w:author="admin" w:date="2016-10-25T15:42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Open</w:t>
        </w:r>
        <w:r w:rsidR="00D634F8" w:rsidRPr="00D634F8">
          <w:rPr>
            <w:rFonts w:ascii="Times New Roman" w:hAnsi="Times New Roman" w:hint="eastAsia"/>
            <w:rPrChange w:id="7249" w:author="admin" w:date="2016-10-25T15:42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菜单后单击</w:t>
        </w:r>
        <w:r w:rsidR="00D634F8" w:rsidRPr="00D634F8">
          <w:rPr>
            <w:rFonts w:ascii="Times New Roman" w:hAnsi="Times New Roman"/>
            <w:rPrChange w:id="7250" w:author="admin" w:date="2016-10-25T15:42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7251" w:author="admin" w:date="2016-10-25T15:42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键，或使用键盘</w:t>
        </w:r>
        <w:r w:rsidR="00D634F8" w:rsidRPr="00D634F8">
          <w:rPr>
            <w:rFonts w:ascii="Times New Roman" w:hAnsi="Times New Roman"/>
            <w:rPrChange w:id="7252" w:author="admin" w:date="2016-10-25T15:42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ALT+P</w:t>
        </w:r>
        <w:r>
          <w:rPr>
            <w:rFonts w:ascii="Times New Roman" w:hAnsi="Times New Roman" w:hint="eastAsia"/>
          </w:rPr>
          <w:t>快捷键打开消息</w:t>
        </w:r>
      </w:ins>
      <w:ins w:id="7253" w:author="admin" w:date="2016-10-25T16:13:00Z">
        <w:r>
          <w:rPr>
            <w:rFonts w:ascii="Times New Roman" w:hAnsi="Times New Roman" w:hint="eastAsia"/>
          </w:rPr>
          <w:t>，</w:t>
        </w:r>
      </w:ins>
      <w:ins w:id="7254" w:author="admin" w:date="2016-10-25T15:19:00Z">
        <w:r w:rsidR="00D634F8" w:rsidRPr="00D634F8">
          <w:rPr>
            <w:rFonts w:ascii="Times New Roman" w:hAnsi="Times New Roman" w:hint="eastAsia"/>
            <w:rPrChange w:id="7255" w:author="admin" w:date="2016-10-25T15:42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7256" w:author="admin" w:date="2016-10-25T15:42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7257" w:author="admin" w:date="2016-10-25T15:42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_Ref460395907 \h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7258" w:author="admin" w:date="2016-10-25T15:42:00Z">
            <w:rPr>
              <w:rFonts w:ascii="Times New Roman" w:hAnsi="Times New Roman"/>
            </w:rPr>
          </w:rPrChange>
        </w:rPr>
      </w:r>
      <w:ins w:id="7259" w:author="admin" w:date="2016-10-25T15:19:00Z">
        <w:r w:rsidR="00D634F8" w:rsidRPr="00D634F8">
          <w:rPr>
            <w:rFonts w:ascii="Times New Roman" w:hAnsi="Times New Roman"/>
            <w:rPrChange w:id="7260" w:author="admin" w:date="2016-10-25T15:42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7261" w:author="admin" w:date="2016-10-27T15:32:00Z">
        <w:r w:rsidR="00D634F8" w:rsidRPr="00D634F8">
          <w:rPr>
            <w:rFonts w:ascii="Times New Roman" w:hAnsi="Times New Roman" w:hint="eastAsia"/>
            <w:rPrChange w:id="7262" w:author="admin" w:date="2016-10-27T15:3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7263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257</w:t>
        </w:r>
      </w:ins>
      <w:ins w:id="7264" w:author="admin" w:date="2016-10-25T15:19:00Z">
        <w:r w:rsidR="00D634F8" w:rsidRPr="00D634F8">
          <w:rPr>
            <w:rFonts w:ascii="Times New Roman" w:hAnsi="Times New Roman"/>
            <w:rPrChange w:id="7265" w:author="admin" w:date="2016-10-25T15:42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>
          <w:rPr>
            <w:rFonts w:ascii="Times New Roman" w:hAnsi="Times New Roman" w:hint="eastAsia"/>
          </w:rPr>
          <w:t>所示</w:t>
        </w:r>
      </w:ins>
      <w:ins w:id="7266" w:author="admin" w:date="2016-10-25T16:13:00Z">
        <w:r>
          <w:rPr>
            <w:rFonts w:ascii="Times New Roman" w:hAnsi="Times New Roman" w:hint="eastAsia"/>
          </w:rPr>
          <w:t>；</w:t>
        </w:r>
      </w:ins>
    </w:p>
    <w:p w:rsidR="00EC62FF" w:rsidRDefault="00EC62FF" w:rsidP="007111D4">
      <w:pPr>
        <w:widowControl/>
        <w:spacing w:beforeLines="50" w:after="0" w:line="360" w:lineRule="auto"/>
        <w:jc w:val="center"/>
        <w:rPr>
          <w:ins w:id="7267" w:author="admin" w:date="2016-10-25T15:19:00Z"/>
          <w:kern w:val="0"/>
          <w:sz w:val="24"/>
          <w:szCs w:val="24"/>
          <w:rPrChange w:id="7268" w:author="admin" w:date="2016-10-27T16:02:00Z">
            <w:rPr>
              <w:ins w:id="7269" w:author="admin" w:date="2016-10-25T15:19:00Z"/>
            </w:rPr>
          </w:rPrChange>
        </w:rPr>
        <w:pPrChange w:id="7270" w:author="admin" w:date="2016-10-31T15:42:00Z">
          <w:pPr>
            <w:jc w:val="center"/>
          </w:pPr>
        </w:pPrChange>
      </w:pPr>
      <w:ins w:id="7271" w:author="admin" w:date="2016-10-25T15:19:00Z">
        <w:r>
          <w:rPr>
            <w:noProof/>
            <w:kern w:val="0"/>
            <w:sz w:val="24"/>
            <w:szCs w:val="24"/>
            <w:rPrChange w:id="7272" w:author="Unknown">
              <w:rPr>
                <w:b/>
                <w:bCs/>
                <w:i/>
                <w:iCs/>
                <w:noProof/>
                <w:color w:val="0000FF"/>
                <w:u w:val="single"/>
              </w:rPr>
            </w:rPrChange>
          </w:rPr>
          <w:lastRenderedPageBreak/>
          <w:drawing>
            <wp:inline distT="0" distB="0" distL="0" distR="0">
              <wp:extent cx="3177540" cy="2431472"/>
              <wp:effectExtent l="19050" t="0" r="3810" b="0"/>
              <wp:docPr id="290" name="图片 277" descr="I:\QQ\2483151312\Image\C2C\)1DK(2{XPNP)UDWNVGY[5LN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46" descr="I:\QQ\2483151312\Image\C2C\)1DK(2{XPNP)UDWNVGY[5LN.png"/>
                      <pic:cNvPicPr>
                        <a:picLocks noChangeAspect="1" noChangeArrowheads="1"/>
                      </pic:cNvPicPr>
                    </pic:nvPicPr>
                    <pic:blipFill>
                      <a:blip r:embed="rId332" cstate="print">
                        <a:extLst>
                          <a:ext uri="{28A0092B-C50C-407E-A947-70E740481C1C}">
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</a:ext>
                        </a:extLst>
                      </a:blip>
                      <a:srcRect b="-4100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177540" cy="243147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EC62FF" w:rsidRDefault="00D634F8" w:rsidP="007111D4">
      <w:pPr>
        <w:pStyle w:val="af5"/>
        <w:spacing w:afterLines="50"/>
        <w:rPr>
          <w:ins w:id="7273" w:author="admin" w:date="2016-10-25T15:19:00Z"/>
          <w:rPrChange w:id="7274" w:author="admin" w:date="2016-10-26T11:13:00Z">
            <w:rPr>
              <w:ins w:id="7275" w:author="admin" w:date="2016-10-25T15:19:00Z"/>
              <w:color w:val="000080"/>
            </w:rPr>
          </w:rPrChange>
        </w:rPr>
        <w:pPrChange w:id="7276" w:author="admin" w:date="2016-10-31T15:42:00Z">
          <w:pPr>
            <w:jc w:val="center"/>
          </w:pPr>
        </w:pPrChange>
      </w:pPr>
      <w:bookmarkStart w:id="7277" w:name="_Ref460395907"/>
      <w:ins w:id="7278" w:author="admin" w:date="2016-10-25T15:19:00Z">
        <w:r w:rsidRPr="00D634F8">
          <w:rPr>
            <w:rFonts w:hint="eastAsia"/>
            <w:rPrChange w:id="7279" w:author="admin" w:date="2016-10-26T11:13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</w:ins>
      <w:ins w:id="7280" w:author="admin" w:date="2016-10-26T10:16:00Z">
        <w:r w:rsidRPr="00D634F8">
          <w:rPr>
            <w:rPrChange w:id="7281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7282" w:author="admin" w:date="2016-10-25T15:19:00Z">
        <w:r w:rsidRPr="00D634F8">
          <w:rPr>
            <w:rPrChange w:id="7283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begin"/>
        </w:r>
        <w:r w:rsidRPr="00D634F8">
          <w:rPr>
            <w:rPrChange w:id="7284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7285" w:author="admin" w:date="2016-10-26T11:13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instrText>图</w:instrText>
        </w:r>
        <w:r w:rsidRPr="00D634F8">
          <w:rPr>
            <w:rPrChange w:id="7286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 \* ARABIC</w:instrText>
        </w:r>
        <w:r w:rsidRPr="00D634F8">
          <w:rPr>
            <w:rPrChange w:id="7287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separate"/>
        </w:r>
      </w:ins>
      <w:ins w:id="7288" w:author="admin" w:date="2016-10-27T15:32:00Z">
        <w:r w:rsidR="00415D72">
          <w:t>257</w:t>
        </w:r>
      </w:ins>
      <w:ins w:id="7289" w:author="admin" w:date="2016-10-25T15:19:00Z">
        <w:r w:rsidRPr="00D634F8">
          <w:rPr>
            <w:rPrChange w:id="7290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end"/>
        </w:r>
      </w:ins>
      <w:bookmarkEnd w:id="7277"/>
      <w:ins w:id="7291" w:author="admin" w:date="2016-10-26T10:16:00Z">
        <w:r w:rsidRPr="00D634F8">
          <w:rPr>
            <w:rPrChange w:id="7292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 </w:t>
        </w:r>
      </w:ins>
      <w:ins w:id="7293" w:author="admin" w:date="2016-10-25T15:19:00Z">
        <w:r w:rsidRPr="00D634F8">
          <w:rPr>
            <w:rPrChange w:id="7294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>MESSAGES OUTBOX</w:t>
        </w:r>
        <w:r w:rsidRPr="00D634F8">
          <w:rPr>
            <w:rFonts w:hint="eastAsia"/>
            <w:rPrChange w:id="7295" w:author="admin" w:date="2016-10-26T11:13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界面</w:t>
        </w:r>
      </w:ins>
    </w:p>
    <w:p w:rsidR="00EC62FF" w:rsidRDefault="0067413A">
      <w:pPr>
        <w:spacing w:before="0" w:after="0" w:line="360" w:lineRule="auto"/>
        <w:ind w:firstLineChars="200" w:firstLine="420"/>
        <w:rPr>
          <w:ins w:id="7296" w:author="admin" w:date="2016-10-25T15:19:00Z"/>
          <w:rFonts w:ascii="Times New Roman" w:hAnsi="Times New Roman"/>
          <w:rPrChange w:id="7297" w:author="admin" w:date="2016-10-25T15:43:00Z">
            <w:rPr>
              <w:ins w:id="7298" w:author="admin" w:date="2016-10-25T15:19:00Z"/>
            </w:rPr>
          </w:rPrChange>
        </w:rPr>
        <w:pPrChange w:id="7299" w:author="admin" w:date="2016-10-25T15:43:00Z">
          <w:pPr>
            <w:pStyle w:val="af6"/>
            <w:numPr>
              <w:numId w:val="27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7300" w:author="admin" w:date="2016-10-25T16:13:00Z">
        <w:r>
          <w:rPr>
            <w:rFonts w:ascii="Times New Roman" w:hAnsi="Times New Roman" w:hint="eastAsia"/>
          </w:rPr>
          <w:t>2</w:t>
        </w:r>
        <w:r>
          <w:rPr>
            <w:rFonts w:ascii="Times New Roman" w:hAnsi="Times New Roman" w:hint="eastAsia"/>
          </w:rPr>
          <w:t>、</w:t>
        </w:r>
      </w:ins>
      <w:ins w:id="7301" w:author="admin" w:date="2016-10-25T15:19:00Z">
        <w:r w:rsidR="00D634F8" w:rsidRPr="00D634F8">
          <w:rPr>
            <w:rFonts w:ascii="Times New Roman" w:hAnsi="Times New Roman" w:hint="eastAsia"/>
            <w:rPrChange w:id="7302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移动键盘上下键，选中</w:t>
        </w:r>
        <w:r w:rsidR="00D634F8" w:rsidRPr="00D634F8">
          <w:rPr>
            <w:rFonts w:ascii="Times New Roman" w:hAnsi="Times New Roman"/>
            <w:rPrChange w:id="7303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Print</w:t>
        </w:r>
        <w:r w:rsidR="00D634F8" w:rsidRPr="00D634F8">
          <w:rPr>
            <w:rFonts w:ascii="Times New Roman" w:hAnsi="Times New Roman" w:hint="eastAsia"/>
            <w:rPrChange w:id="7304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菜单，打印消息，或使用键盘</w:t>
        </w:r>
        <w:r w:rsidR="00D634F8" w:rsidRPr="00D634F8">
          <w:rPr>
            <w:rFonts w:ascii="Times New Roman" w:hAnsi="Times New Roman"/>
            <w:rPrChange w:id="7305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ALT+P</w:t>
        </w:r>
        <w:r>
          <w:rPr>
            <w:rFonts w:ascii="Times New Roman" w:hAnsi="Times New Roman" w:hint="eastAsia"/>
          </w:rPr>
          <w:t>快捷键打印消息</w:t>
        </w:r>
      </w:ins>
      <w:ins w:id="7306" w:author="admin" w:date="2016-10-25T16:13:00Z">
        <w:r>
          <w:rPr>
            <w:rFonts w:ascii="Times New Roman" w:hAnsi="Times New Roman" w:hint="eastAsia"/>
          </w:rPr>
          <w:t>，</w:t>
        </w:r>
      </w:ins>
      <w:ins w:id="7307" w:author="admin" w:date="2016-10-25T15:19:00Z">
        <w:r w:rsidR="00D634F8" w:rsidRPr="00D634F8">
          <w:rPr>
            <w:rFonts w:ascii="Times New Roman" w:hAnsi="Times New Roman" w:hint="eastAsia"/>
            <w:rPrChange w:id="7308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7309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7310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_Ref460396058 \h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7311" w:author="admin" w:date="2016-10-25T15:43:00Z">
            <w:rPr>
              <w:rFonts w:ascii="Times New Roman" w:hAnsi="Times New Roman"/>
            </w:rPr>
          </w:rPrChange>
        </w:rPr>
      </w:r>
      <w:ins w:id="7312" w:author="admin" w:date="2016-10-25T15:19:00Z">
        <w:r w:rsidR="00D634F8" w:rsidRPr="00D634F8">
          <w:rPr>
            <w:rFonts w:ascii="Times New Roman" w:hAnsi="Times New Roman"/>
            <w:rPrChange w:id="7313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7314" w:author="admin" w:date="2016-10-27T15:32:00Z">
        <w:r w:rsidR="00D634F8" w:rsidRPr="00D634F8">
          <w:rPr>
            <w:rFonts w:ascii="Times New Roman" w:hAnsi="Times New Roman" w:hint="eastAsia"/>
            <w:rPrChange w:id="7315" w:author="admin" w:date="2016-10-27T15:3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7316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258</w:t>
        </w:r>
      </w:ins>
      <w:ins w:id="7317" w:author="admin" w:date="2016-10-25T15:19:00Z">
        <w:r w:rsidR="00D634F8" w:rsidRPr="00D634F8">
          <w:rPr>
            <w:rFonts w:ascii="Times New Roman" w:hAnsi="Times New Roman"/>
            <w:rPrChange w:id="7318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>
          <w:rPr>
            <w:rFonts w:ascii="Times New Roman" w:hAnsi="Times New Roman" w:hint="eastAsia"/>
          </w:rPr>
          <w:t>所示</w:t>
        </w:r>
      </w:ins>
      <w:ins w:id="7319" w:author="admin" w:date="2016-10-25T16:13:00Z">
        <w:r>
          <w:rPr>
            <w:rFonts w:ascii="Times New Roman" w:hAnsi="Times New Roman" w:hint="eastAsia"/>
          </w:rPr>
          <w:t>；</w:t>
        </w:r>
      </w:ins>
    </w:p>
    <w:p w:rsidR="00EC62FF" w:rsidRDefault="00EC62FF" w:rsidP="007111D4">
      <w:pPr>
        <w:widowControl/>
        <w:spacing w:beforeLines="50" w:after="0" w:line="360" w:lineRule="auto"/>
        <w:jc w:val="center"/>
        <w:rPr>
          <w:ins w:id="7320" w:author="admin" w:date="2016-10-25T15:19:00Z"/>
          <w:kern w:val="0"/>
          <w:sz w:val="24"/>
          <w:szCs w:val="24"/>
          <w:rPrChange w:id="7321" w:author="admin" w:date="2016-10-27T16:02:00Z">
            <w:rPr>
              <w:ins w:id="7322" w:author="admin" w:date="2016-10-25T15:19:00Z"/>
            </w:rPr>
          </w:rPrChange>
        </w:rPr>
        <w:pPrChange w:id="7323" w:author="admin" w:date="2016-10-31T15:42:00Z">
          <w:pPr>
            <w:jc w:val="center"/>
          </w:pPr>
        </w:pPrChange>
      </w:pPr>
      <w:ins w:id="7324" w:author="admin" w:date="2016-10-25T15:19:00Z">
        <w:r>
          <w:rPr>
            <w:noProof/>
            <w:kern w:val="0"/>
            <w:sz w:val="24"/>
            <w:szCs w:val="24"/>
            <w:rPrChange w:id="7325" w:author="Unknown">
              <w:rPr>
                <w:b/>
                <w:bCs/>
                <w:i/>
                <w:iCs/>
                <w:noProof/>
                <w:color w:val="0000FF"/>
                <w:u w:val="single"/>
              </w:rPr>
            </w:rPrChange>
          </w:rPr>
          <w:drawing>
            <wp:inline distT="0" distB="0" distL="0" distR="0">
              <wp:extent cx="3204375" cy="2392149"/>
              <wp:effectExtent l="0" t="0" r="0" b="0"/>
              <wp:docPr id="291" name="图片 1" descr="message-outbox-print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message-outbox-print.PNG"/>
                      <pic:cNvPicPr/>
                    </pic:nvPicPr>
                    <pic:blipFill>
                      <a:blip r:embed="rId33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215945" cy="240078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EC62FF" w:rsidRDefault="00D634F8" w:rsidP="007111D4">
      <w:pPr>
        <w:pStyle w:val="af5"/>
        <w:spacing w:afterLines="50"/>
        <w:rPr>
          <w:ins w:id="7326" w:author="admin" w:date="2016-10-25T15:19:00Z"/>
          <w:rPrChange w:id="7327" w:author="admin" w:date="2016-10-26T11:13:00Z">
            <w:rPr>
              <w:ins w:id="7328" w:author="admin" w:date="2016-10-25T15:19:00Z"/>
            </w:rPr>
          </w:rPrChange>
        </w:rPr>
        <w:pPrChange w:id="7329" w:author="admin" w:date="2016-10-31T15:42:00Z">
          <w:pPr>
            <w:jc w:val="center"/>
          </w:pPr>
        </w:pPrChange>
      </w:pPr>
      <w:bookmarkStart w:id="7330" w:name="_Ref460396058"/>
      <w:ins w:id="7331" w:author="admin" w:date="2016-10-25T15:19:00Z">
        <w:r w:rsidRPr="00D634F8">
          <w:rPr>
            <w:rFonts w:hint="eastAsia"/>
            <w:rPrChange w:id="7332" w:author="admin" w:date="2016-10-26T11:13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</w:ins>
      <w:ins w:id="7333" w:author="admin" w:date="2016-10-26T10:16:00Z">
        <w:r w:rsidRPr="00D634F8">
          <w:rPr>
            <w:rPrChange w:id="7334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7335" w:author="admin" w:date="2016-10-25T15:19:00Z">
        <w:r w:rsidRPr="00D634F8">
          <w:rPr>
            <w:rPrChange w:id="7336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begin"/>
        </w:r>
        <w:r w:rsidRPr="00D634F8">
          <w:rPr>
            <w:rPrChange w:id="7337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7338" w:author="admin" w:date="2016-10-26T11:13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instrText>图</w:instrText>
        </w:r>
        <w:r w:rsidRPr="00D634F8">
          <w:rPr>
            <w:rPrChange w:id="7339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 \* ARABIC</w:instrText>
        </w:r>
        <w:r w:rsidRPr="00D634F8">
          <w:rPr>
            <w:rPrChange w:id="7340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separate"/>
        </w:r>
      </w:ins>
      <w:ins w:id="7341" w:author="admin" w:date="2016-10-27T15:32:00Z">
        <w:r w:rsidR="00415D72">
          <w:t>258</w:t>
        </w:r>
      </w:ins>
      <w:ins w:id="7342" w:author="admin" w:date="2016-10-25T15:19:00Z">
        <w:r w:rsidRPr="00D634F8">
          <w:rPr>
            <w:rPrChange w:id="7343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end"/>
        </w:r>
      </w:ins>
      <w:bookmarkEnd w:id="7330"/>
      <w:ins w:id="7344" w:author="admin" w:date="2016-10-26T10:16:00Z">
        <w:r w:rsidRPr="00D634F8">
          <w:rPr>
            <w:rPrChange w:id="7345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 </w:t>
        </w:r>
      </w:ins>
      <w:ins w:id="7346" w:author="admin" w:date="2016-10-25T15:19:00Z">
        <w:r w:rsidRPr="00D634F8">
          <w:rPr>
            <w:rPrChange w:id="7347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>MESSAGES OUTBOX</w:t>
        </w:r>
        <w:r w:rsidRPr="00D634F8">
          <w:rPr>
            <w:rFonts w:hint="eastAsia"/>
            <w:rPrChange w:id="7348" w:author="admin" w:date="2016-10-26T11:13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界面打开消息</w:t>
        </w:r>
      </w:ins>
    </w:p>
    <w:p w:rsidR="00EC62FF" w:rsidRDefault="0067413A">
      <w:pPr>
        <w:spacing w:before="0" w:after="0" w:line="360" w:lineRule="auto"/>
        <w:ind w:firstLineChars="200" w:firstLine="420"/>
        <w:rPr>
          <w:ins w:id="7349" w:author="admin" w:date="2016-10-25T15:19:00Z"/>
          <w:rFonts w:ascii="Times New Roman" w:hAnsi="Times New Roman"/>
          <w:rPrChange w:id="7350" w:author="admin" w:date="2016-10-25T15:43:00Z">
            <w:rPr>
              <w:ins w:id="7351" w:author="admin" w:date="2016-10-25T15:19:00Z"/>
            </w:rPr>
          </w:rPrChange>
        </w:rPr>
        <w:pPrChange w:id="7352" w:author="admin" w:date="2016-10-25T15:43:00Z">
          <w:pPr>
            <w:pStyle w:val="af6"/>
            <w:numPr>
              <w:numId w:val="27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7353" w:author="admin" w:date="2016-10-25T16:13:00Z">
        <w:r>
          <w:rPr>
            <w:rFonts w:ascii="Times New Roman" w:hAnsi="Times New Roman" w:hint="eastAsia"/>
          </w:rPr>
          <w:t>3</w:t>
        </w:r>
        <w:r>
          <w:rPr>
            <w:rFonts w:ascii="Times New Roman" w:hAnsi="Times New Roman" w:hint="eastAsia"/>
          </w:rPr>
          <w:t>、</w:t>
        </w:r>
      </w:ins>
      <w:ins w:id="7354" w:author="admin" w:date="2016-10-25T15:19:00Z">
        <w:r w:rsidR="00D634F8" w:rsidRPr="00D634F8">
          <w:rPr>
            <w:rFonts w:ascii="Times New Roman" w:hAnsi="Times New Roman" w:hint="eastAsia"/>
            <w:rPrChange w:id="7355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移动键盘上下键，选中</w:t>
        </w:r>
        <w:r w:rsidR="00D634F8" w:rsidRPr="00D634F8">
          <w:rPr>
            <w:rFonts w:ascii="Times New Roman" w:hAnsi="Times New Roman"/>
            <w:rPrChange w:id="7356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Close</w:t>
        </w:r>
        <w:r w:rsidR="00D634F8" w:rsidRPr="00D634F8">
          <w:rPr>
            <w:rFonts w:ascii="Times New Roman" w:hAnsi="Times New Roman" w:hint="eastAsia"/>
            <w:rPrChange w:id="7357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菜单，单击</w:t>
        </w:r>
        <w:r w:rsidR="00D634F8" w:rsidRPr="00D634F8">
          <w:rPr>
            <w:rFonts w:ascii="Times New Roman" w:hAnsi="Times New Roman"/>
            <w:rPrChange w:id="7358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7359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键退出，或使用键盘</w:t>
        </w:r>
        <w:r w:rsidR="00D634F8" w:rsidRPr="00D634F8">
          <w:rPr>
            <w:rFonts w:ascii="Times New Roman" w:hAnsi="Times New Roman"/>
            <w:rPrChange w:id="7360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ALT+L</w:t>
        </w:r>
        <w:r w:rsidR="00D634F8" w:rsidRPr="00D634F8">
          <w:rPr>
            <w:rFonts w:ascii="Times New Roman" w:hAnsi="Times New Roman" w:hint="eastAsia"/>
            <w:rPrChange w:id="7361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快捷键退出，或使用键盘</w:t>
        </w:r>
        <w:r w:rsidR="00D634F8" w:rsidRPr="00D634F8">
          <w:rPr>
            <w:rFonts w:ascii="Times New Roman" w:hAnsi="Times New Roman"/>
            <w:rPrChange w:id="7362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ESC</w:t>
        </w:r>
        <w:r w:rsidR="00D634F8" w:rsidRPr="00D634F8">
          <w:rPr>
            <w:rFonts w:ascii="Times New Roman" w:hAnsi="Times New Roman" w:hint="eastAsia"/>
            <w:rPrChange w:id="7363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键退出</w:t>
        </w:r>
      </w:ins>
      <w:ins w:id="7364" w:author="admin" w:date="2016-10-25T16:13:00Z">
        <w:r>
          <w:rPr>
            <w:rFonts w:ascii="Times New Roman" w:hAnsi="Times New Roman" w:hint="eastAsia"/>
          </w:rPr>
          <w:t>。</w:t>
        </w:r>
      </w:ins>
    </w:p>
    <w:p w:rsidR="00EC62FF" w:rsidRDefault="00D634F8">
      <w:pPr>
        <w:rPr>
          <w:ins w:id="7365" w:author="admin" w:date="2016-10-25T15:19:00Z"/>
          <w:rPrChange w:id="7366" w:author="admin" w:date="2016-10-25T15:49:00Z">
            <w:rPr>
              <w:ins w:id="7367" w:author="admin" w:date="2016-10-25T15:19:00Z"/>
            </w:rPr>
          </w:rPrChange>
        </w:rPr>
        <w:pPrChange w:id="7368" w:author="admin" w:date="2016-10-25T15:49:00Z">
          <w:pPr>
            <w:pStyle w:val="41"/>
            <w:keepNext w:val="0"/>
            <w:keepLines w:val="0"/>
            <w:widowControl/>
            <w:numPr>
              <w:ilvl w:val="3"/>
            </w:numPr>
            <w:adjustRightInd w:val="0"/>
            <w:snapToGrid w:val="0"/>
            <w:spacing w:before="120" w:after="120" w:line="360" w:lineRule="atLeast"/>
            <w:textAlignment w:val="baseline"/>
          </w:pPr>
        </w:pPrChange>
      </w:pPr>
      <w:ins w:id="7369" w:author="admin" w:date="2016-10-25T15:19:00Z">
        <w:r w:rsidRPr="00D634F8">
          <w:rPr>
            <w:rFonts w:hint="eastAsia"/>
            <w:b/>
            <w:rPrChange w:id="7370" w:author="admin" w:date="2016-10-25T15:49:00Z">
              <w:rPr>
                <w:rFonts w:hint="eastAsia"/>
                <w:i/>
                <w:iCs/>
                <w:color w:val="0000FF"/>
                <w:u w:val="single"/>
              </w:rPr>
            </w:rPrChange>
          </w:rPr>
          <w:t>删除消息</w:t>
        </w:r>
      </w:ins>
    </w:p>
    <w:p w:rsidR="00EC62FF" w:rsidRDefault="0067413A">
      <w:pPr>
        <w:spacing w:before="0" w:after="0" w:line="360" w:lineRule="auto"/>
        <w:ind w:firstLineChars="200" w:firstLine="420"/>
        <w:rPr>
          <w:ins w:id="7371" w:author="admin" w:date="2016-10-25T15:19:00Z"/>
          <w:rFonts w:ascii="Times New Roman" w:hAnsi="Times New Roman"/>
          <w:rPrChange w:id="7372" w:author="admin" w:date="2016-10-25T15:43:00Z">
            <w:rPr>
              <w:ins w:id="7373" w:author="admin" w:date="2016-10-25T15:19:00Z"/>
            </w:rPr>
          </w:rPrChange>
        </w:rPr>
        <w:pPrChange w:id="7374" w:author="admin" w:date="2016-10-25T15:43:00Z">
          <w:pPr>
            <w:pStyle w:val="af6"/>
            <w:numPr>
              <w:numId w:val="28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7375" w:author="admin" w:date="2016-10-25T16:13:00Z">
        <w:r>
          <w:rPr>
            <w:rFonts w:ascii="Times New Roman" w:hAnsi="Times New Roman" w:hint="eastAsia"/>
          </w:rPr>
          <w:lastRenderedPageBreak/>
          <w:t>1</w:t>
        </w:r>
        <w:r>
          <w:rPr>
            <w:rFonts w:ascii="Times New Roman" w:hAnsi="Times New Roman" w:hint="eastAsia"/>
          </w:rPr>
          <w:t>、</w:t>
        </w:r>
      </w:ins>
      <w:ins w:id="7376" w:author="admin" w:date="2016-10-25T15:19:00Z">
        <w:r w:rsidR="00D634F8" w:rsidRPr="00D634F8">
          <w:rPr>
            <w:rFonts w:ascii="Times New Roman" w:hAnsi="Times New Roman" w:hint="eastAsia"/>
            <w:rPrChange w:id="7377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进入</w:t>
        </w:r>
        <w:r w:rsidR="00D634F8" w:rsidRPr="00D634F8">
          <w:rPr>
            <w:rFonts w:ascii="Times New Roman" w:hAnsi="Times New Roman"/>
            <w:rPrChange w:id="7378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MESSAGES OUTBOX</w:t>
        </w:r>
        <w:r>
          <w:rPr>
            <w:rFonts w:ascii="Times New Roman" w:hAnsi="Times New Roman" w:hint="eastAsia"/>
          </w:rPr>
          <w:t>界面，移动键盘上下键，光标选中需要删除的消息</w:t>
        </w:r>
      </w:ins>
      <w:ins w:id="7379" w:author="admin" w:date="2016-10-26T09:17:00Z">
        <w:r w:rsidR="0002528A">
          <w:rPr>
            <w:rFonts w:ascii="Times New Roman" w:hAnsi="Times New Roman" w:hint="eastAsia"/>
          </w:rPr>
          <w:t>，</w:t>
        </w:r>
      </w:ins>
      <w:ins w:id="7380" w:author="admin" w:date="2016-10-25T15:19:00Z">
        <w:r w:rsidR="00D634F8" w:rsidRPr="00D634F8">
          <w:rPr>
            <w:rFonts w:ascii="Times New Roman" w:hAnsi="Times New Roman" w:hint="eastAsia"/>
            <w:rPrChange w:id="7381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移动键盘左右键选中</w:t>
        </w:r>
        <w:r w:rsidR="00D634F8" w:rsidRPr="00D634F8">
          <w:rPr>
            <w:rFonts w:ascii="Times New Roman" w:hAnsi="Times New Roman"/>
            <w:rPrChange w:id="7382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Delete</w:t>
        </w:r>
        <w:r w:rsidR="00D634F8" w:rsidRPr="00D634F8">
          <w:rPr>
            <w:rFonts w:ascii="Times New Roman" w:hAnsi="Times New Roman" w:hint="eastAsia"/>
            <w:rPrChange w:id="7383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菜单后单击</w:t>
        </w:r>
        <w:r w:rsidR="00D634F8" w:rsidRPr="00D634F8">
          <w:rPr>
            <w:rFonts w:ascii="Times New Roman" w:hAnsi="Times New Roman"/>
            <w:rPrChange w:id="7384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7385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键，或使用键盘</w:t>
        </w:r>
        <w:r w:rsidR="00D634F8" w:rsidRPr="00D634F8">
          <w:rPr>
            <w:rFonts w:ascii="Times New Roman" w:hAnsi="Times New Roman"/>
            <w:rPrChange w:id="7386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ALT+D</w:t>
        </w:r>
        <w:r>
          <w:rPr>
            <w:rFonts w:ascii="Times New Roman" w:hAnsi="Times New Roman" w:hint="eastAsia"/>
          </w:rPr>
          <w:t>快捷键</w:t>
        </w:r>
      </w:ins>
      <w:ins w:id="7387" w:author="admin" w:date="2016-10-25T16:13:00Z">
        <w:r>
          <w:rPr>
            <w:rFonts w:ascii="Times New Roman" w:hAnsi="Times New Roman" w:hint="eastAsia"/>
          </w:rPr>
          <w:t>，</w:t>
        </w:r>
      </w:ins>
      <w:ins w:id="7388" w:author="admin" w:date="2016-10-25T15:19:00Z">
        <w:r w:rsidR="00D634F8" w:rsidRPr="00D634F8">
          <w:rPr>
            <w:rFonts w:ascii="Times New Roman" w:hAnsi="Times New Roman" w:hint="eastAsia"/>
            <w:rPrChange w:id="7389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7390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7391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_Ref460395907 \h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7392" w:author="admin" w:date="2016-10-25T15:43:00Z">
            <w:rPr>
              <w:rFonts w:ascii="Times New Roman" w:hAnsi="Times New Roman"/>
            </w:rPr>
          </w:rPrChange>
        </w:rPr>
      </w:r>
      <w:ins w:id="7393" w:author="admin" w:date="2016-10-25T15:19:00Z">
        <w:r w:rsidR="00D634F8" w:rsidRPr="00D634F8">
          <w:rPr>
            <w:rFonts w:ascii="Times New Roman" w:hAnsi="Times New Roman"/>
            <w:rPrChange w:id="7394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7395" w:author="admin" w:date="2016-10-27T15:32:00Z">
        <w:r w:rsidR="00D634F8" w:rsidRPr="00D634F8">
          <w:rPr>
            <w:rFonts w:ascii="Times New Roman" w:hAnsi="Times New Roman" w:hint="eastAsia"/>
            <w:rPrChange w:id="7396" w:author="admin" w:date="2016-10-27T15:3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7397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257</w:t>
        </w:r>
      </w:ins>
      <w:ins w:id="7398" w:author="admin" w:date="2016-10-25T15:19:00Z">
        <w:r w:rsidR="00D634F8" w:rsidRPr="00D634F8">
          <w:rPr>
            <w:rFonts w:ascii="Times New Roman" w:hAnsi="Times New Roman"/>
            <w:rPrChange w:id="7399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>
          <w:rPr>
            <w:rFonts w:ascii="Times New Roman" w:hAnsi="Times New Roman" w:hint="eastAsia"/>
          </w:rPr>
          <w:t>所示</w:t>
        </w:r>
      </w:ins>
      <w:ins w:id="7400" w:author="admin" w:date="2016-10-25T16:13:00Z">
        <w:r>
          <w:rPr>
            <w:rFonts w:ascii="Times New Roman" w:hAnsi="Times New Roman" w:hint="eastAsia"/>
          </w:rPr>
          <w:t>；</w:t>
        </w:r>
      </w:ins>
    </w:p>
    <w:p w:rsidR="00EC62FF" w:rsidRDefault="0067413A">
      <w:pPr>
        <w:spacing w:before="0" w:after="0" w:line="360" w:lineRule="auto"/>
        <w:ind w:firstLineChars="200" w:firstLine="420"/>
        <w:rPr>
          <w:ins w:id="7401" w:author="admin" w:date="2016-10-25T15:19:00Z"/>
          <w:rFonts w:ascii="Times New Roman" w:hAnsi="Times New Roman"/>
          <w:rPrChange w:id="7402" w:author="admin" w:date="2016-10-25T15:43:00Z">
            <w:rPr>
              <w:ins w:id="7403" w:author="admin" w:date="2016-10-25T15:19:00Z"/>
            </w:rPr>
          </w:rPrChange>
        </w:rPr>
        <w:pPrChange w:id="7404" w:author="admin" w:date="2016-10-25T15:43:00Z">
          <w:pPr>
            <w:pStyle w:val="af6"/>
            <w:numPr>
              <w:numId w:val="28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7405" w:author="admin" w:date="2016-10-25T16:13:00Z">
        <w:r>
          <w:rPr>
            <w:rFonts w:ascii="Times New Roman" w:hAnsi="Times New Roman" w:hint="eastAsia"/>
          </w:rPr>
          <w:t>2</w:t>
        </w:r>
        <w:r>
          <w:rPr>
            <w:rFonts w:ascii="Times New Roman" w:hAnsi="Times New Roman" w:hint="eastAsia"/>
          </w:rPr>
          <w:t>、</w:t>
        </w:r>
      </w:ins>
      <w:ins w:id="7406" w:author="admin" w:date="2016-10-25T15:19:00Z">
        <w:r w:rsidR="00D634F8" w:rsidRPr="00D634F8">
          <w:rPr>
            <w:rFonts w:ascii="Times New Roman" w:hAnsi="Times New Roman" w:hint="eastAsia"/>
            <w:rPrChange w:id="7407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弹出</w:t>
        </w:r>
        <w:r w:rsidR="00D634F8" w:rsidRPr="00D634F8">
          <w:rPr>
            <w:rFonts w:ascii="Times New Roman" w:hAnsi="Times New Roman"/>
            <w:rPrChange w:id="7408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Delete</w:t>
        </w:r>
        <w:r w:rsidR="00D634F8" w:rsidRPr="00D634F8">
          <w:rPr>
            <w:rFonts w:ascii="Times New Roman" w:hAnsi="Times New Roman" w:hint="eastAsia"/>
            <w:rPrChange w:id="7409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对话框，移动光标选中</w:t>
        </w:r>
        <w:r w:rsidR="00D634F8" w:rsidRPr="00D634F8">
          <w:rPr>
            <w:rFonts w:ascii="Times New Roman" w:hAnsi="Times New Roman"/>
            <w:rPrChange w:id="7410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OK</w:t>
        </w:r>
        <w:r w:rsidR="00D634F8" w:rsidRPr="00D634F8">
          <w:rPr>
            <w:rFonts w:ascii="Times New Roman" w:hAnsi="Times New Roman" w:hint="eastAsia"/>
            <w:rPrChange w:id="7411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菜单，</w:t>
        </w:r>
        <w:r w:rsidR="00D634F8" w:rsidRPr="00D634F8">
          <w:rPr>
            <w:rFonts w:ascii="Times New Roman" w:hAnsi="Times New Roman"/>
            <w:rPrChange w:id="7412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7413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键确认删除消息</w:t>
        </w:r>
      </w:ins>
      <w:ins w:id="7414" w:author="admin" w:date="2016-10-25T16:13:00Z">
        <w:r>
          <w:rPr>
            <w:rFonts w:ascii="Times New Roman" w:hAnsi="Times New Roman" w:hint="eastAsia"/>
          </w:rPr>
          <w:t>，</w:t>
        </w:r>
      </w:ins>
      <w:ins w:id="7415" w:author="admin" w:date="2016-10-25T15:19:00Z">
        <w:r w:rsidR="00D634F8" w:rsidRPr="00D634F8">
          <w:rPr>
            <w:rFonts w:ascii="Times New Roman" w:hAnsi="Times New Roman" w:hint="eastAsia"/>
            <w:rPrChange w:id="7416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7417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7418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 xml:space="preserve"> REF _Ref460396336 \h 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7419" w:author="admin" w:date="2016-10-25T15:43:00Z">
            <w:rPr>
              <w:rFonts w:ascii="Times New Roman" w:hAnsi="Times New Roman"/>
            </w:rPr>
          </w:rPrChange>
        </w:rPr>
      </w:r>
      <w:ins w:id="7420" w:author="admin" w:date="2016-10-25T15:19:00Z">
        <w:r w:rsidR="00D634F8" w:rsidRPr="00D634F8">
          <w:rPr>
            <w:rFonts w:ascii="Times New Roman" w:hAnsi="Times New Roman"/>
            <w:rPrChange w:id="7421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7422" w:author="admin" w:date="2016-10-27T15:32:00Z">
        <w:r w:rsidR="00D634F8" w:rsidRPr="00D634F8">
          <w:rPr>
            <w:rFonts w:ascii="Times New Roman" w:hAnsi="Times New Roman" w:hint="eastAsia"/>
            <w:rPrChange w:id="7423" w:author="admin" w:date="2016-10-27T15:3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7424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259</w:t>
        </w:r>
      </w:ins>
      <w:ins w:id="7425" w:author="admin" w:date="2016-10-25T15:19:00Z">
        <w:r w:rsidR="00D634F8" w:rsidRPr="00D634F8">
          <w:rPr>
            <w:rFonts w:ascii="Times New Roman" w:hAnsi="Times New Roman"/>
            <w:rPrChange w:id="7426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 w:rsidR="00D634F8" w:rsidRPr="00D634F8">
          <w:rPr>
            <w:rFonts w:ascii="Times New Roman" w:hAnsi="Times New Roman" w:hint="eastAsia"/>
            <w:rPrChange w:id="7427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所示</w:t>
        </w:r>
      </w:ins>
      <w:ins w:id="7428" w:author="admin" w:date="2016-10-25T16:13:00Z">
        <w:r>
          <w:rPr>
            <w:rFonts w:ascii="Times New Roman" w:hAnsi="Times New Roman" w:hint="eastAsia"/>
          </w:rPr>
          <w:t>。</w:t>
        </w:r>
      </w:ins>
    </w:p>
    <w:p w:rsidR="00EC62FF" w:rsidRDefault="00EC62FF" w:rsidP="007111D4">
      <w:pPr>
        <w:widowControl/>
        <w:spacing w:beforeLines="50" w:after="0" w:line="360" w:lineRule="auto"/>
        <w:jc w:val="center"/>
        <w:rPr>
          <w:ins w:id="7429" w:author="admin" w:date="2016-10-25T15:19:00Z"/>
          <w:kern w:val="0"/>
          <w:sz w:val="24"/>
          <w:szCs w:val="24"/>
          <w:rPrChange w:id="7430" w:author="admin" w:date="2016-10-27T16:02:00Z">
            <w:rPr>
              <w:ins w:id="7431" w:author="admin" w:date="2016-10-25T15:19:00Z"/>
            </w:rPr>
          </w:rPrChange>
        </w:rPr>
        <w:pPrChange w:id="7432" w:author="admin" w:date="2016-10-31T15:42:00Z">
          <w:pPr>
            <w:jc w:val="center"/>
          </w:pPr>
        </w:pPrChange>
      </w:pPr>
      <w:ins w:id="7433" w:author="admin" w:date="2016-10-25T15:19:00Z">
        <w:r>
          <w:rPr>
            <w:noProof/>
            <w:kern w:val="0"/>
            <w:sz w:val="24"/>
            <w:szCs w:val="24"/>
            <w:rPrChange w:id="7434" w:author="Unknown">
              <w:rPr>
                <w:b/>
                <w:bCs/>
                <w:i/>
                <w:iCs/>
                <w:noProof/>
                <w:color w:val="0000FF"/>
                <w:u w:val="single"/>
              </w:rPr>
            </w:rPrChange>
          </w:rPr>
          <w:drawing>
            <wp:inline distT="0" distB="0" distL="0" distR="0">
              <wp:extent cx="3140765" cy="2339624"/>
              <wp:effectExtent l="0" t="0" r="0" b="0"/>
              <wp:docPr id="292" name="图片 3" descr="message-outbox-delete-ok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message-outbox-delete-ok.PNG"/>
                      <pic:cNvPicPr/>
                    </pic:nvPicPr>
                    <pic:blipFill>
                      <a:blip r:embed="rId33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54937" cy="235018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EC62FF" w:rsidRDefault="00D634F8" w:rsidP="007111D4">
      <w:pPr>
        <w:pStyle w:val="af5"/>
        <w:spacing w:afterLines="50"/>
        <w:rPr>
          <w:ins w:id="7435" w:author="admin" w:date="2016-10-25T15:19:00Z"/>
          <w:rPrChange w:id="7436" w:author="admin" w:date="2016-10-26T11:13:00Z">
            <w:rPr>
              <w:ins w:id="7437" w:author="admin" w:date="2016-10-25T15:19:00Z"/>
              <w:color w:val="000080"/>
            </w:rPr>
          </w:rPrChange>
        </w:rPr>
        <w:pPrChange w:id="7438" w:author="admin" w:date="2016-10-31T15:42:00Z">
          <w:pPr>
            <w:jc w:val="center"/>
          </w:pPr>
        </w:pPrChange>
      </w:pPr>
      <w:bookmarkStart w:id="7439" w:name="_Ref460396336"/>
      <w:ins w:id="7440" w:author="admin" w:date="2016-10-25T15:19:00Z">
        <w:r w:rsidRPr="00D634F8">
          <w:rPr>
            <w:rFonts w:hint="eastAsia"/>
            <w:rPrChange w:id="7441" w:author="admin" w:date="2016-10-26T11:13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</w:ins>
      <w:ins w:id="7442" w:author="admin" w:date="2016-10-26T10:16:00Z">
        <w:r w:rsidRPr="00D634F8">
          <w:rPr>
            <w:rPrChange w:id="7443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7444" w:author="admin" w:date="2016-10-25T15:19:00Z">
        <w:r w:rsidRPr="00D634F8">
          <w:rPr>
            <w:rPrChange w:id="7445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begin"/>
        </w:r>
        <w:r w:rsidRPr="00D634F8">
          <w:rPr>
            <w:rPrChange w:id="7446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7447" w:author="admin" w:date="2016-10-26T11:13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instrText>图</w:instrText>
        </w:r>
        <w:r w:rsidRPr="00D634F8">
          <w:rPr>
            <w:rPrChange w:id="7448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 \* ARABIC</w:instrText>
        </w:r>
        <w:r w:rsidRPr="00D634F8">
          <w:rPr>
            <w:rPrChange w:id="7449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separate"/>
        </w:r>
      </w:ins>
      <w:ins w:id="7450" w:author="admin" w:date="2016-10-27T15:32:00Z">
        <w:r w:rsidR="00415D72">
          <w:t>259</w:t>
        </w:r>
      </w:ins>
      <w:ins w:id="7451" w:author="admin" w:date="2016-10-25T15:19:00Z">
        <w:r w:rsidRPr="00D634F8">
          <w:rPr>
            <w:rPrChange w:id="7452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end"/>
        </w:r>
        <w:bookmarkEnd w:id="7439"/>
        <w:r w:rsidRPr="00D634F8">
          <w:rPr>
            <w:rPrChange w:id="7453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7454" w:author="admin" w:date="2016-10-26T10:16:00Z">
        <w:r w:rsidRPr="00D634F8">
          <w:rPr>
            <w:rPrChange w:id="7455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7456" w:author="admin" w:date="2016-10-25T15:19:00Z">
        <w:r w:rsidRPr="00D634F8">
          <w:rPr>
            <w:rPrChange w:id="7457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>MESSAGES OUTBOX</w:t>
        </w:r>
        <w:r w:rsidRPr="00D634F8">
          <w:rPr>
            <w:rFonts w:hint="eastAsia"/>
            <w:rPrChange w:id="7458" w:author="admin" w:date="2016-10-26T11:13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界面删除消息</w:t>
        </w:r>
      </w:ins>
    </w:p>
    <w:p w:rsidR="00EC62FF" w:rsidRDefault="00D634F8">
      <w:pPr>
        <w:rPr>
          <w:ins w:id="7459" w:author="admin" w:date="2016-10-25T15:19:00Z"/>
          <w:rPrChange w:id="7460" w:author="admin" w:date="2016-10-25T15:49:00Z">
            <w:rPr>
              <w:ins w:id="7461" w:author="admin" w:date="2016-10-25T15:19:00Z"/>
            </w:rPr>
          </w:rPrChange>
        </w:rPr>
        <w:pPrChange w:id="7462" w:author="admin" w:date="2016-10-25T15:49:00Z">
          <w:pPr>
            <w:pStyle w:val="41"/>
            <w:keepNext w:val="0"/>
            <w:keepLines w:val="0"/>
            <w:widowControl/>
            <w:numPr>
              <w:ilvl w:val="3"/>
            </w:numPr>
            <w:adjustRightInd w:val="0"/>
            <w:snapToGrid w:val="0"/>
            <w:spacing w:before="120" w:after="120" w:line="360" w:lineRule="atLeast"/>
            <w:textAlignment w:val="baseline"/>
          </w:pPr>
        </w:pPrChange>
      </w:pPr>
      <w:ins w:id="7463" w:author="admin" w:date="2016-10-25T15:19:00Z">
        <w:r w:rsidRPr="00D634F8">
          <w:rPr>
            <w:rFonts w:hint="eastAsia"/>
            <w:b/>
            <w:rPrChange w:id="7464" w:author="admin" w:date="2016-10-25T15:49:00Z">
              <w:rPr>
                <w:rFonts w:hint="eastAsia"/>
                <w:i/>
                <w:iCs/>
                <w:color w:val="0000FF"/>
                <w:u w:val="single"/>
              </w:rPr>
            </w:rPrChange>
          </w:rPr>
          <w:t>导出消息</w:t>
        </w:r>
      </w:ins>
    </w:p>
    <w:p w:rsidR="00EC62FF" w:rsidRDefault="0067413A">
      <w:pPr>
        <w:spacing w:before="0" w:after="0" w:line="360" w:lineRule="auto"/>
        <w:ind w:firstLineChars="200" w:firstLine="420"/>
        <w:rPr>
          <w:ins w:id="7465" w:author="admin" w:date="2016-10-25T15:19:00Z"/>
          <w:rFonts w:ascii="Times New Roman" w:hAnsi="Times New Roman"/>
          <w:rPrChange w:id="7466" w:author="admin" w:date="2016-10-25T15:43:00Z">
            <w:rPr>
              <w:ins w:id="7467" w:author="admin" w:date="2016-10-25T15:19:00Z"/>
            </w:rPr>
          </w:rPrChange>
        </w:rPr>
        <w:pPrChange w:id="7468" w:author="admin" w:date="2016-10-25T15:43:00Z">
          <w:pPr>
            <w:pStyle w:val="af6"/>
            <w:numPr>
              <w:numId w:val="29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7469" w:author="admin" w:date="2016-10-25T16:13:00Z">
        <w:r>
          <w:rPr>
            <w:rFonts w:ascii="Times New Roman" w:hAnsi="Times New Roman" w:hint="eastAsia"/>
          </w:rPr>
          <w:t>1</w:t>
        </w:r>
        <w:r>
          <w:rPr>
            <w:rFonts w:ascii="Times New Roman" w:hAnsi="Times New Roman" w:hint="eastAsia"/>
          </w:rPr>
          <w:t>、</w:t>
        </w:r>
      </w:ins>
      <w:ins w:id="7470" w:author="admin" w:date="2016-10-25T15:19:00Z">
        <w:r w:rsidR="00D634F8" w:rsidRPr="00D634F8">
          <w:rPr>
            <w:rFonts w:ascii="Times New Roman" w:hAnsi="Times New Roman" w:hint="eastAsia"/>
            <w:rPrChange w:id="7471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插入</w:t>
        </w:r>
        <w:r w:rsidR="00D634F8" w:rsidRPr="00D634F8">
          <w:rPr>
            <w:rFonts w:ascii="Times New Roman" w:hAnsi="Times New Roman"/>
            <w:rPrChange w:id="7472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U</w:t>
        </w:r>
        <w:r>
          <w:rPr>
            <w:rFonts w:ascii="Times New Roman" w:hAnsi="Times New Roman"/>
          </w:rPr>
          <w:t>盘</w:t>
        </w:r>
      </w:ins>
      <w:ins w:id="7473" w:author="admin" w:date="2016-10-25T16:14:00Z">
        <w:r>
          <w:rPr>
            <w:rFonts w:ascii="Times New Roman" w:hAnsi="Times New Roman" w:hint="eastAsia"/>
          </w:rPr>
          <w:t>；</w:t>
        </w:r>
      </w:ins>
    </w:p>
    <w:p w:rsidR="00EC62FF" w:rsidRDefault="0067413A">
      <w:pPr>
        <w:spacing w:before="0" w:after="0" w:line="360" w:lineRule="auto"/>
        <w:ind w:firstLineChars="200" w:firstLine="420"/>
        <w:rPr>
          <w:ins w:id="7474" w:author="admin" w:date="2016-10-25T15:19:00Z"/>
          <w:rFonts w:ascii="Times New Roman" w:hAnsi="Times New Roman"/>
          <w:rPrChange w:id="7475" w:author="admin" w:date="2016-10-25T15:43:00Z">
            <w:rPr>
              <w:ins w:id="7476" w:author="admin" w:date="2016-10-25T15:19:00Z"/>
            </w:rPr>
          </w:rPrChange>
        </w:rPr>
        <w:pPrChange w:id="7477" w:author="admin" w:date="2016-10-25T15:43:00Z">
          <w:pPr>
            <w:pStyle w:val="af6"/>
            <w:numPr>
              <w:numId w:val="29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7478" w:author="admin" w:date="2016-10-25T16:14:00Z">
        <w:r>
          <w:rPr>
            <w:rFonts w:ascii="Times New Roman" w:hAnsi="Times New Roman" w:hint="eastAsia"/>
          </w:rPr>
          <w:t>2</w:t>
        </w:r>
        <w:r>
          <w:rPr>
            <w:rFonts w:ascii="Times New Roman" w:hAnsi="Times New Roman" w:hint="eastAsia"/>
          </w:rPr>
          <w:t>、</w:t>
        </w:r>
      </w:ins>
      <w:ins w:id="7479" w:author="admin" w:date="2016-10-25T15:19:00Z">
        <w:r w:rsidR="00D634F8" w:rsidRPr="00D634F8">
          <w:rPr>
            <w:rFonts w:ascii="Times New Roman" w:hAnsi="Times New Roman" w:hint="eastAsia"/>
            <w:rPrChange w:id="7480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进入</w:t>
        </w:r>
        <w:r w:rsidR="00D634F8" w:rsidRPr="00D634F8">
          <w:rPr>
            <w:rFonts w:ascii="Times New Roman" w:hAnsi="Times New Roman"/>
            <w:rPrChange w:id="7481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MESSAGES OUTBOX</w:t>
        </w:r>
        <w:r>
          <w:rPr>
            <w:rFonts w:ascii="Times New Roman" w:hAnsi="Times New Roman" w:hint="eastAsia"/>
          </w:rPr>
          <w:t>界面，移动键盘上下键，光标选中需要导出的消息</w:t>
        </w:r>
      </w:ins>
      <w:ins w:id="7482" w:author="admin" w:date="2016-10-26T09:17:00Z">
        <w:r w:rsidR="0002528A">
          <w:rPr>
            <w:rFonts w:ascii="Times New Roman" w:hAnsi="Times New Roman" w:hint="eastAsia"/>
          </w:rPr>
          <w:t>，</w:t>
        </w:r>
      </w:ins>
      <w:ins w:id="7483" w:author="admin" w:date="2016-10-25T15:19:00Z">
        <w:r w:rsidR="00D634F8" w:rsidRPr="00D634F8">
          <w:rPr>
            <w:rFonts w:ascii="Times New Roman" w:hAnsi="Times New Roman" w:hint="eastAsia"/>
            <w:rPrChange w:id="7484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移动键盘左右键选中</w:t>
        </w:r>
        <w:r w:rsidR="00D634F8" w:rsidRPr="00D634F8">
          <w:rPr>
            <w:rFonts w:ascii="Times New Roman" w:hAnsi="Times New Roman"/>
            <w:rPrChange w:id="7485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Export</w:t>
        </w:r>
        <w:r w:rsidR="00D634F8" w:rsidRPr="00D634F8">
          <w:rPr>
            <w:rFonts w:ascii="Times New Roman" w:hAnsi="Times New Roman" w:hint="eastAsia"/>
            <w:rPrChange w:id="7486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菜单后单击</w:t>
        </w:r>
        <w:r w:rsidR="00D634F8" w:rsidRPr="00D634F8">
          <w:rPr>
            <w:rFonts w:ascii="Times New Roman" w:hAnsi="Times New Roman"/>
            <w:rPrChange w:id="7487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7488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键，或使用键盘</w:t>
        </w:r>
        <w:r w:rsidR="00D634F8" w:rsidRPr="00D634F8">
          <w:rPr>
            <w:rFonts w:ascii="Times New Roman" w:hAnsi="Times New Roman"/>
            <w:rPrChange w:id="7489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ALT+E</w:t>
        </w:r>
        <w:r w:rsidR="00D634F8" w:rsidRPr="00D634F8">
          <w:rPr>
            <w:rFonts w:ascii="Times New Roman" w:hAnsi="Times New Roman" w:hint="eastAsia"/>
            <w:rPrChange w:id="7490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快捷键，进入文件管理对话框（当前目录为</w:t>
        </w:r>
        <w:r w:rsidR="00D634F8" w:rsidRPr="00D634F8">
          <w:rPr>
            <w:rFonts w:ascii="Times New Roman" w:hAnsi="Times New Roman"/>
            <w:rPrChange w:id="7491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U</w:t>
        </w:r>
        <w:r w:rsidR="00D634F8" w:rsidRPr="00D634F8">
          <w:rPr>
            <w:rFonts w:ascii="Times New Roman" w:hAnsi="Times New Roman" w:hint="eastAsia"/>
            <w:rPrChange w:id="7492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盘根目录</w:t>
        </w:r>
        <w:bookmarkStart w:id="7493" w:name="_GoBack"/>
        <w:bookmarkEnd w:id="7493"/>
        <w:r>
          <w:rPr>
            <w:rFonts w:ascii="Times New Roman" w:hAnsi="Times New Roman" w:hint="eastAsia"/>
          </w:rPr>
          <w:t>）</w:t>
        </w:r>
      </w:ins>
      <w:ins w:id="7494" w:author="admin" w:date="2016-10-25T16:14:00Z">
        <w:r>
          <w:rPr>
            <w:rFonts w:ascii="Times New Roman" w:hAnsi="Times New Roman" w:hint="eastAsia"/>
          </w:rPr>
          <w:t>，</w:t>
        </w:r>
      </w:ins>
      <w:ins w:id="7495" w:author="admin" w:date="2016-10-25T15:19:00Z">
        <w:r w:rsidR="00D634F8" w:rsidRPr="00D634F8">
          <w:rPr>
            <w:rFonts w:ascii="Times New Roman" w:hAnsi="Times New Roman" w:hint="eastAsia"/>
            <w:rPrChange w:id="7496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7497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7498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_Ref460333638 \h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7499" w:author="admin" w:date="2016-10-25T15:43:00Z">
            <w:rPr>
              <w:rFonts w:ascii="Times New Roman" w:hAnsi="Times New Roman"/>
            </w:rPr>
          </w:rPrChange>
        </w:rPr>
      </w:r>
      <w:ins w:id="7500" w:author="admin" w:date="2016-10-25T15:19:00Z">
        <w:r w:rsidR="00D634F8" w:rsidRPr="00D634F8">
          <w:rPr>
            <w:rFonts w:ascii="Times New Roman" w:hAnsi="Times New Roman"/>
            <w:rPrChange w:id="7501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7502" w:author="admin" w:date="2016-10-27T15:32:00Z">
        <w:r w:rsidR="00D634F8" w:rsidRPr="00D634F8">
          <w:rPr>
            <w:rFonts w:ascii="Times New Roman" w:hAnsi="Times New Roman" w:hint="eastAsia"/>
            <w:rPrChange w:id="7503" w:author="admin" w:date="2016-10-27T15:3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7504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254</w:t>
        </w:r>
      </w:ins>
      <w:ins w:id="7505" w:author="admin" w:date="2016-10-25T15:19:00Z">
        <w:r w:rsidR="00D634F8" w:rsidRPr="00D634F8">
          <w:rPr>
            <w:rFonts w:ascii="Times New Roman" w:hAnsi="Times New Roman"/>
            <w:rPrChange w:id="7506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>
          <w:rPr>
            <w:rFonts w:ascii="Times New Roman" w:hAnsi="Times New Roman" w:hint="eastAsia"/>
          </w:rPr>
          <w:t>所示</w:t>
        </w:r>
      </w:ins>
      <w:ins w:id="7507" w:author="admin" w:date="2016-10-25T16:14:00Z">
        <w:r>
          <w:rPr>
            <w:rFonts w:ascii="Times New Roman" w:hAnsi="Times New Roman" w:hint="eastAsia"/>
          </w:rPr>
          <w:t>；</w:t>
        </w:r>
      </w:ins>
    </w:p>
    <w:p w:rsidR="00EC62FF" w:rsidRDefault="0067413A">
      <w:pPr>
        <w:spacing w:before="0" w:after="0" w:line="360" w:lineRule="auto"/>
        <w:ind w:firstLineChars="200" w:firstLine="420"/>
        <w:rPr>
          <w:ins w:id="7508" w:author="admin" w:date="2016-10-25T15:19:00Z"/>
          <w:rFonts w:ascii="Times New Roman" w:hAnsi="Times New Roman"/>
          <w:rPrChange w:id="7509" w:author="admin" w:date="2016-10-25T15:43:00Z">
            <w:rPr>
              <w:ins w:id="7510" w:author="admin" w:date="2016-10-25T15:19:00Z"/>
            </w:rPr>
          </w:rPrChange>
        </w:rPr>
        <w:pPrChange w:id="7511" w:author="admin" w:date="2016-10-25T15:43:00Z">
          <w:pPr>
            <w:pStyle w:val="af6"/>
            <w:numPr>
              <w:numId w:val="29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7512" w:author="admin" w:date="2016-10-25T16:14:00Z">
        <w:r>
          <w:rPr>
            <w:rFonts w:ascii="Times New Roman" w:hAnsi="Times New Roman" w:hint="eastAsia"/>
          </w:rPr>
          <w:t>3</w:t>
        </w:r>
        <w:r>
          <w:rPr>
            <w:rFonts w:ascii="Times New Roman" w:hAnsi="Times New Roman" w:hint="eastAsia"/>
          </w:rPr>
          <w:t>、</w:t>
        </w:r>
      </w:ins>
      <w:ins w:id="7513" w:author="admin" w:date="2016-10-25T15:19:00Z">
        <w:r w:rsidR="00D634F8" w:rsidRPr="00D634F8">
          <w:rPr>
            <w:rFonts w:ascii="Times New Roman" w:hAnsi="Times New Roman" w:hint="eastAsia"/>
            <w:rPrChange w:id="7514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输入导出后要保存的文件名，</w:t>
        </w:r>
        <w:r w:rsidR="00D634F8" w:rsidRPr="00D634F8">
          <w:rPr>
            <w:rFonts w:ascii="Times New Roman" w:hAnsi="Times New Roman"/>
            <w:rPrChange w:id="7515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>
          <w:rPr>
            <w:rFonts w:ascii="Times New Roman" w:hAnsi="Times New Roman" w:hint="eastAsia"/>
          </w:rPr>
          <w:t>键确认</w:t>
        </w:r>
      </w:ins>
      <w:ins w:id="7516" w:author="admin" w:date="2016-10-25T16:14:00Z">
        <w:r>
          <w:rPr>
            <w:rFonts w:ascii="Times New Roman" w:hAnsi="Times New Roman" w:hint="eastAsia"/>
          </w:rPr>
          <w:t>，</w:t>
        </w:r>
      </w:ins>
      <w:ins w:id="7517" w:author="admin" w:date="2016-10-25T15:19:00Z">
        <w:r w:rsidR="00D634F8" w:rsidRPr="00D634F8">
          <w:rPr>
            <w:rFonts w:ascii="Times New Roman" w:hAnsi="Times New Roman" w:hint="eastAsia"/>
            <w:rPrChange w:id="7518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7519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7520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_Ref460333790 \h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7521" w:author="admin" w:date="2016-10-25T15:43:00Z">
            <w:rPr>
              <w:rFonts w:ascii="Times New Roman" w:hAnsi="Times New Roman"/>
            </w:rPr>
          </w:rPrChange>
        </w:rPr>
      </w:r>
      <w:ins w:id="7522" w:author="admin" w:date="2016-10-25T15:19:00Z">
        <w:r w:rsidR="00D634F8" w:rsidRPr="00D634F8">
          <w:rPr>
            <w:rFonts w:ascii="Times New Roman" w:hAnsi="Times New Roman"/>
            <w:rPrChange w:id="7523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7524" w:author="admin" w:date="2016-10-27T15:32:00Z">
        <w:r w:rsidR="00D634F8" w:rsidRPr="00D634F8">
          <w:rPr>
            <w:rFonts w:ascii="Times New Roman" w:hAnsi="Times New Roman" w:hint="eastAsia"/>
            <w:rPrChange w:id="7525" w:author="admin" w:date="2016-10-27T15:3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7526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255</w:t>
        </w:r>
      </w:ins>
      <w:ins w:id="7527" w:author="admin" w:date="2016-10-25T15:19:00Z">
        <w:r w:rsidR="00D634F8" w:rsidRPr="00D634F8">
          <w:rPr>
            <w:rFonts w:ascii="Times New Roman" w:hAnsi="Times New Roman"/>
            <w:rPrChange w:id="7528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>
          <w:rPr>
            <w:rFonts w:ascii="Times New Roman" w:hAnsi="Times New Roman" w:hint="eastAsia"/>
          </w:rPr>
          <w:t>所示</w:t>
        </w:r>
      </w:ins>
      <w:ins w:id="7529" w:author="admin" w:date="2016-10-25T16:14:00Z">
        <w:r>
          <w:rPr>
            <w:rFonts w:ascii="Times New Roman" w:hAnsi="Times New Roman" w:hint="eastAsia"/>
          </w:rPr>
          <w:t>；</w:t>
        </w:r>
      </w:ins>
    </w:p>
    <w:p w:rsidR="00EC62FF" w:rsidRDefault="0067413A">
      <w:pPr>
        <w:spacing w:before="0" w:after="0" w:line="360" w:lineRule="auto"/>
        <w:ind w:firstLineChars="200" w:firstLine="420"/>
        <w:rPr>
          <w:ins w:id="7530" w:author="admin" w:date="2016-10-25T15:19:00Z"/>
          <w:rFonts w:ascii="Times New Roman" w:hAnsi="Times New Roman"/>
          <w:rPrChange w:id="7531" w:author="admin" w:date="2016-10-25T15:43:00Z">
            <w:rPr>
              <w:ins w:id="7532" w:author="admin" w:date="2016-10-25T15:19:00Z"/>
            </w:rPr>
          </w:rPrChange>
        </w:rPr>
        <w:pPrChange w:id="7533" w:author="admin" w:date="2016-10-25T15:43:00Z">
          <w:pPr>
            <w:pStyle w:val="af6"/>
            <w:numPr>
              <w:numId w:val="29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7534" w:author="admin" w:date="2016-10-25T16:14:00Z">
        <w:r>
          <w:rPr>
            <w:rFonts w:ascii="Times New Roman" w:hAnsi="Times New Roman" w:hint="eastAsia"/>
          </w:rPr>
          <w:t>4</w:t>
        </w:r>
        <w:r>
          <w:rPr>
            <w:rFonts w:ascii="Times New Roman" w:hAnsi="Times New Roman" w:hint="eastAsia"/>
          </w:rPr>
          <w:t>、</w:t>
        </w:r>
      </w:ins>
      <w:ins w:id="7535" w:author="admin" w:date="2016-10-25T15:19:00Z">
        <w:r w:rsidR="00D634F8" w:rsidRPr="00D634F8">
          <w:rPr>
            <w:rFonts w:ascii="Times New Roman" w:hAnsi="Times New Roman" w:hint="eastAsia"/>
            <w:rPrChange w:id="7536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文件导出成功</w:t>
        </w:r>
      </w:ins>
      <w:ins w:id="7537" w:author="admin" w:date="2016-10-25T16:14:00Z">
        <w:r w:rsidRPr="0071275E">
          <w:rPr>
            <w:rFonts w:ascii="Times New Roman" w:hAnsi="Times New Roman" w:hint="eastAsia"/>
          </w:rPr>
          <w:t>(</w:t>
        </w:r>
        <w:r w:rsidRPr="0071275E">
          <w:rPr>
            <w:rFonts w:ascii="Times New Roman" w:hAnsi="Times New Roman" w:hint="eastAsia"/>
          </w:rPr>
          <w:t>文件在</w:t>
        </w:r>
        <w:r w:rsidRPr="0071275E">
          <w:rPr>
            <w:rFonts w:ascii="Times New Roman" w:hAnsi="Times New Roman" w:hint="eastAsia"/>
          </w:rPr>
          <w:t>U</w:t>
        </w:r>
        <w:r w:rsidRPr="0071275E">
          <w:rPr>
            <w:rFonts w:ascii="Times New Roman" w:hAnsi="Times New Roman" w:hint="eastAsia"/>
          </w:rPr>
          <w:t>盘根目录</w:t>
        </w:r>
        <w:r w:rsidRPr="0071275E">
          <w:rPr>
            <w:rFonts w:ascii="Times New Roman" w:hAnsi="Times New Roman" w:hint="eastAsia"/>
          </w:rPr>
          <w:t>)</w:t>
        </w:r>
        <w:r>
          <w:rPr>
            <w:rFonts w:ascii="Times New Roman" w:hAnsi="Times New Roman" w:hint="eastAsia"/>
          </w:rPr>
          <w:t>，</w:t>
        </w:r>
      </w:ins>
      <w:ins w:id="7538" w:author="admin" w:date="2016-10-25T15:19:00Z">
        <w:r w:rsidR="00D634F8" w:rsidRPr="00D634F8">
          <w:rPr>
            <w:rFonts w:ascii="Times New Roman" w:hAnsi="Times New Roman" w:hint="eastAsia"/>
            <w:rPrChange w:id="7539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7540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7541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_Ref460339699 \h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7542" w:author="admin" w:date="2016-10-25T15:43:00Z">
            <w:rPr>
              <w:rFonts w:ascii="Times New Roman" w:hAnsi="Times New Roman"/>
            </w:rPr>
          </w:rPrChange>
        </w:rPr>
      </w:r>
      <w:ins w:id="7543" w:author="admin" w:date="2016-10-25T15:19:00Z">
        <w:r w:rsidR="00D634F8" w:rsidRPr="00D634F8">
          <w:rPr>
            <w:rFonts w:ascii="Times New Roman" w:hAnsi="Times New Roman"/>
            <w:rPrChange w:id="7544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7545" w:author="admin" w:date="2016-10-27T15:32:00Z">
        <w:r w:rsidR="00D634F8" w:rsidRPr="00D634F8">
          <w:rPr>
            <w:rFonts w:ascii="Times New Roman" w:hAnsi="Times New Roman" w:hint="eastAsia"/>
            <w:rPrChange w:id="7546" w:author="admin" w:date="2016-10-27T15:3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7547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256</w:t>
        </w:r>
      </w:ins>
      <w:ins w:id="7548" w:author="admin" w:date="2016-10-25T15:19:00Z">
        <w:r w:rsidR="00D634F8" w:rsidRPr="00D634F8">
          <w:rPr>
            <w:rFonts w:ascii="Times New Roman" w:hAnsi="Times New Roman"/>
            <w:rPrChange w:id="7549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 w:rsidR="00D634F8" w:rsidRPr="00D634F8">
          <w:rPr>
            <w:rFonts w:ascii="Times New Roman" w:hAnsi="Times New Roman" w:hint="eastAsia"/>
            <w:rPrChange w:id="7550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所示。</w:t>
        </w:r>
      </w:ins>
    </w:p>
    <w:p w:rsidR="00EC62FF" w:rsidRDefault="00D634F8">
      <w:pPr>
        <w:pStyle w:val="30"/>
        <w:numPr>
          <w:ilvl w:val="2"/>
          <w:numId w:val="4"/>
        </w:numPr>
        <w:spacing w:before="0" w:after="0" w:line="360" w:lineRule="auto"/>
        <w:rPr>
          <w:ins w:id="7551" w:author="admin" w:date="2016-10-25T15:19:00Z"/>
          <w:rFonts w:ascii="Times New Roman" w:hAnsi="Times New Roman"/>
          <w:rPrChange w:id="7552" w:author="admin" w:date="2016-10-25T15:24:00Z">
            <w:rPr>
              <w:ins w:id="7553" w:author="admin" w:date="2016-10-25T15:19:00Z"/>
            </w:rPr>
          </w:rPrChange>
        </w:rPr>
        <w:pPrChange w:id="7554" w:author="admin" w:date="2016-10-25T15:24:00Z">
          <w:pPr>
            <w:pStyle w:val="20"/>
            <w:keepNext w:val="0"/>
            <w:keepLines w:val="0"/>
            <w:widowControl/>
            <w:numPr>
              <w:ilvl w:val="1"/>
            </w:numPr>
            <w:adjustRightInd w:val="0"/>
            <w:snapToGrid w:val="0"/>
            <w:spacing w:before="120" w:after="120" w:line="360" w:lineRule="atLeast"/>
            <w:textAlignment w:val="baseline"/>
          </w:pPr>
        </w:pPrChange>
      </w:pPr>
      <w:bookmarkStart w:id="7555" w:name="_Toc461104749"/>
      <w:bookmarkStart w:id="7556" w:name="_Toc461459461"/>
      <w:bookmarkStart w:id="7557" w:name="_Toc465435350"/>
      <w:ins w:id="7558" w:author="admin" w:date="2016-10-25T15:19:00Z">
        <w:r w:rsidRPr="00D634F8">
          <w:rPr>
            <w:rFonts w:ascii="Times New Roman" w:hAnsi="Times New Roman"/>
            <w:rPrChange w:id="7559" w:author="admin" w:date="2016-10-25T15:24:00Z">
              <w:rPr>
                <w:b w:val="0"/>
                <w:bCs w:val="0"/>
                <w:i/>
                <w:iCs/>
                <w:color w:val="0000FF"/>
                <w:u w:val="single"/>
              </w:rPr>
            </w:rPrChange>
          </w:rPr>
          <w:t>Scan</w:t>
        </w:r>
        <w:bookmarkEnd w:id="7555"/>
        <w:bookmarkEnd w:id="7556"/>
        <w:bookmarkEnd w:id="7557"/>
      </w:ins>
    </w:p>
    <w:p w:rsidR="00EC62FF" w:rsidRDefault="00D634F8">
      <w:pPr>
        <w:spacing w:before="0" w:after="0" w:line="360" w:lineRule="auto"/>
        <w:ind w:firstLineChars="200" w:firstLine="420"/>
        <w:rPr>
          <w:ins w:id="7560" w:author="admin" w:date="2016-10-25T15:19:00Z"/>
          <w:rFonts w:ascii="Times New Roman" w:hAnsi="Times New Roman"/>
          <w:rPrChange w:id="7561" w:author="admin" w:date="2016-10-25T15:43:00Z">
            <w:rPr>
              <w:ins w:id="7562" w:author="admin" w:date="2016-10-25T15:19:00Z"/>
              <w:rFonts w:ascii="宋体" w:hAnsi="宋体"/>
            </w:rPr>
          </w:rPrChange>
        </w:rPr>
        <w:pPrChange w:id="7563" w:author="admin" w:date="2016-10-25T15:43:00Z">
          <w:pPr/>
        </w:pPrChange>
      </w:pPr>
      <w:bookmarkStart w:id="7564" w:name="OLE_LINK4"/>
      <w:bookmarkStart w:id="7565" w:name="OLE_LINK5"/>
      <w:ins w:id="7566" w:author="admin" w:date="2016-10-25T15:19:00Z">
        <w:r w:rsidRPr="00D634F8">
          <w:rPr>
            <w:rFonts w:ascii="Times New Roman" w:hAnsi="Times New Roman"/>
            <w:rPrChange w:id="7567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Scan</w:t>
        </w:r>
        <w:r w:rsidRPr="00D634F8">
          <w:rPr>
            <w:rFonts w:ascii="Times New Roman" w:hAnsi="Times New Roman" w:hint="eastAsia"/>
            <w:rPrChange w:id="7568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界面如</w:t>
        </w:r>
        <w:r w:rsidRPr="00D634F8">
          <w:rPr>
            <w:rFonts w:ascii="Times New Roman" w:hAnsi="Times New Roman"/>
            <w:rPrChange w:id="7569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Pr="00D634F8">
          <w:rPr>
            <w:rFonts w:ascii="Times New Roman" w:hAnsi="Times New Roman"/>
            <w:rPrChange w:id="7570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 xml:space="preserve"> REF _Ref460396685 \h 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Pr="00D634F8">
        <w:rPr>
          <w:rFonts w:ascii="Times New Roman" w:hAnsi="Times New Roman"/>
          <w:rPrChange w:id="7571" w:author="admin" w:date="2016-10-25T15:43:00Z">
            <w:rPr>
              <w:rFonts w:ascii="Times New Roman" w:hAnsi="Times New Roman"/>
            </w:rPr>
          </w:rPrChange>
        </w:rPr>
      </w:r>
      <w:ins w:id="7572" w:author="admin" w:date="2016-10-25T15:19:00Z">
        <w:r w:rsidRPr="00D634F8">
          <w:rPr>
            <w:rFonts w:ascii="Times New Roman" w:hAnsi="Times New Roman"/>
            <w:rPrChange w:id="7573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7574" w:author="admin" w:date="2016-10-27T15:32:00Z">
        <w:r w:rsidRPr="00D634F8">
          <w:rPr>
            <w:rFonts w:ascii="Times New Roman" w:hAnsi="Times New Roman" w:hint="eastAsia"/>
            <w:rPrChange w:id="7575" w:author="admin" w:date="2016-10-27T15:3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Pr="00D634F8">
          <w:rPr>
            <w:rFonts w:ascii="黑体" w:eastAsia="黑体" w:hAnsi="黑体"/>
            <w:szCs w:val="20"/>
            <w:rPrChange w:id="7576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260</w:t>
        </w:r>
      </w:ins>
      <w:ins w:id="7577" w:author="admin" w:date="2016-10-25T15:19:00Z">
        <w:r w:rsidRPr="00D634F8">
          <w:rPr>
            <w:rFonts w:ascii="Times New Roman" w:hAnsi="Times New Roman"/>
            <w:rPrChange w:id="7578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 w:rsidRPr="00D634F8">
          <w:rPr>
            <w:rFonts w:ascii="Times New Roman" w:hAnsi="Times New Roman" w:hint="eastAsia"/>
            <w:rPrChange w:id="7579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所示。⑴扫描组名称，⑵当前扫描组对应的信道号，⑶当前扫描组对应的发射频率，⑷当前扫描组对应的接收频率，⑸向上翻页，⑹向下翻页，⑺删除选中扫描组，⑻编辑选中扫描组，⑼新建扫描组，⑽开始扫描，⑾停止扫描，⑿</w:t>
        </w:r>
        <w:r w:rsidRPr="00D634F8">
          <w:rPr>
            <w:rFonts w:ascii="Times New Roman" w:hAnsi="Times New Roman"/>
            <w:rPrChange w:id="7580" w:author="admin" w:date="2016-10-25T15:43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Scan</w:t>
        </w:r>
        <w:r w:rsidRPr="00D634F8">
          <w:rPr>
            <w:rFonts w:ascii="Times New Roman" w:hAnsi="Times New Roman" w:hint="eastAsia"/>
            <w:rPrChange w:id="7581" w:author="admin" w:date="2016-10-25T15:43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界面指示。</w:t>
        </w:r>
      </w:ins>
    </w:p>
    <w:p w:rsidR="00EC62FF" w:rsidRDefault="00D634F8">
      <w:pPr>
        <w:spacing w:before="0" w:after="0" w:line="360" w:lineRule="auto"/>
        <w:ind w:firstLineChars="200" w:firstLine="420"/>
        <w:rPr>
          <w:ins w:id="7582" w:author="admin" w:date="2016-10-25T15:19:00Z"/>
          <w:rFonts w:ascii="Times New Roman" w:hAnsi="Times New Roman"/>
          <w:rPrChange w:id="7583" w:author="admin" w:date="2016-10-25T15:43:00Z">
            <w:rPr>
              <w:ins w:id="7584" w:author="admin" w:date="2016-10-25T15:19:00Z"/>
            </w:rPr>
          </w:rPrChange>
        </w:rPr>
        <w:pPrChange w:id="7585" w:author="admin" w:date="2016-10-25T15:43:00Z">
          <w:pPr/>
        </w:pPrChange>
      </w:pPr>
      <w:ins w:id="7586" w:author="admin" w:date="2016-10-25T15:19:00Z">
        <w:r w:rsidRPr="00D634F8">
          <w:rPr>
            <w:rFonts w:ascii="Times New Roman" w:hAnsi="Times New Roman"/>
            <w:rPrChange w:id="7587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Scan</w:t>
        </w:r>
        <w:r w:rsidRPr="00D634F8">
          <w:rPr>
            <w:rFonts w:ascii="Times New Roman" w:hAnsi="Times New Roman" w:hint="eastAsia"/>
            <w:rPrChange w:id="7588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界面功能：扫描接收若干自定义信道</w:t>
        </w:r>
        <w:r w:rsidRPr="00D634F8">
          <w:rPr>
            <w:rFonts w:ascii="Times New Roman" w:hAnsi="Times New Roman"/>
            <w:rPrChange w:id="7589" w:author="admin" w:date="2016-10-25T15:43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。</w:t>
        </w:r>
        <w:bookmarkEnd w:id="7564"/>
        <w:bookmarkEnd w:id="7565"/>
      </w:ins>
    </w:p>
    <w:p w:rsidR="00EC62FF" w:rsidRDefault="008B43FA" w:rsidP="007111D4">
      <w:pPr>
        <w:widowControl/>
        <w:spacing w:beforeLines="50" w:after="0" w:line="360" w:lineRule="auto"/>
        <w:jc w:val="center"/>
        <w:rPr>
          <w:ins w:id="7590" w:author="admin" w:date="2016-10-25T15:19:00Z"/>
          <w:kern w:val="0"/>
          <w:sz w:val="24"/>
          <w:szCs w:val="24"/>
          <w:rPrChange w:id="7591" w:author="admin" w:date="2016-10-27T16:02:00Z">
            <w:rPr>
              <w:ins w:id="7592" w:author="admin" w:date="2016-10-25T15:19:00Z"/>
              <w:rFonts w:ascii="宋体" w:hAnsi="宋体" w:cs="宋体"/>
              <w:szCs w:val="24"/>
            </w:rPr>
          </w:rPrChange>
        </w:rPr>
        <w:pPrChange w:id="7593" w:author="admin" w:date="2016-10-31T15:42:00Z">
          <w:pPr>
            <w:widowControl/>
            <w:spacing w:line="240" w:lineRule="auto"/>
            <w:jc w:val="center"/>
          </w:pPr>
        </w:pPrChange>
      </w:pPr>
      <w:ins w:id="7594" w:author="admin" w:date="2016-10-25T15:19:00Z">
        <w:r w:rsidRPr="004F7AF4">
          <w:rPr>
            <w:kern w:val="0"/>
            <w:sz w:val="24"/>
            <w:szCs w:val="24"/>
            <w:rPrChange w:id="7595" w:author="admin" w:date="2016-10-27T16:02:00Z">
              <w:rPr>
                <w:kern w:val="0"/>
                <w:sz w:val="24"/>
                <w:szCs w:val="24"/>
              </w:rPr>
            </w:rPrChange>
          </w:rPr>
          <w:object w:dxaOrig="12404" w:dyaOrig="6346">
            <v:shape id="_x0000_i1043" type="#_x0000_t75" style="width:290.75pt;height:189.8pt" o:ole="">
              <v:imagedata r:id="rId335" o:title="" cropleft="7104f" cropright="7196f"/>
            </v:shape>
            <o:OLEObject Type="Embed" ProgID="Visio.Drawing.11" ShapeID="_x0000_i1043" DrawAspect="Content" ObjectID="_1539436277" r:id="rId336"/>
          </w:object>
        </w:r>
      </w:ins>
    </w:p>
    <w:p w:rsidR="00EC62FF" w:rsidRDefault="00D634F8" w:rsidP="007111D4">
      <w:pPr>
        <w:pStyle w:val="af5"/>
        <w:spacing w:afterLines="50"/>
        <w:rPr>
          <w:ins w:id="7596" w:author="admin" w:date="2016-10-25T15:19:00Z"/>
          <w:rPrChange w:id="7597" w:author="admin" w:date="2016-10-26T11:13:00Z">
            <w:rPr>
              <w:ins w:id="7598" w:author="admin" w:date="2016-10-25T15:19:00Z"/>
            </w:rPr>
          </w:rPrChange>
        </w:rPr>
        <w:pPrChange w:id="7599" w:author="admin" w:date="2016-10-31T15:42:00Z">
          <w:pPr>
            <w:jc w:val="center"/>
          </w:pPr>
        </w:pPrChange>
      </w:pPr>
      <w:bookmarkStart w:id="7600" w:name="_Ref460396685"/>
      <w:ins w:id="7601" w:author="admin" w:date="2016-10-25T15:19:00Z">
        <w:r w:rsidRPr="00D634F8">
          <w:rPr>
            <w:rFonts w:hint="eastAsia"/>
            <w:rPrChange w:id="7602" w:author="admin" w:date="2016-10-26T11:13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</w:ins>
      <w:ins w:id="7603" w:author="admin" w:date="2016-10-26T10:16:00Z">
        <w:r w:rsidRPr="00D634F8">
          <w:rPr>
            <w:rPrChange w:id="7604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7605" w:author="admin" w:date="2016-10-25T15:19:00Z">
        <w:r w:rsidRPr="00D634F8">
          <w:rPr>
            <w:rPrChange w:id="7606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begin"/>
        </w:r>
        <w:r w:rsidRPr="00D634F8">
          <w:rPr>
            <w:rPrChange w:id="7607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7608" w:author="admin" w:date="2016-10-26T11:13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instrText>图</w:instrText>
        </w:r>
        <w:r w:rsidRPr="00D634F8">
          <w:rPr>
            <w:rPrChange w:id="7609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 \* ARABIC</w:instrText>
        </w:r>
        <w:r w:rsidRPr="00D634F8">
          <w:rPr>
            <w:rPrChange w:id="7610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separate"/>
        </w:r>
      </w:ins>
      <w:ins w:id="7611" w:author="admin" w:date="2016-10-27T15:32:00Z">
        <w:r w:rsidR="00415D72">
          <w:t>260</w:t>
        </w:r>
      </w:ins>
      <w:ins w:id="7612" w:author="admin" w:date="2016-10-25T15:19:00Z">
        <w:r w:rsidRPr="00D634F8">
          <w:rPr>
            <w:rPrChange w:id="7613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end"/>
        </w:r>
        <w:bookmarkEnd w:id="7600"/>
        <w:r w:rsidRPr="00D634F8">
          <w:rPr>
            <w:rPrChange w:id="7614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7615" w:author="admin" w:date="2016-10-26T10:16:00Z">
        <w:r w:rsidRPr="00D634F8">
          <w:rPr>
            <w:rPrChange w:id="7616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7617" w:author="admin" w:date="2016-10-25T15:19:00Z">
        <w:r w:rsidRPr="00D634F8">
          <w:rPr>
            <w:rPrChange w:id="7618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>Scan</w:t>
        </w:r>
        <w:r w:rsidRPr="00D634F8">
          <w:rPr>
            <w:rFonts w:hint="eastAsia"/>
            <w:rPrChange w:id="7619" w:author="admin" w:date="2016-10-26T11:13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界面</w:t>
        </w:r>
      </w:ins>
    </w:p>
    <w:p w:rsidR="00EC62FF" w:rsidRDefault="00D634F8">
      <w:pPr>
        <w:pStyle w:val="41"/>
        <w:numPr>
          <w:ilvl w:val="3"/>
          <w:numId w:val="4"/>
        </w:numPr>
        <w:spacing w:before="0" w:after="0" w:line="360" w:lineRule="auto"/>
        <w:rPr>
          <w:ins w:id="7620" w:author="admin" w:date="2016-10-25T15:19:00Z"/>
          <w:rFonts w:ascii="Times New Roman" w:hAnsi="Times New Roman"/>
          <w:rPrChange w:id="7621" w:author="admin" w:date="2016-10-25T15:29:00Z">
            <w:rPr>
              <w:ins w:id="7622" w:author="admin" w:date="2016-10-25T15:19:00Z"/>
            </w:rPr>
          </w:rPrChange>
        </w:rPr>
        <w:pPrChange w:id="7623" w:author="admin" w:date="2016-10-25T15:29:00Z">
          <w:pPr>
            <w:pStyle w:val="30"/>
            <w:keepNext w:val="0"/>
            <w:keepLines w:val="0"/>
            <w:widowControl/>
            <w:numPr>
              <w:ilvl w:val="2"/>
            </w:numPr>
            <w:adjustRightInd w:val="0"/>
            <w:snapToGrid w:val="0"/>
            <w:spacing w:before="120" w:after="120" w:line="360" w:lineRule="atLeast"/>
            <w:textAlignment w:val="baseline"/>
          </w:pPr>
        </w:pPrChange>
      </w:pPr>
      <w:ins w:id="7624" w:author="admin" w:date="2016-10-25T15:19:00Z">
        <w:r w:rsidRPr="00D634F8">
          <w:rPr>
            <w:rFonts w:ascii="Times New Roman" w:hAnsi="Times New Roman" w:hint="eastAsia"/>
            <w:rPrChange w:id="7625" w:author="admin" w:date="2016-10-25T15:29:00Z">
              <w:rPr>
                <w:rFonts w:hint="eastAsia"/>
                <w:b w:val="0"/>
                <w:bCs w:val="0"/>
                <w:i/>
                <w:iCs/>
                <w:color w:val="0000FF"/>
                <w:u w:val="single"/>
              </w:rPr>
            </w:rPrChange>
          </w:rPr>
          <w:t>新建扫描组</w:t>
        </w:r>
      </w:ins>
    </w:p>
    <w:p w:rsidR="00EC62FF" w:rsidRDefault="006744B1">
      <w:pPr>
        <w:spacing w:before="0" w:after="0" w:line="360" w:lineRule="auto"/>
        <w:ind w:firstLineChars="200" w:firstLine="420"/>
        <w:rPr>
          <w:ins w:id="7626" w:author="admin" w:date="2016-10-25T15:19:00Z"/>
          <w:rFonts w:ascii="Times New Roman" w:hAnsi="Times New Roman"/>
          <w:rPrChange w:id="7627" w:author="admin" w:date="2016-10-25T15:43:00Z">
            <w:rPr>
              <w:ins w:id="7628" w:author="admin" w:date="2016-10-25T15:19:00Z"/>
            </w:rPr>
          </w:rPrChange>
        </w:rPr>
        <w:pPrChange w:id="7629" w:author="admin" w:date="2016-10-25T15:43:00Z">
          <w:pPr>
            <w:pStyle w:val="af6"/>
            <w:numPr>
              <w:numId w:val="30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7630" w:author="admin" w:date="2016-10-25T16:14:00Z">
        <w:r>
          <w:rPr>
            <w:rFonts w:ascii="Times New Roman" w:hAnsi="Times New Roman" w:hint="eastAsia"/>
          </w:rPr>
          <w:t>1</w:t>
        </w:r>
        <w:r>
          <w:rPr>
            <w:rFonts w:ascii="Times New Roman" w:hAnsi="Times New Roman" w:hint="eastAsia"/>
          </w:rPr>
          <w:t>、</w:t>
        </w:r>
      </w:ins>
      <w:ins w:id="7631" w:author="admin" w:date="2016-10-25T15:19:00Z">
        <w:r w:rsidR="00D634F8" w:rsidRPr="00D634F8">
          <w:rPr>
            <w:rFonts w:ascii="Times New Roman" w:hAnsi="Times New Roman" w:hint="eastAsia"/>
            <w:rPrChange w:id="7632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进入</w:t>
        </w:r>
        <w:r w:rsidR="00D634F8" w:rsidRPr="00D634F8">
          <w:rPr>
            <w:rFonts w:ascii="Times New Roman" w:hAnsi="Times New Roman"/>
            <w:rPrChange w:id="7633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Scan</w:t>
        </w:r>
        <w:r w:rsidR="00D634F8" w:rsidRPr="00D634F8">
          <w:rPr>
            <w:rFonts w:ascii="Times New Roman" w:hAnsi="Times New Roman" w:hint="eastAsia"/>
            <w:rPrChange w:id="7634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界面，移动键盘左右键，光标选中</w:t>
        </w:r>
        <w:r w:rsidR="00D634F8" w:rsidRPr="00D634F8">
          <w:rPr>
            <w:rFonts w:ascii="Times New Roman" w:hAnsi="Times New Roman"/>
            <w:rPrChange w:id="7635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New</w:t>
        </w:r>
        <w:r>
          <w:rPr>
            <w:rFonts w:ascii="Times New Roman" w:hAnsi="Times New Roman" w:hint="eastAsia"/>
          </w:rPr>
          <w:t>菜单</w:t>
        </w:r>
      </w:ins>
      <w:ins w:id="7636" w:author="admin" w:date="2016-10-25T16:15:00Z">
        <w:r>
          <w:rPr>
            <w:rFonts w:ascii="Times New Roman" w:hAnsi="Times New Roman" w:hint="eastAsia"/>
          </w:rPr>
          <w:t>，</w:t>
        </w:r>
      </w:ins>
      <w:ins w:id="7637" w:author="admin" w:date="2016-10-25T15:19:00Z">
        <w:r w:rsidR="00D634F8" w:rsidRPr="00D634F8">
          <w:rPr>
            <w:rFonts w:ascii="Times New Roman" w:hAnsi="Times New Roman" w:hint="eastAsia"/>
            <w:rPrChange w:id="7638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7639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7640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_Ref460399862 \h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7641" w:author="admin" w:date="2016-10-25T15:43:00Z">
            <w:rPr>
              <w:rFonts w:ascii="Times New Roman" w:hAnsi="Times New Roman"/>
            </w:rPr>
          </w:rPrChange>
        </w:rPr>
      </w:r>
      <w:ins w:id="7642" w:author="admin" w:date="2016-10-25T15:19:00Z">
        <w:r w:rsidR="00D634F8" w:rsidRPr="00D634F8">
          <w:rPr>
            <w:rFonts w:ascii="Times New Roman" w:hAnsi="Times New Roman"/>
            <w:rPrChange w:id="7643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7644" w:author="admin" w:date="2016-10-27T15:32:00Z">
        <w:r w:rsidR="00D634F8" w:rsidRPr="00D634F8">
          <w:rPr>
            <w:rFonts w:ascii="Times New Roman" w:hAnsi="Times New Roman" w:hint="eastAsia"/>
            <w:rPrChange w:id="7645" w:author="admin" w:date="2016-10-27T15:3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7646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261</w:t>
        </w:r>
      </w:ins>
      <w:ins w:id="7647" w:author="admin" w:date="2016-10-25T15:19:00Z">
        <w:r w:rsidR="00D634F8" w:rsidRPr="00D634F8">
          <w:rPr>
            <w:rFonts w:ascii="Times New Roman" w:hAnsi="Times New Roman"/>
            <w:rPrChange w:id="7648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>
          <w:rPr>
            <w:rFonts w:ascii="Times New Roman" w:hAnsi="Times New Roman" w:hint="eastAsia"/>
          </w:rPr>
          <w:t>所示</w:t>
        </w:r>
      </w:ins>
      <w:ins w:id="7649" w:author="admin" w:date="2016-10-25T16:15:00Z">
        <w:r>
          <w:rPr>
            <w:rFonts w:ascii="Times New Roman" w:hAnsi="Times New Roman" w:hint="eastAsia"/>
          </w:rPr>
          <w:t>；</w:t>
        </w:r>
      </w:ins>
    </w:p>
    <w:p w:rsidR="00EC62FF" w:rsidRDefault="00EC62FF" w:rsidP="007111D4">
      <w:pPr>
        <w:widowControl/>
        <w:spacing w:beforeLines="50" w:after="0" w:line="360" w:lineRule="auto"/>
        <w:jc w:val="center"/>
        <w:rPr>
          <w:ins w:id="7650" w:author="admin" w:date="2016-10-25T15:19:00Z"/>
          <w:kern w:val="0"/>
          <w:sz w:val="24"/>
          <w:szCs w:val="24"/>
          <w:rPrChange w:id="7651" w:author="admin" w:date="2016-10-27T16:02:00Z">
            <w:rPr>
              <w:ins w:id="7652" w:author="admin" w:date="2016-10-25T15:19:00Z"/>
            </w:rPr>
          </w:rPrChange>
        </w:rPr>
        <w:pPrChange w:id="7653" w:author="admin" w:date="2016-10-31T15:42:00Z">
          <w:pPr>
            <w:jc w:val="center"/>
          </w:pPr>
        </w:pPrChange>
      </w:pPr>
      <w:ins w:id="7654" w:author="admin" w:date="2016-10-25T15:19:00Z">
        <w:r>
          <w:rPr>
            <w:noProof/>
            <w:kern w:val="0"/>
            <w:sz w:val="24"/>
            <w:szCs w:val="24"/>
            <w:rPrChange w:id="7655" w:author="Unknown">
              <w:rPr>
                <w:b/>
                <w:bCs/>
                <w:i/>
                <w:iCs/>
                <w:noProof/>
                <w:color w:val="0000FF"/>
                <w:u w:val="single"/>
              </w:rPr>
            </w:rPrChange>
          </w:rPr>
          <w:drawing>
            <wp:inline distT="0" distB="0" distL="0" distR="0">
              <wp:extent cx="3170729" cy="2366719"/>
              <wp:effectExtent l="19050" t="0" r="0" b="0"/>
              <wp:docPr id="293" name="图片 288" descr="Scan-NewEdit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1" descr="Scan-NewEdit"/>
                      <pic:cNvPicPr>
                        <a:picLocks noChangeAspect="1" noChangeArrowheads="1"/>
                      </pic:cNvPicPr>
                    </pic:nvPicPr>
                    <pic:blipFill>
                      <a:blip r:embed="rId337" cstate="print">
                        <a:extLst>
                          <a:ext uri="{28A0092B-C50C-407E-A947-70E740481C1C}">
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</a:ext>
                        </a:extLst>
                      </a:blip>
                      <a:srcRect b="-1932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170729" cy="2366719"/>
                      </a:xfrm>
                      <a:prstGeom prst="rect">
                        <a:avLst/>
                      </a:prstGeom>
                      <a:noFill/>
                    </pic:spPr>
                  </pic:pic>
                </a:graphicData>
              </a:graphic>
            </wp:inline>
          </w:drawing>
        </w:r>
      </w:ins>
    </w:p>
    <w:p w:rsidR="00EC62FF" w:rsidRDefault="00D634F8" w:rsidP="007111D4">
      <w:pPr>
        <w:pStyle w:val="af5"/>
        <w:spacing w:afterLines="50"/>
        <w:rPr>
          <w:ins w:id="7656" w:author="admin" w:date="2016-10-25T15:19:00Z"/>
          <w:rPrChange w:id="7657" w:author="admin" w:date="2016-10-26T11:13:00Z">
            <w:rPr>
              <w:ins w:id="7658" w:author="admin" w:date="2016-10-25T15:19:00Z"/>
              <w:color w:val="000080"/>
            </w:rPr>
          </w:rPrChange>
        </w:rPr>
        <w:pPrChange w:id="7659" w:author="admin" w:date="2016-10-31T15:42:00Z">
          <w:pPr>
            <w:jc w:val="center"/>
          </w:pPr>
        </w:pPrChange>
      </w:pPr>
      <w:bookmarkStart w:id="7660" w:name="_Ref460399862"/>
      <w:ins w:id="7661" w:author="admin" w:date="2016-10-25T15:19:00Z">
        <w:r w:rsidRPr="00D634F8">
          <w:rPr>
            <w:rFonts w:hint="eastAsia"/>
            <w:rPrChange w:id="7662" w:author="admin" w:date="2016-10-26T11:13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</w:ins>
      <w:ins w:id="7663" w:author="admin" w:date="2016-10-26T10:16:00Z">
        <w:r w:rsidRPr="00D634F8">
          <w:rPr>
            <w:rPrChange w:id="7664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7665" w:author="admin" w:date="2016-10-25T15:19:00Z">
        <w:r w:rsidRPr="00D634F8">
          <w:rPr>
            <w:rPrChange w:id="7666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begin"/>
        </w:r>
        <w:r w:rsidRPr="00D634F8">
          <w:rPr>
            <w:rPrChange w:id="7667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7668" w:author="admin" w:date="2016-10-26T11:13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instrText>图</w:instrText>
        </w:r>
        <w:r w:rsidRPr="00D634F8">
          <w:rPr>
            <w:rPrChange w:id="7669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 \* ARABIC</w:instrText>
        </w:r>
        <w:r w:rsidRPr="00D634F8">
          <w:rPr>
            <w:rPrChange w:id="7670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separate"/>
        </w:r>
      </w:ins>
      <w:ins w:id="7671" w:author="admin" w:date="2016-10-27T15:32:00Z">
        <w:r w:rsidR="00415D72">
          <w:t>261</w:t>
        </w:r>
      </w:ins>
      <w:ins w:id="7672" w:author="admin" w:date="2016-10-25T15:19:00Z">
        <w:r w:rsidRPr="00D634F8">
          <w:rPr>
            <w:rPrChange w:id="7673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end"/>
        </w:r>
        <w:bookmarkEnd w:id="7660"/>
        <w:r w:rsidRPr="00D634F8">
          <w:rPr>
            <w:rPrChange w:id="7674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7675" w:author="admin" w:date="2016-10-26T10:16:00Z">
        <w:r w:rsidRPr="00D634F8">
          <w:rPr>
            <w:rPrChange w:id="7676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7677" w:author="admin" w:date="2016-10-25T15:19:00Z">
        <w:r w:rsidRPr="00D634F8">
          <w:rPr>
            <w:rPrChange w:id="7678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>Scan</w:t>
        </w:r>
        <w:r w:rsidRPr="00D634F8">
          <w:rPr>
            <w:rFonts w:hint="eastAsia"/>
            <w:rPrChange w:id="7679" w:author="admin" w:date="2016-10-26T11:13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界面选中New菜单</w:t>
        </w:r>
      </w:ins>
    </w:p>
    <w:p w:rsidR="00EC62FF" w:rsidRDefault="006744B1">
      <w:pPr>
        <w:spacing w:before="0" w:after="0" w:line="360" w:lineRule="auto"/>
        <w:ind w:firstLineChars="200" w:firstLine="420"/>
        <w:rPr>
          <w:ins w:id="7680" w:author="admin" w:date="2016-10-25T15:19:00Z"/>
          <w:rFonts w:ascii="Times New Roman" w:hAnsi="Times New Roman"/>
          <w:rPrChange w:id="7681" w:author="admin" w:date="2016-10-25T15:43:00Z">
            <w:rPr>
              <w:ins w:id="7682" w:author="admin" w:date="2016-10-25T15:19:00Z"/>
            </w:rPr>
          </w:rPrChange>
        </w:rPr>
        <w:pPrChange w:id="7683" w:author="admin" w:date="2016-10-25T15:43:00Z">
          <w:pPr>
            <w:pStyle w:val="af6"/>
            <w:numPr>
              <w:numId w:val="30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7684" w:author="admin" w:date="2016-10-25T16:15:00Z">
        <w:r>
          <w:rPr>
            <w:rFonts w:ascii="Times New Roman" w:hAnsi="Times New Roman" w:hint="eastAsia"/>
          </w:rPr>
          <w:t>2</w:t>
        </w:r>
        <w:r>
          <w:rPr>
            <w:rFonts w:ascii="Times New Roman" w:hAnsi="Times New Roman" w:hint="eastAsia"/>
          </w:rPr>
          <w:t>、</w:t>
        </w:r>
      </w:ins>
      <w:ins w:id="7685" w:author="admin" w:date="2016-10-25T15:19:00Z">
        <w:r w:rsidR="00D634F8" w:rsidRPr="00D634F8">
          <w:rPr>
            <w:rFonts w:ascii="Times New Roman" w:hAnsi="Times New Roman" w:hint="eastAsia"/>
            <w:rPrChange w:id="7686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单击</w:t>
        </w:r>
        <w:r w:rsidR="00D634F8" w:rsidRPr="00D634F8">
          <w:rPr>
            <w:rFonts w:ascii="Times New Roman" w:hAnsi="Times New Roman"/>
            <w:rPrChange w:id="7687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7688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键，或使用键盘</w:t>
        </w:r>
        <w:r w:rsidR="00D634F8" w:rsidRPr="00D634F8">
          <w:rPr>
            <w:rFonts w:ascii="Times New Roman" w:hAnsi="Times New Roman"/>
            <w:rPrChange w:id="7689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ALT+W</w:t>
        </w:r>
        <w:r w:rsidR="00D634F8" w:rsidRPr="00D634F8">
          <w:rPr>
            <w:rFonts w:ascii="Times New Roman" w:hAnsi="Times New Roman" w:hint="eastAsia"/>
            <w:rPrChange w:id="7690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快捷键，进入</w:t>
        </w:r>
        <w:r w:rsidR="00D634F8" w:rsidRPr="00D634F8">
          <w:rPr>
            <w:rFonts w:ascii="Times New Roman" w:hAnsi="Times New Roman"/>
            <w:rPrChange w:id="7691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New Scan Group</w:t>
        </w:r>
        <w:r w:rsidR="00D634F8" w:rsidRPr="00D634F8">
          <w:rPr>
            <w:rFonts w:ascii="Times New Roman" w:hAnsi="Times New Roman" w:hint="eastAsia"/>
            <w:rPrChange w:id="7692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界面</w:t>
        </w:r>
      </w:ins>
      <w:ins w:id="7693" w:author="admin" w:date="2016-10-25T16:15:00Z">
        <w:r>
          <w:rPr>
            <w:rFonts w:ascii="Times New Roman" w:hAnsi="Times New Roman" w:hint="eastAsia"/>
          </w:rPr>
          <w:t>，</w:t>
        </w:r>
      </w:ins>
      <w:ins w:id="7694" w:author="admin" w:date="2016-10-25T15:19:00Z">
        <w:r w:rsidR="00D634F8" w:rsidRPr="00D634F8">
          <w:rPr>
            <w:rFonts w:ascii="Times New Roman" w:hAnsi="Times New Roman" w:hint="eastAsia"/>
            <w:rPrChange w:id="7695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7696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7697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_Ref460400203 \h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7698" w:author="admin" w:date="2016-10-25T15:43:00Z">
            <w:rPr>
              <w:rFonts w:ascii="Times New Roman" w:hAnsi="Times New Roman"/>
            </w:rPr>
          </w:rPrChange>
        </w:rPr>
      </w:r>
      <w:ins w:id="7699" w:author="admin" w:date="2016-10-25T15:19:00Z">
        <w:r w:rsidR="00D634F8" w:rsidRPr="00D634F8">
          <w:rPr>
            <w:rFonts w:ascii="Times New Roman" w:hAnsi="Times New Roman"/>
            <w:rPrChange w:id="7700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7701" w:author="admin" w:date="2016-10-27T15:32:00Z">
        <w:r w:rsidR="00D634F8" w:rsidRPr="00D634F8">
          <w:rPr>
            <w:rFonts w:ascii="Times New Roman" w:hAnsi="Times New Roman" w:hint="eastAsia"/>
            <w:rPrChange w:id="7702" w:author="admin" w:date="2016-10-27T15:3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7703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262</w:t>
        </w:r>
      </w:ins>
      <w:ins w:id="7704" w:author="admin" w:date="2016-10-25T15:19:00Z">
        <w:r w:rsidR="00D634F8" w:rsidRPr="00D634F8">
          <w:rPr>
            <w:rFonts w:ascii="Times New Roman" w:hAnsi="Times New Roman"/>
            <w:rPrChange w:id="7705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 w:rsidR="00D634F8" w:rsidRPr="00D634F8">
          <w:rPr>
            <w:rFonts w:ascii="Times New Roman" w:hAnsi="Times New Roman" w:hint="eastAsia"/>
            <w:rPrChange w:id="7706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所示。⑴扫描组名称，⑵扫描间隔（</w:t>
        </w:r>
        <w:r w:rsidR="00D634F8" w:rsidRPr="00D634F8">
          <w:rPr>
            <w:rFonts w:ascii="Times New Roman" w:hAnsi="Times New Roman"/>
            <w:rPrChange w:id="7707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3~5</w:t>
        </w:r>
        <w:r w:rsidR="00D634F8" w:rsidRPr="00D634F8">
          <w:rPr>
            <w:rFonts w:ascii="Times New Roman" w:hAnsi="Times New Roman" w:hint="eastAsia"/>
            <w:rPrChange w:id="7708" w:author="admin" w:date="2016-10-25T15:43:00Z">
              <w:rPr>
                <w:rFonts w:ascii="Times New Roman" w:hAnsi="Times New Roman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秒），⑶扫描模式</w:t>
        </w:r>
      </w:ins>
      <w:ins w:id="7709" w:author="admin" w:date="2016-10-26T09:18:00Z">
        <w:r w:rsidR="0002528A">
          <w:rPr>
            <w:rFonts w:ascii="Times New Roman" w:hAnsi="Times New Roman" w:hint="eastAsia"/>
          </w:rPr>
          <w:t>，包括</w:t>
        </w:r>
      </w:ins>
      <w:ins w:id="7710" w:author="admin" w:date="2016-10-25T15:19:00Z">
        <w:r w:rsidR="00D634F8" w:rsidRPr="00D634F8">
          <w:rPr>
            <w:rFonts w:ascii="Times New Roman" w:hAnsi="Times New Roman"/>
            <w:rPrChange w:id="7711" w:author="admin" w:date="2016-10-25T15:43:00Z">
              <w:rPr>
                <w:rFonts w:ascii="Times New Roman" w:hAnsi="Times New Roman"/>
                <w:b/>
                <w:bCs/>
                <w:i/>
                <w:iCs/>
                <w:color w:val="0000FF"/>
                <w:u w:val="single"/>
              </w:rPr>
            </w:rPrChange>
          </w:rPr>
          <w:t>A</w:t>
        </w:r>
      </w:ins>
      <w:ins w:id="7712" w:author="admin" w:date="2016-10-26T09:18:00Z">
        <w:r w:rsidR="0002528A">
          <w:rPr>
            <w:rFonts w:ascii="Times New Roman" w:hAnsi="Times New Roman" w:hint="eastAsia"/>
          </w:rPr>
          <w:t>UTO</w:t>
        </w:r>
      </w:ins>
      <w:ins w:id="7713" w:author="admin" w:date="2016-10-25T15:19:00Z">
        <w:r w:rsidR="00D634F8" w:rsidRPr="00D634F8">
          <w:rPr>
            <w:rFonts w:ascii="Times New Roman" w:hAnsi="Times New Roman" w:hint="eastAsia"/>
            <w:rPrChange w:id="7714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、</w:t>
        </w:r>
        <w:r w:rsidR="00D634F8" w:rsidRPr="00D634F8">
          <w:rPr>
            <w:rFonts w:ascii="Times New Roman" w:hAnsi="Times New Roman"/>
            <w:rPrChange w:id="7715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ARQ</w:t>
        </w:r>
      </w:ins>
      <w:ins w:id="7716" w:author="admin" w:date="2016-10-26T09:19:00Z">
        <w:r w:rsidR="00893FC4">
          <w:rPr>
            <w:rFonts w:ascii="Times New Roman" w:hAnsi="Times New Roman" w:hint="eastAsia"/>
          </w:rPr>
          <w:t>和</w:t>
        </w:r>
      </w:ins>
      <w:ins w:id="7717" w:author="admin" w:date="2016-10-25T15:19:00Z">
        <w:r w:rsidR="00D634F8" w:rsidRPr="00D634F8">
          <w:rPr>
            <w:rFonts w:ascii="Times New Roman" w:hAnsi="Times New Roman"/>
            <w:rPrChange w:id="7718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FEC</w:t>
        </w:r>
        <w:r w:rsidR="00D634F8" w:rsidRPr="00D634F8">
          <w:rPr>
            <w:rFonts w:ascii="Times New Roman" w:hAnsi="Times New Roman" w:hint="eastAsia"/>
            <w:rPrChange w:id="7719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，⑷信道号，⑸发射频率，⑹接收频率，⑺扫描</w:t>
        </w:r>
        <w:r w:rsidR="00D634F8" w:rsidRPr="00D634F8">
          <w:rPr>
            <w:rFonts w:ascii="Times New Roman" w:hAnsi="Times New Roman"/>
            <w:rPrChange w:id="7720" w:author="admin" w:date="2016-10-25T15:43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（</w:t>
        </w:r>
        <w:r w:rsidR="00D634F8" w:rsidRPr="00D634F8">
          <w:rPr>
            <w:rFonts w:ascii="Times New Roman" w:hAnsi="Times New Roman"/>
            <w:rPrChange w:id="7721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Scan</w:t>
        </w:r>
        <w:r w:rsidR="00D634F8" w:rsidRPr="00D634F8">
          <w:rPr>
            <w:rFonts w:ascii="Times New Roman" w:hAnsi="Times New Roman"/>
            <w:rPrChange w:id="7722" w:author="admin" w:date="2016-10-25T15:43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）</w:t>
        </w:r>
        <w:r w:rsidR="00D634F8" w:rsidRPr="00D634F8">
          <w:rPr>
            <w:rFonts w:ascii="Times New Roman" w:hAnsi="Times New Roman" w:hint="eastAsia"/>
            <w:rPrChange w:id="7723" w:author="admin" w:date="2016-10-25T15:43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或取消</w:t>
        </w:r>
        <w:r w:rsidR="00D634F8" w:rsidRPr="00D634F8">
          <w:rPr>
            <w:rFonts w:ascii="Times New Roman" w:hAnsi="Times New Roman"/>
            <w:rPrChange w:id="7724" w:author="admin" w:date="2016-10-25T15:43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扫描</w:t>
        </w:r>
        <w:r w:rsidR="00D634F8" w:rsidRPr="00D634F8">
          <w:rPr>
            <w:rFonts w:ascii="Times New Roman" w:hAnsi="Times New Roman" w:hint="eastAsia"/>
            <w:rPrChange w:id="7725" w:author="admin" w:date="2016-10-25T15:43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（</w:t>
        </w:r>
        <w:r w:rsidR="00D634F8" w:rsidRPr="00D634F8">
          <w:rPr>
            <w:rFonts w:ascii="Times New Roman" w:hAnsi="Times New Roman"/>
            <w:rPrChange w:id="7726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Pass</w:t>
        </w:r>
        <w:r w:rsidR="00D634F8" w:rsidRPr="00D634F8">
          <w:rPr>
            <w:rFonts w:ascii="Times New Roman" w:hAnsi="Times New Roman" w:hint="eastAsia"/>
            <w:rPrChange w:id="7727" w:author="admin" w:date="2016-10-25T15:43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）对应</w:t>
        </w:r>
        <w:r w:rsidR="00D634F8" w:rsidRPr="00D634F8">
          <w:rPr>
            <w:rFonts w:ascii="Times New Roman" w:hAnsi="Times New Roman"/>
            <w:rPrChange w:id="7728" w:author="admin" w:date="2016-10-25T15:43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信道，</w:t>
        </w:r>
        <w:r w:rsidR="00D634F8" w:rsidRPr="00D634F8">
          <w:rPr>
            <w:rFonts w:ascii="Times New Roman" w:hAnsi="Times New Roman" w:hint="eastAsia"/>
            <w:rPrChange w:id="7729" w:author="admin" w:date="2016-10-25T15:43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⑻向上</w:t>
        </w:r>
        <w:r w:rsidR="00D634F8" w:rsidRPr="00D634F8">
          <w:rPr>
            <w:rFonts w:ascii="Times New Roman" w:hAnsi="Times New Roman"/>
            <w:rPrChange w:id="7730" w:author="admin" w:date="2016-10-25T15:43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翻页，</w:t>
        </w:r>
        <w:r w:rsidR="00D634F8" w:rsidRPr="00D634F8">
          <w:rPr>
            <w:rFonts w:ascii="Times New Roman" w:hAnsi="Times New Roman" w:hint="eastAsia"/>
            <w:rPrChange w:id="7731" w:author="admin" w:date="2016-10-25T15:43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⑼向下</w:t>
        </w:r>
        <w:r w:rsidR="00D634F8" w:rsidRPr="00D634F8">
          <w:rPr>
            <w:rFonts w:ascii="Times New Roman" w:hAnsi="Times New Roman"/>
            <w:rPrChange w:id="7732" w:author="admin" w:date="2016-10-25T15:43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翻页，</w:t>
        </w:r>
        <w:r w:rsidR="00D634F8" w:rsidRPr="00D634F8">
          <w:rPr>
            <w:rFonts w:ascii="Times New Roman" w:hAnsi="Times New Roman" w:hint="eastAsia"/>
            <w:rPrChange w:id="7733" w:author="admin" w:date="2016-10-25T15:43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⑽确认</w:t>
        </w:r>
        <w:r w:rsidR="00D634F8" w:rsidRPr="00D634F8">
          <w:rPr>
            <w:rFonts w:ascii="Times New Roman" w:hAnsi="Times New Roman"/>
            <w:rPrChange w:id="7734" w:author="admin" w:date="2016-10-25T15:43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新建扫描组，</w:t>
        </w:r>
        <w:r w:rsidR="00D634F8" w:rsidRPr="00D634F8">
          <w:rPr>
            <w:rFonts w:ascii="Times New Roman" w:hAnsi="Times New Roman" w:hint="eastAsia"/>
            <w:rPrChange w:id="7735" w:author="admin" w:date="2016-10-25T15:43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⑾取消</w:t>
        </w:r>
        <w:r w:rsidR="00D634F8" w:rsidRPr="00D634F8">
          <w:rPr>
            <w:rFonts w:ascii="Times New Roman" w:hAnsi="Times New Roman"/>
            <w:rPrChange w:id="7736" w:author="admin" w:date="2016-10-25T15:43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新建扫描组。</w:t>
        </w:r>
      </w:ins>
    </w:p>
    <w:p w:rsidR="00EC62FF" w:rsidRDefault="009601CD" w:rsidP="007111D4">
      <w:pPr>
        <w:widowControl/>
        <w:spacing w:beforeLines="50" w:after="0" w:line="360" w:lineRule="auto"/>
        <w:jc w:val="center"/>
        <w:rPr>
          <w:ins w:id="7737" w:author="admin" w:date="2016-10-25T15:19:00Z"/>
          <w:kern w:val="0"/>
          <w:sz w:val="24"/>
          <w:szCs w:val="24"/>
          <w:rPrChange w:id="7738" w:author="admin" w:date="2016-10-27T16:02:00Z">
            <w:rPr>
              <w:ins w:id="7739" w:author="admin" w:date="2016-10-25T15:19:00Z"/>
            </w:rPr>
          </w:rPrChange>
        </w:rPr>
        <w:pPrChange w:id="7740" w:author="admin" w:date="2016-10-31T15:42:00Z">
          <w:pPr>
            <w:jc w:val="center"/>
          </w:pPr>
        </w:pPrChange>
      </w:pPr>
      <w:ins w:id="7741" w:author="admin" w:date="2016-10-25T15:19:00Z">
        <w:r w:rsidRPr="004F7AF4">
          <w:rPr>
            <w:kern w:val="0"/>
            <w:sz w:val="24"/>
            <w:szCs w:val="24"/>
            <w:rPrChange w:id="7742" w:author="admin" w:date="2016-10-27T16:02:00Z">
              <w:rPr>
                <w:kern w:val="0"/>
                <w:sz w:val="24"/>
                <w:szCs w:val="24"/>
              </w:rPr>
            </w:rPrChange>
          </w:rPr>
          <w:object w:dxaOrig="10477" w:dyaOrig="4974">
            <v:shape id="_x0000_i1044" type="#_x0000_t75" style="width:289.1pt;height:183.25pt" o:ole="">
              <v:imagedata r:id="rId338" o:title="" cropleft="8166f" cropright="8076f"/>
            </v:shape>
            <o:OLEObject Type="Embed" ProgID="Visio.Drawing.11" ShapeID="_x0000_i1044" DrawAspect="Content" ObjectID="_1539436278" r:id="rId339"/>
          </w:object>
        </w:r>
      </w:ins>
    </w:p>
    <w:p w:rsidR="00EC62FF" w:rsidRDefault="00D634F8" w:rsidP="007111D4">
      <w:pPr>
        <w:pStyle w:val="af5"/>
        <w:spacing w:afterLines="50"/>
        <w:rPr>
          <w:ins w:id="7743" w:author="admin" w:date="2016-10-25T15:19:00Z"/>
          <w:rPrChange w:id="7744" w:author="admin" w:date="2016-10-26T11:13:00Z">
            <w:rPr>
              <w:ins w:id="7745" w:author="admin" w:date="2016-10-25T15:19:00Z"/>
            </w:rPr>
          </w:rPrChange>
        </w:rPr>
        <w:pPrChange w:id="7746" w:author="admin" w:date="2016-10-31T15:42:00Z">
          <w:pPr>
            <w:jc w:val="center"/>
          </w:pPr>
        </w:pPrChange>
      </w:pPr>
      <w:bookmarkStart w:id="7747" w:name="_Ref460400203"/>
      <w:ins w:id="7748" w:author="admin" w:date="2016-10-25T15:19:00Z">
        <w:r w:rsidRPr="00D634F8">
          <w:rPr>
            <w:rFonts w:hint="eastAsia"/>
            <w:rPrChange w:id="7749" w:author="admin" w:date="2016-10-26T11:13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</w:ins>
      <w:ins w:id="7750" w:author="admin" w:date="2016-10-26T10:16:00Z">
        <w:r w:rsidRPr="00D634F8">
          <w:rPr>
            <w:rPrChange w:id="7751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7752" w:author="admin" w:date="2016-10-25T15:19:00Z">
        <w:r w:rsidRPr="00D634F8">
          <w:rPr>
            <w:rPrChange w:id="7753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begin"/>
        </w:r>
        <w:r w:rsidRPr="00D634F8">
          <w:rPr>
            <w:rPrChange w:id="7754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7755" w:author="admin" w:date="2016-10-26T11:13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instrText>图</w:instrText>
        </w:r>
        <w:r w:rsidRPr="00D634F8">
          <w:rPr>
            <w:rPrChange w:id="7756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 \* ARABIC</w:instrText>
        </w:r>
        <w:r w:rsidRPr="00D634F8">
          <w:rPr>
            <w:rPrChange w:id="7757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separate"/>
        </w:r>
      </w:ins>
      <w:ins w:id="7758" w:author="admin" w:date="2016-10-27T15:32:00Z">
        <w:r w:rsidR="00415D72">
          <w:t>262</w:t>
        </w:r>
      </w:ins>
      <w:ins w:id="7759" w:author="admin" w:date="2016-10-25T15:19:00Z">
        <w:r w:rsidRPr="00D634F8">
          <w:rPr>
            <w:rPrChange w:id="7760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end"/>
        </w:r>
        <w:bookmarkEnd w:id="7747"/>
        <w:r w:rsidRPr="00D634F8">
          <w:rPr>
            <w:rPrChange w:id="7761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7762" w:author="admin" w:date="2016-10-26T10:17:00Z">
        <w:r w:rsidRPr="00D634F8">
          <w:rPr>
            <w:rPrChange w:id="7763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7764" w:author="admin" w:date="2016-10-25T15:19:00Z">
        <w:r w:rsidRPr="00D634F8">
          <w:rPr>
            <w:rPrChange w:id="7765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>New Scan</w:t>
        </w:r>
        <w:r w:rsidRPr="00D634F8">
          <w:rPr>
            <w:rFonts w:hint="eastAsia"/>
            <w:rPrChange w:id="7766" w:author="admin" w:date="2016-10-26T11:13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Group界面</w:t>
        </w:r>
      </w:ins>
    </w:p>
    <w:p w:rsidR="00EC62FF" w:rsidRDefault="00E53010">
      <w:pPr>
        <w:spacing w:before="0" w:after="0" w:line="360" w:lineRule="auto"/>
        <w:ind w:firstLineChars="200" w:firstLine="420"/>
        <w:rPr>
          <w:ins w:id="7767" w:author="admin" w:date="2016-10-25T15:19:00Z"/>
          <w:rFonts w:ascii="Times New Roman" w:hAnsi="Times New Roman"/>
          <w:rPrChange w:id="7768" w:author="admin" w:date="2016-10-25T15:43:00Z">
            <w:rPr>
              <w:ins w:id="7769" w:author="admin" w:date="2016-10-25T15:19:00Z"/>
            </w:rPr>
          </w:rPrChange>
        </w:rPr>
        <w:pPrChange w:id="7770" w:author="admin" w:date="2016-10-25T15:43:00Z">
          <w:pPr>
            <w:pStyle w:val="af6"/>
            <w:numPr>
              <w:numId w:val="30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7771" w:author="admin" w:date="2016-10-25T16:15:00Z">
        <w:r>
          <w:rPr>
            <w:rFonts w:ascii="Times New Roman" w:hAnsi="Times New Roman" w:hint="eastAsia"/>
          </w:rPr>
          <w:t>3</w:t>
        </w:r>
        <w:r>
          <w:rPr>
            <w:rFonts w:ascii="Times New Roman" w:hAnsi="Times New Roman" w:hint="eastAsia"/>
          </w:rPr>
          <w:t>、</w:t>
        </w:r>
      </w:ins>
      <w:ins w:id="7772" w:author="admin" w:date="2016-10-25T15:19:00Z">
        <w:r w:rsidR="00D634F8" w:rsidRPr="00D634F8">
          <w:rPr>
            <w:rFonts w:ascii="Times New Roman" w:hAnsi="Times New Roman" w:hint="eastAsia"/>
            <w:rPrChange w:id="7773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移动键盘上下键，填写</w:t>
        </w:r>
        <w:r w:rsidR="00D634F8" w:rsidRPr="00D634F8">
          <w:rPr>
            <w:rFonts w:ascii="Times New Roman" w:hAnsi="Times New Roman"/>
            <w:rPrChange w:id="7774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Group Name</w:t>
        </w:r>
        <w:r w:rsidR="00D634F8" w:rsidRPr="00D634F8">
          <w:rPr>
            <w:rFonts w:ascii="Times New Roman" w:hAnsi="Times New Roman" w:hint="eastAsia"/>
            <w:rPrChange w:id="7775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、</w:t>
        </w:r>
        <w:r w:rsidR="00D634F8" w:rsidRPr="00D634F8">
          <w:rPr>
            <w:rFonts w:ascii="Times New Roman" w:hAnsi="Times New Roman"/>
            <w:rPrChange w:id="7776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Dwell Time</w:t>
        </w:r>
      </w:ins>
      <w:ins w:id="7777" w:author="admin" w:date="2016-10-25T16:15:00Z">
        <w:r>
          <w:rPr>
            <w:rFonts w:ascii="Times New Roman" w:hAnsi="Times New Roman" w:hint="eastAsia"/>
          </w:rPr>
          <w:t>；</w:t>
        </w:r>
      </w:ins>
    </w:p>
    <w:p w:rsidR="00EC62FF" w:rsidRDefault="00E53010">
      <w:pPr>
        <w:spacing w:before="0" w:after="0" w:line="360" w:lineRule="auto"/>
        <w:ind w:firstLineChars="200" w:firstLine="420"/>
        <w:rPr>
          <w:ins w:id="7778" w:author="admin" w:date="2016-10-25T15:19:00Z"/>
          <w:rFonts w:ascii="Times New Roman" w:hAnsi="Times New Roman"/>
          <w:rPrChange w:id="7779" w:author="admin" w:date="2016-10-25T15:43:00Z">
            <w:rPr>
              <w:ins w:id="7780" w:author="admin" w:date="2016-10-25T15:19:00Z"/>
            </w:rPr>
          </w:rPrChange>
        </w:rPr>
        <w:pPrChange w:id="7781" w:author="admin" w:date="2016-10-25T15:43:00Z">
          <w:pPr>
            <w:pStyle w:val="af6"/>
            <w:numPr>
              <w:numId w:val="30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7782" w:author="admin" w:date="2016-10-25T16:15:00Z">
        <w:r>
          <w:rPr>
            <w:rFonts w:ascii="Times New Roman" w:hAnsi="Times New Roman" w:hint="eastAsia"/>
          </w:rPr>
          <w:t>4</w:t>
        </w:r>
        <w:r>
          <w:rPr>
            <w:rFonts w:ascii="Times New Roman" w:hAnsi="Times New Roman" w:hint="eastAsia"/>
          </w:rPr>
          <w:t>、</w:t>
        </w:r>
      </w:ins>
      <w:ins w:id="7783" w:author="admin" w:date="2016-10-25T15:19:00Z">
        <w:r w:rsidR="00D634F8" w:rsidRPr="00D634F8">
          <w:rPr>
            <w:rFonts w:ascii="Times New Roman" w:hAnsi="Times New Roman" w:hint="eastAsia"/>
            <w:rPrChange w:id="7784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移动光标上下键，选中</w:t>
        </w:r>
        <w:r w:rsidR="00D634F8" w:rsidRPr="00D634F8">
          <w:rPr>
            <w:rFonts w:ascii="Times New Roman" w:hAnsi="Times New Roman"/>
            <w:rPrChange w:id="7785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Scan Mode</w:t>
        </w:r>
        <w:r w:rsidR="00D634F8" w:rsidRPr="00D634F8">
          <w:rPr>
            <w:rFonts w:ascii="Times New Roman" w:hAnsi="Times New Roman" w:hint="eastAsia"/>
            <w:rPrChange w:id="7786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菜单，单击</w:t>
        </w:r>
        <w:r w:rsidR="00D634F8" w:rsidRPr="00D634F8">
          <w:rPr>
            <w:rFonts w:ascii="Times New Roman" w:hAnsi="Times New Roman"/>
            <w:rPrChange w:id="7787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7788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键弹出</w:t>
        </w:r>
        <w:r w:rsidR="00D634F8" w:rsidRPr="00D634F8">
          <w:rPr>
            <w:rFonts w:ascii="Times New Roman" w:hAnsi="Times New Roman"/>
            <w:rPrChange w:id="7789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Scan Mode</w:t>
        </w:r>
        <w:r w:rsidR="00D634F8" w:rsidRPr="00D634F8">
          <w:rPr>
            <w:rFonts w:ascii="Times New Roman" w:hAnsi="Times New Roman" w:hint="eastAsia"/>
            <w:rPrChange w:id="7790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下拉菜单，移动光标上下键，选择合适的扫描模式</w:t>
        </w:r>
      </w:ins>
      <w:ins w:id="7791" w:author="admin" w:date="2016-10-25T16:15:00Z">
        <w:r>
          <w:rPr>
            <w:rFonts w:ascii="Times New Roman" w:hAnsi="Times New Roman" w:hint="eastAsia"/>
          </w:rPr>
          <w:t>（</w:t>
        </w:r>
      </w:ins>
      <w:ins w:id="7792" w:author="admin" w:date="2016-10-25T15:19:00Z">
        <w:r w:rsidR="00D634F8" w:rsidRPr="00D634F8">
          <w:rPr>
            <w:rFonts w:ascii="Times New Roman" w:hAnsi="Times New Roman"/>
            <w:rPrChange w:id="7793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Auto</w:t>
        </w:r>
        <w:r w:rsidR="00D634F8" w:rsidRPr="00D634F8">
          <w:rPr>
            <w:rFonts w:ascii="Times New Roman" w:hAnsi="Times New Roman" w:hint="eastAsia"/>
            <w:rPrChange w:id="7794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、</w:t>
        </w:r>
        <w:r w:rsidR="00D634F8" w:rsidRPr="00D634F8">
          <w:rPr>
            <w:rFonts w:ascii="Times New Roman" w:hAnsi="Times New Roman"/>
            <w:rPrChange w:id="7795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ARQ</w:t>
        </w:r>
        <w:r w:rsidR="00D634F8" w:rsidRPr="00D634F8">
          <w:rPr>
            <w:rFonts w:ascii="Times New Roman" w:hAnsi="Times New Roman" w:hint="eastAsia"/>
            <w:rPrChange w:id="7796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或</w:t>
        </w:r>
        <w:r w:rsidR="00D634F8" w:rsidRPr="00D634F8">
          <w:rPr>
            <w:rFonts w:ascii="Times New Roman" w:hAnsi="Times New Roman"/>
            <w:rPrChange w:id="7797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FEC</w:t>
        </w:r>
      </w:ins>
      <w:ins w:id="7798" w:author="admin" w:date="2016-10-25T16:15:00Z">
        <w:r>
          <w:rPr>
            <w:rFonts w:ascii="Times New Roman" w:hAnsi="Times New Roman" w:hint="eastAsia"/>
          </w:rPr>
          <w:t>）</w:t>
        </w:r>
      </w:ins>
      <w:ins w:id="7799" w:author="admin" w:date="2016-10-25T15:19:00Z">
        <w:r w:rsidR="00D634F8" w:rsidRPr="00D634F8">
          <w:rPr>
            <w:rFonts w:ascii="Times New Roman" w:hAnsi="Times New Roman" w:hint="eastAsia"/>
            <w:rPrChange w:id="7800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，单击</w:t>
        </w:r>
        <w:r w:rsidR="00D634F8" w:rsidRPr="00D634F8">
          <w:rPr>
            <w:rFonts w:ascii="Times New Roman" w:hAnsi="Times New Roman"/>
            <w:rPrChange w:id="7801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7802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键确认</w:t>
        </w:r>
      </w:ins>
      <w:ins w:id="7803" w:author="admin" w:date="2016-10-25T16:15:00Z">
        <w:r>
          <w:rPr>
            <w:rFonts w:ascii="Times New Roman" w:hAnsi="Times New Roman" w:hint="eastAsia"/>
          </w:rPr>
          <w:t>，</w:t>
        </w:r>
      </w:ins>
      <w:ins w:id="7804" w:author="admin" w:date="2016-10-25T15:19:00Z">
        <w:r w:rsidR="00D634F8" w:rsidRPr="00D634F8">
          <w:rPr>
            <w:rFonts w:ascii="Times New Roman" w:hAnsi="Times New Roman" w:hint="eastAsia"/>
            <w:rPrChange w:id="7805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7806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7807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_Ref460489092 \h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7808" w:author="admin" w:date="2016-10-25T15:43:00Z">
            <w:rPr>
              <w:rFonts w:ascii="Times New Roman" w:hAnsi="Times New Roman"/>
            </w:rPr>
          </w:rPrChange>
        </w:rPr>
      </w:r>
      <w:ins w:id="7809" w:author="admin" w:date="2016-10-25T15:19:00Z">
        <w:r w:rsidR="00D634F8" w:rsidRPr="00D634F8">
          <w:rPr>
            <w:rFonts w:ascii="Times New Roman" w:hAnsi="Times New Roman"/>
            <w:rPrChange w:id="7810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7811" w:author="admin" w:date="2016-10-27T15:32:00Z">
        <w:r w:rsidR="00D634F8" w:rsidRPr="00D634F8">
          <w:rPr>
            <w:rFonts w:ascii="Times New Roman" w:hAnsi="Times New Roman" w:hint="eastAsia"/>
            <w:rPrChange w:id="7812" w:author="admin" w:date="2016-10-27T15:3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7813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263</w:t>
        </w:r>
      </w:ins>
      <w:ins w:id="7814" w:author="admin" w:date="2016-10-25T15:19:00Z">
        <w:r w:rsidR="00D634F8" w:rsidRPr="00D634F8">
          <w:rPr>
            <w:rFonts w:ascii="Times New Roman" w:hAnsi="Times New Roman"/>
            <w:rPrChange w:id="7815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>
          <w:rPr>
            <w:rFonts w:ascii="Times New Roman" w:hAnsi="Times New Roman" w:hint="eastAsia"/>
          </w:rPr>
          <w:t>所示</w:t>
        </w:r>
      </w:ins>
      <w:ins w:id="7816" w:author="admin" w:date="2016-10-25T16:15:00Z">
        <w:r>
          <w:rPr>
            <w:rFonts w:ascii="Times New Roman" w:hAnsi="Times New Roman" w:hint="eastAsia"/>
          </w:rPr>
          <w:t>；</w:t>
        </w:r>
      </w:ins>
    </w:p>
    <w:p w:rsidR="00EC62FF" w:rsidRDefault="00EC62FF" w:rsidP="007111D4">
      <w:pPr>
        <w:widowControl/>
        <w:spacing w:beforeLines="50" w:after="0" w:line="360" w:lineRule="auto"/>
        <w:jc w:val="center"/>
        <w:rPr>
          <w:ins w:id="7817" w:author="admin" w:date="2016-10-25T15:19:00Z"/>
          <w:kern w:val="0"/>
          <w:sz w:val="24"/>
          <w:szCs w:val="24"/>
          <w:rPrChange w:id="7818" w:author="admin" w:date="2016-10-27T16:02:00Z">
            <w:rPr>
              <w:ins w:id="7819" w:author="admin" w:date="2016-10-25T15:19:00Z"/>
            </w:rPr>
          </w:rPrChange>
        </w:rPr>
        <w:pPrChange w:id="7820" w:author="admin" w:date="2016-10-31T15:42:00Z">
          <w:pPr>
            <w:jc w:val="center"/>
          </w:pPr>
        </w:pPrChange>
      </w:pPr>
      <w:ins w:id="7821" w:author="admin" w:date="2016-10-25T15:19:00Z">
        <w:r>
          <w:rPr>
            <w:noProof/>
            <w:kern w:val="0"/>
            <w:sz w:val="24"/>
            <w:szCs w:val="24"/>
            <w:rPrChange w:id="7822" w:author="Unknown">
              <w:rPr>
                <w:b/>
                <w:bCs/>
                <w:i/>
                <w:iCs/>
                <w:noProof/>
                <w:color w:val="0000FF"/>
                <w:u w:val="single"/>
              </w:rPr>
            </w:rPrChange>
          </w:rPr>
          <w:drawing>
            <wp:inline distT="0" distB="0" distL="0" distR="0">
              <wp:extent cx="3085106" cy="2290578"/>
              <wp:effectExtent l="0" t="0" r="0" b="0"/>
              <wp:docPr id="294" name="图片 4" descr="scan-mode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scan-mode.PNG"/>
                      <pic:cNvPicPr/>
                    </pic:nvPicPr>
                    <pic:blipFill>
                      <a:blip r:embed="rId34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02304" cy="230334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EC62FF" w:rsidRDefault="00D634F8" w:rsidP="007111D4">
      <w:pPr>
        <w:pStyle w:val="af5"/>
        <w:spacing w:afterLines="50"/>
        <w:rPr>
          <w:ins w:id="7823" w:author="admin" w:date="2016-10-25T15:19:00Z"/>
          <w:rPrChange w:id="7824" w:author="admin" w:date="2016-10-26T11:13:00Z">
            <w:rPr>
              <w:ins w:id="7825" w:author="admin" w:date="2016-10-25T15:19:00Z"/>
              <w:color w:val="000080"/>
            </w:rPr>
          </w:rPrChange>
        </w:rPr>
        <w:pPrChange w:id="7826" w:author="admin" w:date="2016-10-31T15:42:00Z">
          <w:pPr>
            <w:jc w:val="center"/>
          </w:pPr>
        </w:pPrChange>
      </w:pPr>
      <w:bookmarkStart w:id="7827" w:name="_Ref460489092"/>
      <w:ins w:id="7828" w:author="admin" w:date="2016-10-25T15:19:00Z">
        <w:r w:rsidRPr="00D634F8">
          <w:rPr>
            <w:rFonts w:hint="eastAsia"/>
            <w:rPrChange w:id="7829" w:author="admin" w:date="2016-10-26T11:13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</w:ins>
      <w:ins w:id="7830" w:author="admin" w:date="2016-10-26T10:17:00Z">
        <w:r w:rsidRPr="00D634F8">
          <w:rPr>
            <w:rPrChange w:id="7831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7832" w:author="admin" w:date="2016-10-25T15:19:00Z">
        <w:r w:rsidRPr="00D634F8">
          <w:rPr>
            <w:rPrChange w:id="7833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begin"/>
        </w:r>
        <w:r w:rsidRPr="00D634F8">
          <w:rPr>
            <w:rPrChange w:id="7834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7835" w:author="admin" w:date="2016-10-26T11:13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instrText>图</w:instrText>
        </w:r>
        <w:r w:rsidRPr="00D634F8">
          <w:rPr>
            <w:rPrChange w:id="7836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 \* ARABIC</w:instrText>
        </w:r>
        <w:r w:rsidRPr="00D634F8">
          <w:rPr>
            <w:rPrChange w:id="7837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separate"/>
        </w:r>
      </w:ins>
      <w:ins w:id="7838" w:author="admin" w:date="2016-10-27T15:32:00Z">
        <w:r w:rsidR="00415D72">
          <w:t>263</w:t>
        </w:r>
      </w:ins>
      <w:ins w:id="7839" w:author="admin" w:date="2016-10-25T15:19:00Z">
        <w:r w:rsidRPr="00D634F8">
          <w:rPr>
            <w:rPrChange w:id="7840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end"/>
        </w:r>
      </w:ins>
      <w:bookmarkEnd w:id="7827"/>
      <w:ins w:id="7841" w:author="admin" w:date="2016-10-26T10:17:00Z">
        <w:r w:rsidRPr="00D634F8">
          <w:rPr>
            <w:rPrChange w:id="7842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7843" w:author="admin" w:date="2016-10-25T15:19:00Z">
        <w:r w:rsidRPr="00D634F8">
          <w:rPr>
            <w:rPrChange w:id="7844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New Scan</w:t>
        </w:r>
        <w:r w:rsidRPr="00D634F8">
          <w:rPr>
            <w:rFonts w:hint="eastAsia"/>
            <w:rPrChange w:id="7845" w:author="admin" w:date="2016-10-26T11:13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Group界面</w:t>
        </w:r>
        <w:r w:rsidRPr="00D634F8">
          <w:rPr>
            <w:rPrChange w:id="7846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Scan</w:t>
        </w:r>
        <w:r w:rsidRPr="00D634F8">
          <w:rPr>
            <w:rFonts w:hint="eastAsia"/>
            <w:rPrChange w:id="7847" w:author="admin" w:date="2016-10-26T11:13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Mode设置</w:t>
        </w:r>
      </w:ins>
    </w:p>
    <w:p w:rsidR="00EC62FF" w:rsidRDefault="00E53010">
      <w:pPr>
        <w:spacing w:before="0" w:after="0" w:line="360" w:lineRule="auto"/>
        <w:ind w:firstLineChars="200" w:firstLine="420"/>
        <w:rPr>
          <w:ins w:id="7848" w:author="admin" w:date="2016-10-25T15:19:00Z"/>
          <w:rFonts w:ascii="Times New Roman" w:hAnsi="Times New Roman"/>
          <w:rPrChange w:id="7849" w:author="admin" w:date="2016-10-25T15:43:00Z">
            <w:rPr>
              <w:ins w:id="7850" w:author="admin" w:date="2016-10-25T15:19:00Z"/>
            </w:rPr>
          </w:rPrChange>
        </w:rPr>
        <w:pPrChange w:id="7851" w:author="admin" w:date="2016-10-25T15:43:00Z">
          <w:pPr>
            <w:pStyle w:val="af6"/>
            <w:numPr>
              <w:numId w:val="30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7852" w:author="admin" w:date="2016-10-25T16:15:00Z">
        <w:r>
          <w:rPr>
            <w:rFonts w:ascii="Times New Roman" w:hAnsi="Times New Roman" w:hint="eastAsia"/>
          </w:rPr>
          <w:t>5</w:t>
        </w:r>
        <w:r>
          <w:rPr>
            <w:rFonts w:ascii="Times New Roman" w:hAnsi="Times New Roman" w:hint="eastAsia"/>
          </w:rPr>
          <w:t>、</w:t>
        </w:r>
      </w:ins>
      <w:ins w:id="7853" w:author="admin" w:date="2016-10-25T15:19:00Z">
        <w:r w:rsidR="00D634F8" w:rsidRPr="00D634F8">
          <w:rPr>
            <w:rFonts w:ascii="Times New Roman" w:hAnsi="Times New Roman" w:hint="eastAsia"/>
            <w:rPrChange w:id="7854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移动光标上下键，选中信道设置（</w:t>
        </w:r>
        <w:r w:rsidR="00D634F8" w:rsidRPr="00D634F8">
          <w:rPr>
            <w:rFonts w:ascii="Times New Roman" w:hAnsi="Times New Roman"/>
            <w:rPrChange w:id="7855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CH</w:t>
        </w:r>
        <w:r w:rsidR="00D634F8" w:rsidRPr="00D634F8">
          <w:rPr>
            <w:rFonts w:ascii="Times New Roman" w:hAnsi="Times New Roman" w:hint="eastAsia"/>
            <w:rPrChange w:id="7856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），单击</w:t>
        </w:r>
        <w:r w:rsidR="00D634F8" w:rsidRPr="00D634F8">
          <w:rPr>
            <w:rFonts w:ascii="Times New Roman" w:hAnsi="Times New Roman"/>
            <w:rPrChange w:id="7857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7858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键编辑信道，输入信道号，单击</w:t>
        </w:r>
        <w:r w:rsidR="00D634F8" w:rsidRPr="00D634F8">
          <w:rPr>
            <w:rFonts w:ascii="Times New Roman" w:hAnsi="Times New Roman"/>
            <w:rPrChange w:id="7859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7860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键确认，如</w:t>
        </w:r>
        <w:r w:rsidR="00D634F8" w:rsidRPr="00D634F8">
          <w:rPr>
            <w:rFonts w:ascii="Times New Roman" w:hAnsi="Times New Roman"/>
            <w:rPrChange w:id="7861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7862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_Ref460489167 \h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7863" w:author="admin" w:date="2016-10-25T15:43:00Z">
            <w:rPr>
              <w:rFonts w:ascii="Times New Roman" w:hAnsi="Times New Roman"/>
            </w:rPr>
          </w:rPrChange>
        </w:rPr>
      </w:r>
      <w:ins w:id="7864" w:author="admin" w:date="2016-10-25T15:19:00Z">
        <w:r w:rsidR="00D634F8" w:rsidRPr="00D634F8">
          <w:rPr>
            <w:rFonts w:ascii="Times New Roman" w:hAnsi="Times New Roman"/>
            <w:rPrChange w:id="7865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7866" w:author="admin" w:date="2016-10-27T15:32:00Z">
        <w:r w:rsidR="00D634F8" w:rsidRPr="00D634F8">
          <w:rPr>
            <w:rFonts w:ascii="Times New Roman" w:hAnsi="Times New Roman" w:hint="eastAsia"/>
            <w:rPrChange w:id="7867" w:author="admin" w:date="2016-10-27T15:3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7868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264</w:t>
        </w:r>
      </w:ins>
      <w:ins w:id="7869" w:author="admin" w:date="2016-10-25T15:19:00Z">
        <w:r w:rsidR="00D634F8" w:rsidRPr="00D634F8">
          <w:rPr>
            <w:rFonts w:ascii="Times New Roman" w:hAnsi="Times New Roman"/>
            <w:rPrChange w:id="7870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 w:rsidR="00D634F8" w:rsidRPr="00D634F8">
          <w:rPr>
            <w:rFonts w:ascii="Times New Roman" w:hAnsi="Times New Roman" w:hint="eastAsia"/>
            <w:rPrChange w:id="7871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所示</w:t>
        </w:r>
      </w:ins>
      <w:ins w:id="7872" w:author="admin" w:date="2016-10-25T16:16:00Z">
        <w:r>
          <w:rPr>
            <w:rFonts w:ascii="Times New Roman" w:hAnsi="Times New Roman" w:hint="eastAsia"/>
          </w:rPr>
          <w:t>；</w:t>
        </w:r>
      </w:ins>
    </w:p>
    <w:p w:rsidR="00EC62FF" w:rsidRDefault="00EC62FF" w:rsidP="007111D4">
      <w:pPr>
        <w:widowControl/>
        <w:spacing w:beforeLines="50" w:after="0" w:line="360" w:lineRule="auto"/>
        <w:jc w:val="center"/>
        <w:rPr>
          <w:ins w:id="7873" w:author="admin" w:date="2016-10-25T15:19:00Z"/>
          <w:kern w:val="0"/>
          <w:sz w:val="24"/>
          <w:szCs w:val="24"/>
          <w:rPrChange w:id="7874" w:author="admin" w:date="2016-10-27T16:03:00Z">
            <w:rPr>
              <w:ins w:id="7875" w:author="admin" w:date="2016-10-25T15:19:00Z"/>
            </w:rPr>
          </w:rPrChange>
        </w:rPr>
        <w:pPrChange w:id="7876" w:author="admin" w:date="2016-10-31T15:42:00Z">
          <w:pPr>
            <w:jc w:val="center"/>
          </w:pPr>
        </w:pPrChange>
      </w:pPr>
      <w:ins w:id="7877" w:author="admin" w:date="2016-10-25T15:19:00Z">
        <w:r>
          <w:rPr>
            <w:noProof/>
            <w:kern w:val="0"/>
            <w:sz w:val="24"/>
            <w:szCs w:val="24"/>
            <w:rPrChange w:id="7878" w:author="Unknown">
              <w:rPr>
                <w:b/>
                <w:bCs/>
                <w:i/>
                <w:iCs/>
                <w:noProof/>
                <w:color w:val="0000FF"/>
                <w:u w:val="single"/>
              </w:rPr>
            </w:rPrChange>
          </w:rPr>
          <w:lastRenderedPageBreak/>
          <w:drawing>
            <wp:inline distT="0" distB="0" distL="0" distR="0">
              <wp:extent cx="3117677" cy="2369276"/>
              <wp:effectExtent l="19050" t="0" r="6523" b="0"/>
              <wp:docPr id="295" name="图片 285" descr="station-new-channel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5" descr="station-new-channel"/>
                      <pic:cNvPicPr>
                        <a:picLocks noChangeAspect="1" noChangeArrowheads="1"/>
                      </pic:cNvPicPr>
                    </pic:nvPicPr>
                    <pic:blipFill>
                      <a:blip r:embed="rId341"/>
                      <a:srcRect b="-1490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117677" cy="2369276"/>
                      </a:xfrm>
                      <a:prstGeom prst="rect">
                        <a:avLst/>
                      </a:prstGeom>
                      <a:noFill/>
                    </pic:spPr>
                  </pic:pic>
                </a:graphicData>
              </a:graphic>
            </wp:inline>
          </w:drawing>
        </w:r>
      </w:ins>
    </w:p>
    <w:p w:rsidR="00EC62FF" w:rsidRDefault="00D634F8" w:rsidP="007111D4">
      <w:pPr>
        <w:pStyle w:val="af5"/>
        <w:spacing w:afterLines="50"/>
        <w:rPr>
          <w:ins w:id="7879" w:author="admin" w:date="2016-10-25T15:19:00Z"/>
          <w:rPrChange w:id="7880" w:author="admin" w:date="2016-10-26T11:13:00Z">
            <w:rPr>
              <w:ins w:id="7881" w:author="admin" w:date="2016-10-25T15:19:00Z"/>
              <w:color w:val="000080"/>
            </w:rPr>
          </w:rPrChange>
        </w:rPr>
        <w:pPrChange w:id="7882" w:author="admin" w:date="2016-10-31T15:42:00Z">
          <w:pPr>
            <w:jc w:val="center"/>
          </w:pPr>
        </w:pPrChange>
      </w:pPr>
      <w:bookmarkStart w:id="7883" w:name="_Ref460489167"/>
      <w:ins w:id="7884" w:author="admin" w:date="2016-10-25T15:19:00Z">
        <w:r w:rsidRPr="00D634F8">
          <w:rPr>
            <w:rFonts w:hint="eastAsia"/>
            <w:rPrChange w:id="7885" w:author="admin" w:date="2016-10-26T11:13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</w:ins>
      <w:ins w:id="7886" w:author="admin" w:date="2016-10-26T10:17:00Z">
        <w:r w:rsidRPr="00D634F8">
          <w:rPr>
            <w:rPrChange w:id="7887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7888" w:author="admin" w:date="2016-10-25T15:19:00Z">
        <w:r w:rsidRPr="00D634F8">
          <w:rPr>
            <w:rPrChange w:id="7889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begin"/>
        </w:r>
        <w:r w:rsidRPr="00D634F8">
          <w:rPr>
            <w:rPrChange w:id="7890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7891" w:author="admin" w:date="2016-10-26T11:13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instrText>图</w:instrText>
        </w:r>
        <w:r w:rsidRPr="00D634F8">
          <w:rPr>
            <w:rPrChange w:id="7892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 \* ARABIC</w:instrText>
        </w:r>
        <w:r w:rsidRPr="00D634F8">
          <w:rPr>
            <w:rPrChange w:id="7893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separate"/>
        </w:r>
      </w:ins>
      <w:ins w:id="7894" w:author="admin" w:date="2016-10-27T15:32:00Z">
        <w:r w:rsidR="00415D72">
          <w:t>264</w:t>
        </w:r>
      </w:ins>
      <w:ins w:id="7895" w:author="admin" w:date="2016-10-25T15:19:00Z">
        <w:r w:rsidRPr="00D634F8">
          <w:rPr>
            <w:rPrChange w:id="7896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end"/>
        </w:r>
        <w:bookmarkEnd w:id="7883"/>
        <w:r w:rsidRPr="00D634F8">
          <w:rPr>
            <w:rPrChange w:id="7897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7898" w:author="admin" w:date="2016-10-26T10:17:00Z">
        <w:r w:rsidRPr="00D634F8">
          <w:rPr>
            <w:rPrChange w:id="7899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7900" w:author="admin" w:date="2016-10-25T15:19:00Z">
        <w:r w:rsidRPr="00D634F8">
          <w:rPr>
            <w:rPrChange w:id="7901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>New Scan</w:t>
        </w:r>
        <w:r w:rsidRPr="00D634F8">
          <w:rPr>
            <w:rFonts w:hint="eastAsia"/>
            <w:rPrChange w:id="7902" w:author="admin" w:date="2016-10-26T11:13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Group界面</w:t>
        </w:r>
        <w:r w:rsidRPr="00D634F8">
          <w:rPr>
            <w:rPrChange w:id="7903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CH</w:t>
        </w:r>
        <w:r w:rsidRPr="00D634F8">
          <w:rPr>
            <w:rFonts w:hint="eastAsia"/>
            <w:rPrChange w:id="7904" w:author="admin" w:date="2016-10-26T11:13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编辑</w:t>
        </w:r>
      </w:ins>
    </w:p>
    <w:p w:rsidR="00EC62FF" w:rsidRDefault="00E53010">
      <w:pPr>
        <w:spacing w:before="0" w:after="0" w:line="360" w:lineRule="auto"/>
        <w:ind w:firstLineChars="200" w:firstLine="420"/>
        <w:rPr>
          <w:ins w:id="7905" w:author="admin" w:date="2016-10-25T15:19:00Z"/>
          <w:rFonts w:ascii="Times New Roman" w:hAnsi="Times New Roman"/>
          <w:rPrChange w:id="7906" w:author="admin" w:date="2016-10-25T15:43:00Z">
            <w:rPr>
              <w:ins w:id="7907" w:author="admin" w:date="2016-10-25T15:19:00Z"/>
            </w:rPr>
          </w:rPrChange>
        </w:rPr>
        <w:pPrChange w:id="7908" w:author="admin" w:date="2016-10-25T15:43:00Z">
          <w:pPr>
            <w:pStyle w:val="af6"/>
            <w:numPr>
              <w:numId w:val="30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7909" w:author="admin" w:date="2016-10-25T16:16:00Z">
        <w:r>
          <w:rPr>
            <w:rFonts w:ascii="Times New Roman" w:hAnsi="Times New Roman" w:hint="eastAsia"/>
          </w:rPr>
          <w:t>6</w:t>
        </w:r>
        <w:r>
          <w:rPr>
            <w:rFonts w:ascii="Times New Roman" w:hAnsi="Times New Roman" w:hint="eastAsia"/>
          </w:rPr>
          <w:t>、</w:t>
        </w:r>
      </w:ins>
      <w:ins w:id="7910" w:author="admin" w:date="2016-10-25T15:19:00Z">
        <w:r w:rsidR="00D634F8" w:rsidRPr="00D634F8">
          <w:rPr>
            <w:rFonts w:ascii="Times New Roman" w:hAnsi="Times New Roman" w:hint="eastAsia"/>
            <w:rPrChange w:id="7911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移动光标上下键，选中</w:t>
        </w:r>
        <w:r w:rsidR="00D634F8" w:rsidRPr="00D634F8">
          <w:rPr>
            <w:rFonts w:ascii="Times New Roman" w:hAnsi="Times New Roman"/>
            <w:rPrChange w:id="7912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PASS/SCAN</w:t>
        </w:r>
        <w:r w:rsidR="00D634F8" w:rsidRPr="00D634F8">
          <w:rPr>
            <w:rFonts w:ascii="Times New Roman" w:hAnsi="Times New Roman" w:hint="eastAsia"/>
            <w:rPrChange w:id="7913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菜单，单击</w:t>
        </w:r>
        <w:r w:rsidR="00D634F8" w:rsidRPr="00D634F8">
          <w:rPr>
            <w:rFonts w:ascii="Times New Roman" w:hAnsi="Times New Roman"/>
            <w:rPrChange w:id="7914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7915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键弹出</w:t>
        </w:r>
        <w:r w:rsidR="00D634F8" w:rsidRPr="00D634F8">
          <w:rPr>
            <w:rFonts w:ascii="Times New Roman" w:hAnsi="Times New Roman"/>
            <w:rPrChange w:id="7916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PASS/SCAN</w:t>
        </w:r>
        <w:r w:rsidR="00D634F8" w:rsidRPr="00D634F8">
          <w:rPr>
            <w:rFonts w:ascii="Times New Roman" w:hAnsi="Times New Roman" w:hint="eastAsia"/>
            <w:rPrChange w:id="7917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下拉菜单，移动光标上下键选择</w:t>
        </w:r>
        <w:r w:rsidR="00D634F8" w:rsidRPr="00D634F8">
          <w:rPr>
            <w:rFonts w:ascii="Times New Roman" w:hAnsi="Times New Roman"/>
            <w:rPrChange w:id="7918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PASS</w:t>
        </w:r>
        <w:r w:rsidR="00D634F8" w:rsidRPr="00D634F8">
          <w:rPr>
            <w:rFonts w:ascii="Times New Roman" w:hAnsi="Times New Roman" w:hint="eastAsia"/>
            <w:rPrChange w:id="7919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（取消扫描）或</w:t>
        </w:r>
        <w:r w:rsidR="00D634F8" w:rsidRPr="00D634F8">
          <w:rPr>
            <w:rFonts w:ascii="Times New Roman" w:hAnsi="Times New Roman"/>
            <w:rPrChange w:id="7920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SCAN</w:t>
        </w:r>
        <w:r w:rsidR="00D634F8" w:rsidRPr="00D634F8">
          <w:rPr>
            <w:rFonts w:ascii="Times New Roman" w:hAnsi="Times New Roman" w:hint="eastAsia"/>
            <w:rPrChange w:id="7921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（扫描），单击</w:t>
        </w:r>
        <w:r w:rsidR="00D634F8" w:rsidRPr="00D634F8">
          <w:rPr>
            <w:rFonts w:ascii="Times New Roman" w:hAnsi="Times New Roman"/>
            <w:rPrChange w:id="7922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7923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键确认</w:t>
        </w:r>
      </w:ins>
      <w:ins w:id="7924" w:author="admin" w:date="2016-10-25T16:16:00Z">
        <w:r>
          <w:rPr>
            <w:rFonts w:ascii="Times New Roman" w:hAnsi="Times New Roman" w:hint="eastAsia"/>
          </w:rPr>
          <w:t>，</w:t>
        </w:r>
      </w:ins>
      <w:ins w:id="7925" w:author="admin" w:date="2016-10-25T15:19:00Z">
        <w:r w:rsidR="00D634F8" w:rsidRPr="00D634F8">
          <w:rPr>
            <w:rFonts w:ascii="Times New Roman" w:hAnsi="Times New Roman" w:hint="eastAsia"/>
            <w:rPrChange w:id="7926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7927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7928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 xml:space="preserve"> REF _Ref460489311 \h 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7929" w:author="admin" w:date="2016-10-25T15:43:00Z">
            <w:rPr>
              <w:rFonts w:ascii="Times New Roman" w:hAnsi="Times New Roman"/>
            </w:rPr>
          </w:rPrChange>
        </w:rPr>
      </w:r>
      <w:ins w:id="7930" w:author="admin" w:date="2016-10-25T15:19:00Z">
        <w:r w:rsidR="00D634F8" w:rsidRPr="00D634F8">
          <w:rPr>
            <w:rFonts w:ascii="Times New Roman" w:hAnsi="Times New Roman"/>
            <w:rPrChange w:id="7931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7932" w:author="admin" w:date="2016-10-27T15:32:00Z">
        <w:r w:rsidR="00D634F8" w:rsidRPr="00D634F8">
          <w:rPr>
            <w:rFonts w:ascii="Times New Roman" w:hAnsi="Times New Roman" w:hint="eastAsia"/>
            <w:rPrChange w:id="7933" w:author="admin" w:date="2016-10-27T15:3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7934" w:author="admin" w:date="2016-10-26T11:12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265</w:t>
        </w:r>
      </w:ins>
      <w:ins w:id="7935" w:author="admin" w:date="2016-10-25T15:19:00Z">
        <w:r w:rsidR="00D634F8" w:rsidRPr="00D634F8">
          <w:rPr>
            <w:rFonts w:ascii="Times New Roman" w:hAnsi="Times New Roman"/>
            <w:rPrChange w:id="7936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 w:rsidR="00D634F8" w:rsidRPr="00D634F8">
          <w:rPr>
            <w:rFonts w:ascii="Times New Roman" w:hAnsi="Times New Roman" w:hint="eastAsia"/>
            <w:rPrChange w:id="7937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所示</w:t>
        </w:r>
      </w:ins>
      <w:ins w:id="7938" w:author="admin" w:date="2016-10-25T16:16:00Z">
        <w:r>
          <w:rPr>
            <w:rFonts w:ascii="Times New Roman" w:hAnsi="Times New Roman" w:hint="eastAsia"/>
          </w:rPr>
          <w:t>；</w:t>
        </w:r>
      </w:ins>
    </w:p>
    <w:p w:rsidR="00EC62FF" w:rsidRDefault="00EC62FF" w:rsidP="007111D4">
      <w:pPr>
        <w:widowControl/>
        <w:spacing w:beforeLines="50" w:after="0" w:line="360" w:lineRule="auto"/>
        <w:jc w:val="center"/>
        <w:rPr>
          <w:ins w:id="7939" w:author="admin" w:date="2016-10-25T15:19:00Z"/>
          <w:kern w:val="0"/>
          <w:sz w:val="24"/>
          <w:szCs w:val="24"/>
          <w:rPrChange w:id="7940" w:author="admin" w:date="2016-10-27T16:03:00Z">
            <w:rPr>
              <w:ins w:id="7941" w:author="admin" w:date="2016-10-25T15:19:00Z"/>
            </w:rPr>
          </w:rPrChange>
        </w:rPr>
        <w:pPrChange w:id="7942" w:author="admin" w:date="2016-10-31T15:42:00Z">
          <w:pPr>
            <w:jc w:val="center"/>
          </w:pPr>
        </w:pPrChange>
      </w:pPr>
      <w:ins w:id="7943" w:author="admin" w:date="2016-10-25T15:19:00Z">
        <w:r>
          <w:rPr>
            <w:noProof/>
            <w:kern w:val="0"/>
            <w:sz w:val="24"/>
            <w:szCs w:val="24"/>
            <w:rPrChange w:id="7944" w:author="Unknown">
              <w:rPr>
                <w:b/>
                <w:bCs/>
                <w:i/>
                <w:iCs/>
                <w:noProof/>
                <w:color w:val="0000FF"/>
                <w:u w:val="single"/>
              </w:rPr>
            </w:rPrChange>
          </w:rPr>
          <w:drawing>
            <wp:inline distT="0" distB="0" distL="0" distR="0">
              <wp:extent cx="3112113" cy="2316535"/>
              <wp:effectExtent l="19050" t="0" r="0" b="0"/>
              <wp:docPr id="296" name="图片 291" descr="station-new-channel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5" descr="station-new-channel"/>
                      <pic:cNvPicPr>
                        <a:picLocks noChangeAspect="1" noChangeArrowheads="1"/>
                      </pic:cNvPicPr>
                    </pic:nvPicPr>
                    <pic:blipFill>
                      <a:blip r:embed="rId342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112113" cy="2316535"/>
                      </a:xfrm>
                      <a:prstGeom prst="rect">
                        <a:avLst/>
                      </a:prstGeom>
                      <a:noFill/>
                    </pic:spPr>
                  </pic:pic>
                </a:graphicData>
              </a:graphic>
            </wp:inline>
          </w:drawing>
        </w:r>
      </w:ins>
    </w:p>
    <w:p w:rsidR="00EC62FF" w:rsidRDefault="00D634F8" w:rsidP="007111D4">
      <w:pPr>
        <w:pStyle w:val="af5"/>
        <w:spacing w:afterLines="50"/>
        <w:rPr>
          <w:ins w:id="7945" w:author="admin" w:date="2016-10-25T15:19:00Z"/>
          <w:rPrChange w:id="7946" w:author="admin" w:date="2016-10-26T11:12:00Z">
            <w:rPr>
              <w:ins w:id="7947" w:author="admin" w:date="2016-10-25T15:19:00Z"/>
              <w:color w:val="000080"/>
            </w:rPr>
          </w:rPrChange>
        </w:rPr>
        <w:pPrChange w:id="7948" w:author="admin" w:date="2016-10-31T15:42:00Z">
          <w:pPr>
            <w:jc w:val="center"/>
          </w:pPr>
        </w:pPrChange>
      </w:pPr>
      <w:bookmarkStart w:id="7949" w:name="_Ref460489311"/>
      <w:ins w:id="7950" w:author="admin" w:date="2016-10-25T15:19:00Z">
        <w:r w:rsidRPr="00D634F8">
          <w:rPr>
            <w:rFonts w:hint="eastAsia"/>
            <w:rPrChange w:id="7951" w:author="admin" w:date="2016-10-26T11:1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</w:ins>
      <w:ins w:id="7952" w:author="admin" w:date="2016-10-26T10:17:00Z">
        <w:r w:rsidRPr="00D634F8">
          <w:rPr>
            <w:rPrChange w:id="7953" w:author="admin" w:date="2016-10-26T11:12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7954" w:author="admin" w:date="2016-10-25T15:19:00Z">
        <w:r w:rsidRPr="00D634F8">
          <w:rPr>
            <w:rPrChange w:id="7955" w:author="admin" w:date="2016-10-26T11:12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begin"/>
        </w:r>
        <w:r w:rsidRPr="00D634F8">
          <w:rPr>
            <w:rPrChange w:id="7956" w:author="admin" w:date="2016-10-26T11:12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7957" w:author="admin" w:date="2016-10-26T11:1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instrText>图</w:instrText>
        </w:r>
        <w:r w:rsidRPr="00D634F8">
          <w:rPr>
            <w:rPrChange w:id="7958" w:author="admin" w:date="2016-10-26T11:12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 \* ARABIC</w:instrText>
        </w:r>
        <w:r w:rsidRPr="00D634F8">
          <w:rPr>
            <w:rPrChange w:id="7959" w:author="admin" w:date="2016-10-26T11:12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separate"/>
        </w:r>
      </w:ins>
      <w:ins w:id="7960" w:author="admin" w:date="2016-10-27T15:32:00Z">
        <w:r w:rsidR="00415D72">
          <w:t>265</w:t>
        </w:r>
      </w:ins>
      <w:ins w:id="7961" w:author="admin" w:date="2016-10-25T15:19:00Z">
        <w:r w:rsidRPr="00D634F8">
          <w:rPr>
            <w:rPrChange w:id="7962" w:author="admin" w:date="2016-10-26T11:12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end"/>
        </w:r>
        <w:bookmarkEnd w:id="7949"/>
        <w:r w:rsidRPr="00D634F8">
          <w:rPr>
            <w:rPrChange w:id="7963" w:author="admin" w:date="2016-10-26T11:12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7964" w:author="admin" w:date="2016-10-26T10:17:00Z">
        <w:r w:rsidRPr="00D634F8">
          <w:rPr>
            <w:rPrChange w:id="7965" w:author="admin" w:date="2016-10-26T11:12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7966" w:author="admin" w:date="2016-10-25T15:19:00Z">
        <w:r w:rsidRPr="00D634F8">
          <w:rPr>
            <w:rPrChange w:id="7967" w:author="admin" w:date="2016-10-26T11:12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>New Scan</w:t>
        </w:r>
        <w:r w:rsidRPr="00D634F8">
          <w:rPr>
            <w:rFonts w:hint="eastAsia"/>
            <w:rPrChange w:id="7968" w:author="admin" w:date="2016-10-26T11:1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Group界面</w:t>
        </w:r>
        <w:r w:rsidRPr="00D634F8">
          <w:rPr>
            <w:rPrChange w:id="7969" w:author="admin" w:date="2016-10-26T11:12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>P</w:t>
        </w:r>
        <w:r w:rsidRPr="00D634F8">
          <w:rPr>
            <w:rFonts w:hint="eastAsia"/>
            <w:rPrChange w:id="7970" w:author="admin" w:date="2016-10-26T11:1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ASS/SCAN菜单编辑</w:t>
        </w:r>
      </w:ins>
    </w:p>
    <w:p w:rsidR="00EC62FF" w:rsidRDefault="00E53010">
      <w:pPr>
        <w:spacing w:before="0" w:after="0" w:line="360" w:lineRule="auto"/>
        <w:ind w:firstLineChars="200" w:firstLine="420"/>
        <w:rPr>
          <w:ins w:id="7971" w:author="admin" w:date="2016-10-25T15:19:00Z"/>
          <w:rFonts w:ascii="Times New Roman" w:hAnsi="Times New Roman"/>
          <w:rPrChange w:id="7972" w:author="admin" w:date="2016-10-25T15:43:00Z">
            <w:rPr>
              <w:ins w:id="7973" w:author="admin" w:date="2016-10-25T15:19:00Z"/>
            </w:rPr>
          </w:rPrChange>
        </w:rPr>
        <w:pPrChange w:id="7974" w:author="admin" w:date="2016-10-25T15:43:00Z">
          <w:pPr>
            <w:pStyle w:val="af6"/>
            <w:numPr>
              <w:numId w:val="30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7975" w:author="admin" w:date="2016-10-25T16:16:00Z">
        <w:r>
          <w:rPr>
            <w:rFonts w:ascii="Times New Roman" w:hAnsi="Times New Roman" w:hint="eastAsia"/>
          </w:rPr>
          <w:t>7</w:t>
        </w:r>
        <w:r>
          <w:rPr>
            <w:rFonts w:ascii="Times New Roman" w:hAnsi="Times New Roman" w:hint="eastAsia"/>
          </w:rPr>
          <w:t>、</w:t>
        </w:r>
      </w:ins>
      <w:ins w:id="7976" w:author="admin" w:date="2016-10-25T15:19:00Z">
        <w:r w:rsidR="00D634F8" w:rsidRPr="00D634F8">
          <w:rPr>
            <w:rFonts w:ascii="Times New Roman" w:hAnsi="Times New Roman" w:hint="eastAsia"/>
            <w:rPrChange w:id="7977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移动键盘上下键，至</w:t>
        </w:r>
        <w:r w:rsidR="00D634F8" w:rsidRPr="00D634F8">
          <w:rPr>
            <w:rFonts w:ascii="Times New Roman" w:hAnsi="Times New Roman"/>
            <w:rPrChange w:id="7978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OK</w:t>
        </w:r>
        <w:r w:rsidR="00D634F8" w:rsidRPr="00D634F8">
          <w:rPr>
            <w:rFonts w:ascii="Times New Roman" w:hAnsi="Times New Roman" w:hint="eastAsia"/>
            <w:rPrChange w:id="7979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键，确认保存。返回</w:t>
        </w:r>
        <w:r w:rsidR="00D634F8" w:rsidRPr="00D634F8">
          <w:rPr>
            <w:rFonts w:ascii="Times New Roman" w:hAnsi="Times New Roman"/>
            <w:rPrChange w:id="7980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Scan</w:t>
        </w:r>
        <w:r w:rsidR="00D634F8" w:rsidRPr="00D634F8">
          <w:rPr>
            <w:rFonts w:ascii="Times New Roman" w:hAnsi="Times New Roman" w:hint="eastAsia"/>
            <w:rPrChange w:id="7981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界面，显示新建扫描组，如</w:t>
        </w:r>
        <w:r w:rsidR="00D634F8" w:rsidRPr="00D634F8">
          <w:rPr>
            <w:rFonts w:ascii="Times New Roman" w:hAnsi="Times New Roman"/>
            <w:rPrChange w:id="7982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7983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_Ref460490165 \h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7984" w:author="admin" w:date="2016-10-25T15:43:00Z">
            <w:rPr>
              <w:rFonts w:ascii="Times New Roman" w:hAnsi="Times New Roman"/>
            </w:rPr>
          </w:rPrChange>
        </w:rPr>
      </w:r>
      <w:ins w:id="7985" w:author="admin" w:date="2016-10-25T15:19:00Z">
        <w:r w:rsidR="00D634F8" w:rsidRPr="00D634F8">
          <w:rPr>
            <w:rFonts w:ascii="Times New Roman" w:hAnsi="Times New Roman"/>
            <w:rPrChange w:id="7986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7987" w:author="admin" w:date="2016-10-27T15:32:00Z">
        <w:r w:rsidR="00D634F8" w:rsidRPr="00D634F8">
          <w:rPr>
            <w:rFonts w:ascii="Times New Roman" w:hAnsi="Times New Roman" w:hint="eastAsia"/>
            <w:rPrChange w:id="7988" w:author="admin" w:date="2016-10-27T15:3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7989" w:author="admin" w:date="2016-10-26T11:12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266</w:t>
        </w:r>
      </w:ins>
      <w:ins w:id="7990" w:author="admin" w:date="2016-10-25T15:19:00Z">
        <w:r w:rsidR="00D634F8" w:rsidRPr="00D634F8">
          <w:rPr>
            <w:rFonts w:ascii="Times New Roman" w:hAnsi="Times New Roman"/>
            <w:rPrChange w:id="7991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>
          <w:rPr>
            <w:rFonts w:ascii="Times New Roman" w:hAnsi="Times New Roman" w:hint="eastAsia"/>
          </w:rPr>
          <w:t>所示</w:t>
        </w:r>
      </w:ins>
      <w:ins w:id="7992" w:author="admin" w:date="2016-10-25T16:21:00Z">
        <w:r>
          <w:rPr>
            <w:rFonts w:ascii="Times New Roman" w:hAnsi="Times New Roman" w:hint="eastAsia"/>
          </w:rPr>
          <w:t>。</w:t>
        </w:r>
      </w:ins>
    </w:p>
    <w:p w:rsidR="00EC62FF" w:rsidRDefault="009601CD" w:rsidP="007111D4">
      <w:pPr>
        <w:widowControl/>
        <w:spacing w:beforeLines="50" w:after="0" w:line="360" w:lineRule="auto"/>
        <w:jc w:val="center"/>
        <w:rPr>
          <w:ins w:id="7993" w:author="admin" w:date="2016-10-25T15:19:00Z"/>
          <w:kern w:val="0"/>
          <w:sz w:val="24"/>
          <w:szCs w:val="24"/>
          <w:rPrChange w:id="7994" w:author="admin" w:date="2016-10-27T16:03:00Z">
            <w:rPr>
              <w:ins w:id="7995" w:author="admin" w:date="2016-10-25T15:19:00Z"/>
            </w:rPr>
          </w:rPrChange>
        </w:rPr>
        <w:pPrChange w:id="7996" w:author="admin" w:date="2016-10-31T15:42:00Z">
          <w:pPr>
            <w:jc w:val="center"/>
          </w:pPr>
        </w:pPrChange>
      </w:pPr>
      <w:ins w:id="7997" w:author="admin" w:date="2016-10-25T15:19:00Z">
        <w:r w:rsidRPr="006745B2">
          <w:rPr>
            <w:kern w:val="0"/>
            <w:sz w:val="24"/>
            <w:szCs w:val="24"/>
            <w:rPrChange w:id="7998" w:author="admin" w:date="2016-10-27T16:03:00Z">
              <w:rPr>
                <w:kern w:val="0"/>
                <w:sz w:val="24"/>
                <w:szCs w:val="24"/>
              </w:rPr>
            </w:rPrChange>
          </w:rPr>
          <w:object w:dxaOrig="4088" w:dyaOrig="3019">
            <v:shape id="_x0000_i1045" type="#_x0000_t75" style="width:253.1pt;height:187.1pt" o:ole="">
              <v:imagedata r:id="rId343" o:title=""/>
            </v:shape>
            <o:OLEObject Type="Embed" ProgID="Visio.Drawing.11" ShapeID="_x0000_i1045" DrawAspect="Content" ObjectID="_1539436279" r:id="rId344"/>
          </w:object>
        </w:r>
      </w:ins>
    </w:p>
    <w:p w:rsidR="00EC62FF" w:rsidRDefault="00D634F8" w:rsidP="007111D4">
      <w:pPr>
        <w:pStyle w:val="af5"/>
        <w:spacing w:afterLines="50"/>
        <w:rPr>
          <w:ins w:id="7999" w:author="admin" w:date="2016-10-25T15:19:00Z"/>
          <w:rPrChange w:id="8000" w:author="admin" w:date="2016-10-26T11:12:00Z">
            <w:rPr>
              <w:ins w:id="8001" w:author="admin" w:date="2016-10-25T15:19:00Z"/>
              <w:color w:val="000080"/>
            </w:rPr>
          </w:rPrChange>
        </w:rPr>
        <w:pPrChange w:id="8002" w:author="admin" w:date="2016-10-31T15:42:00Z">
          <w:pPr>
            <w:jc w:val="center"/>
          </w:pPr>
        </w:pPrChange>
      </w:pPr>
      <w:bookmarkStart w:id="8003" w:name="_Ref460490165"/>
      <w:ins w:id="8004" w:author="admin" w:date="2016-10-25T15:19:00Z">
        <w:r w:rsidRPr="00D634F8">
          <w:rPr>
            <w:rFonts w:hint="eastAsia"/>
            <w:rPrChange w:id="8005" w:author="admin" w:date="2016-10-26T11:1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</w:ins>
      <w:ins w:id="8006" w:author="admin" w:date="2016-10-26T10:17:00Z">
        <w:r w:rsidRPr="00D634F8">
          <w:rPr>
            <w:rPrChange w:id="8007" w:author="admin" w:date="2016-10-26T11:12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8008" w:author="admin" w:date="2016-10-25T15:19:00Z">
        <w:r w:rsidRPr="00D634F8">
          <w:rPr>
            <w:rPrChange w:id="8009" w:author="admin" w:date="2016-10-26T11:12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begin"/>
        </w:r>
        <w:r w:rsidRPr="00D634F8">
          <w:rPr>
            <w:rPrChange w:id="8010" w:author="admin" w:date="2016-10-26T11:12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8011" w:author="admin" w:date="2016-10-26T11:1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instrText>图</w:instrText>
        </w:r>
        <w:r w:rsidRPr="00D634F8">
          <w:rPr>
            <w:rPrChange w:id="8012" w:author="admin" w:date="2016-10-26T11:12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 \* ARABIC</w:instrText>
        </w:r>
        <w:r w:rsidRPr="00D634F8">
          <w:rPr>
            <w:rPrChange w:id="8013" w:author="admin" w:date="2016-10-26T11:12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separate"/>
        </w:r>
      </w:ins>
      <w:ins w:id="8014" w:author="admin" w:date="2016-10-27T15:32:00Z">
        <w:r w:rsidR="00415D72">
          <w:t>266</w:t>
        </w:r>
      </w:ins>
      <w:ins w:id="8015" w:author="admin" w:date="2016-10-25T15:19:00Z">
        <w:r w:rsidRPr="00D634F8">
          <w:rPr>
            <w:rPrChange w:id="8016" w:author="admin" w:date="2016-10-26T11:12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end"/>
        </w:r>
      </w:ins>
      <w:bookmarkEnd w:id="8003"/>
      <w:ins w:id="8017" w:author="admin" w:date="2016-10-26T10:17:00Z">
        <w:r w:rsidRPr="00D634F8">
          <w:rPr>
            <w:rPrChange w:id="8018" w:author="admin" w:date="2016-10-26T11:12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8019" w:author="admin" w:date="2016-10-25T15:19:00Z">
        <w:r w:rsidRPr="00D634F8">
          <w:rPr>
            <w:rPrChange w:id="8020" w:author="admin" w:date="2016-10-26T11:12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Scan</w:t>
        </w:r>
        <w:r w:rsidRPr="00D634F8">
          <w:rPr>
            <w:rFonts w:hint="eastAsia"/>
            <w:rPrChange w:id="8021" w:author="admin" w:date="2016-10-26T11:1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界面新建扫描组</w:t>
        </w:r>
      </w:ins>
    </w:p>
    <w:p w:rsidR="00EC62FF" w:rsidRDefault="00D634F8">
      <w:pPr>
        <w:pStyle w:val="41"/>
        <w:numPr>
          <w:ilvl w:val="3"/>
          <w:numId w:val="4"/>
        </w:numPr>
        <w:spacing w:before="0" w:after="0" w:line="360" w:lineRule="auto"/>
        <w:rPr>
          <w:ins w:id="8022" w:author="admin" w:date="2016-10-25T15:19:00Z"/>
          <w:rFonts w:ascii="Times New Roman" w:hAnsi="Times New Roman"/>
          <w:rPrChange w:id="8023" w:author="admin" w:date="2016-10-25T15:29:00Z">
            <w:rPr>
              <w:ins w:id="8024" w:author="admin" w:date="2016-10-25T15:19:00Z"/>
            </w:rPr>
          </w:rPrChange>
        </w:rPr>
        <w:pPrChange w:id="8025" w:author="admin" w:date="2016-10-25T15:29:00Z">
          <w:pPr>
            <w:pStyle w:val="30"/>
            <w:keepNext w:val="0"/>
            <w:keepLines w:val="0"/>
            <w:widowControl/>
            <w:numPr>
              <w:ilvl w:val="2"/>
            </w:numPr>
            <w:adjustRightInd w:val="0"/>
            <w:snapToGrid w:val="0"/>
            <w:spacing w:before="120" w:after="120" w:line="360" w:lineRule="atLeast"/>
            <w:textAlignment w:val="baseline"/>
          </w:pPr>
        </w:pPrChange>
      </w:pPr>
      <w:ins w:id="8026" w:author="admin" w:date="2016-10-25T15:19:00Z">
        <w:r w:rsidRPr="00D634F8">
          <w:rPr>
            <w:rFonts w:ascii="Times New Roman" w:hAnsi="Times New Roman" w:hint="eastAsia"/>
            <w:rPrChange w:id="8027" w:author="admin" w:date="2016-10-25T15:29:00Z">
              <w:rPr>
                <w:rFonts w:hint="eastAsia"/>
                <w:b w:val="0"/>
                <w:bCs w:val="0"/>
                <w:i/>
                <w:iCs/>
                <w:color w:val="0000FF"/>
                <w:u w:val="single"/>
              </w:rPr>
            </w:rPrChange>
          </w:rPr>
          <w:t>编辑扫描组</w:t>
        </w:r>
      </w:ins>
    </w:p>
    <w:p w:rsidR="00EC62FF" w:rsidRDefault="0079415C">
      <w:pPr>
        <w:spacing w:before="0" w:after="0" w:line="360" w:lineRule="auto"/>
        <w:ind w:firstLineChars="200" w:firstLine="420"/>
        <w:rPr>
          <w:ins w:id="8028" w:author="admin" w:date="2016-10-25T15:19:00Z"/>
          <w:rFonts w:ascii="Times New Roman" w:hAnsi="Times New Roman"/>
          <w:rPrChange w:id="8029" w:author="admin" w:date="2016-10-25T15:43:00Z">
            <w:rPr>
              <w:ins w:id="8030" w:author="admin" w:date="2016-10-25T15:19:00Z"/>
            </w:rPr>
          </w:rPrChange>
        </w:rPr>
        <w:pPrChange w:id="8031" w:author="admin" w:date="2016-10-25T15:43:00Z">
          <w:pPr>
            <w:pStyle w:val="af6"/>
            <w:numPr>
              <w:numId w:val="31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8032" w:author="admin" w:date="2016-10-25T16:22:00Z">
        <w:r>
          <w:rPr>
            <w:rFonts w:ascii="Times New Roman" w:hAnsi="Times New Roman" w:hint="eastAsia"/>
          </w:rPr>
          <w:t>1</w:t>
        </w:r>
        <w:r>
          <w:rPr>
            <w:rFonts w:ascii="Times New Roman" w:hAnsi="Times New Roman" w:hint="eastAsia"/>
          </w:rPr>
          <w:t>、</w:t>
        </w:r>
      </w:ins>
      <w:ins w:id="8033" w:author="admin" w:date="2016-10-25T15:19:00Z">
        <w:r w:rsidR="00D634F8" w:rsidRPr="00D634F8">
          <w:rPr>
            <w:rFonts w:ascii="Times New Roman" w:hAnsi="Times New Roman" w:hint="eastAsia"/>
            <w:rPrChange w:id="8034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进入</w:t>
        </w:r>
        <w:r w:rsidR="00D634F8" w:rsidRPr="00D634F8">
          <w:rPr>
            <w:rFonts w:ascii="Times New Roman" w:hAnsi="Times New Roman"/>
            <w:rPrChange w:id="8035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Scan</w:t>
        </w:r>
        <w:r w:rsidR="00D634F8" w:rsidRPr="00D634F8">
          <w:rPr>
            <w:rFonts w:ascii="Times New Roman" w:hAnsi="Times New Roman" w:hint="eastAsia"/>
            <w:rPrChange w:id="8036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界面，移动键盘左右键，光标选中</w:t>
        </w:r>
        <w:r w:rsidR="00D634F8" w:rsidRPr="00D634F8">
          <w:rPr>
            <w:rFonts w:ascii="Times New Roman" w:hAnsi="Times New Roman"/>
            <w:rPrChange w:id="8037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Edit</w:t>
        </w:r>
        <w:r>
          <w:rPr>
            <w:rFonts w:ascii="Times New Roman" w:hAnsi="Times New Roman" w:hint="eastAsia"/>
          </w:rPr>
          <w:t>菜单</w:t>
        </w:r>
      </w:ins>
      <w:ins w:id="8038" w:author="admin" w:date="2016-10-25T16:22:00Z">
        <w:r>
          <w:rPr>
            <w:rFonts w:ascii="Times New Roman" w:hAnsi="Times New Roman" w:hint="eastAsia"/>
          </w:rPr>
          <w:t>；</w:t>
        </w:r>
      </w:ins>
    </w:p>
    <w:p w:rsidR="00EC62FF" w:rsidRDefault="0079415C">
      <w:pPr>
        <w:spacing w:before="0" w:after="0" w:line="360" w:lineRule="auto"/>
        <w:ind w:firstLineChars="200" w:firstLine="420"/>
        <w:rPr>
          <w:ins w:id="8039" w:author="admin" w:date="2016-10-25T15:19:00Z"/>
          <w:rFonts w:ascii="Times New Roman" w:hAnsi="Times New Roman"/>
          <w:rPrChange w:id="8040" w:author="admin" w:date="2016-10-25T15:43:00Z">
            <w:rPr>
              <w:ins w:id="8041" w:author="admin" w:date="2016-10-25T15:19:00Z"/>
            </w:rPr>
          </w:rPrChange>
        </w:rPr>
        <w:pPrChange w:id="8042" w:author="admin" w:date="2016-10-25T15:43:00Z">
          <w:pPr>
            <w:pStyle w:val="af6"/>
            <w:numPr>
              <w:numId w:val="31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8043" w:author="admin" w:date="2016-10-25T16:22:00Z">
        <w:r>
          <w:rPr>
            <w:rFonts w:ascii="Times New Roman" w:hAnsi="Times New Roman" w:hint="eastAsia"/>
          </w:rPr>
          <w:t>2</w:t>
        </w:r>
        <w:r>
          <w:rPr>
            <w:rFonts w:ascii="Times New Roman" w:hAnsi="Times New Roman" w:hint="eastAsia"/>
          </w:rPr>
          <w:t>、</w:t>
        </w:r>
      </w:ins>
      <w:ins w:id="8044" w:author="admin" w:date="2016-10-25T15:19:00Z">
        <w:r w:rsidR="00D634F8" w:rsidRPr="00D634F8">
          <w:rPr>
            <w:rFonts w:ascii="Times New Roman" w:hAnsi="Times New Roman" w:hint="eastAsia"/>
            <w:rPrChange w:id="8045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单击</w:t>
        </w:r>
        <w:r w:rsidR="00D634F8" w:rsidRPr="00D634F8">
          <w:rPr>
            <w:rFonts w:ascii="Times New Roman" w:hAnsi="Times New Roman"/>
            <w:rPrChange w:id="8046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8047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键，或使用键盘</w:t>
        </w:r>
        <w:r w:rsidR="00D634F8" w:rsidRPr="00D634F8">
          <w:rPr>
            <w:rFonts w:ascii="Times New Roman" w:hAnsi="Times New Roman"/>
            <w:rPrChange w:id="8048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ALT+E</w:t>
        </w:r>
        <w:r w:rsidR="00D634F8" w:rsidRPr="00D634F8">
          <w:rPr>
            <w:rFonts w:ascii="Times New Roman" w:hAnsi="Times New Roman" w:hint="eastAsia"/>
            <w:rPrChange w:id="8049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快捷键，进入</w:t>
        </w:r>
        <w:r w:rsidR="00D634F8" w:rsidRPr="00D634F8">
          <w:rPr>
            <w:rFonts w:ascii="Times New Roman" w:hAnsi="Times New Roman"/>
            <w:rPrChange w:id="8050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Edit Scan Group</w:t>
        </w:r>
        <w:r w:rsidR="00D634F8" w:rsidRPr="00D634F8">
          <w:rPr>
            <w:rFonts w:ascii="Times New Roman" w:hAnsi="Times New Roman" w:hint="eastAsia"/>
            <w:rPrChange w:id="8051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界面</w:t>
        </w:r>
      </w:ins>
      <w:ins w:id="8052" w:author="admin" w:date="2016-10-25T16:22:00Z">
        <w:r>
          <w:rPr>
            <w:rFonts w:ascii="Times New Roman" w:hAnsi="Times New Roman" w:hint="eastAsia"/>
          </w:rPr>
          <w:t>，</w:t>
        </w:r>
      </w:ins>
      <w:ins w:id="8053" w:author="admin" w:date="2016-10-25T15:19:00Z">
        <w:r w:rsidR="00D634F8" w:rsidRPr="00D634F8">
          <w:rPr>
            <w:rFonts w:ascii="Times New Roman" w:hAnsi="Times New Roman" w:hint="eastAsia"/>
            <w:rPrChange w:id="8054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8055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8056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_Ref460489654 \h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8057" w:author="admin" w:date="2016-10-25T15:43:00Z">
            <w:rPr>
              <w:rFonts w:ascii="Times New Roman" w:hAnsi="Times New Roman"/>
            </w:rPr>
          </w:rPrChange>
        </w:rPr>
      </w:r>
      <w:ins w:id="8058" w:author="admin" w:date="2016-10-25T15:19:00Z">
        <w:r w:rsidR="00D634F8" w:rsidRPr="00D634F8">
          <w:rPr>
            <w:rFonts w:ascii="Times New Roman" w:hAnsi="Times New Roman"/>
            <w:rPrChange w:id="8059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8060" w:author="admin" w:date="2016-10-27T15:32:00Z">
        <w:r w:rsidR="00D634F8" w:rsidRPr="00D634F8">
          <w:rPr>
            <w:rFonts w:ascii="Times New Roman" w:hAnsi="Times New Roman" w:hint="eastAsia"/>
            <w:rPrChange w:id="8061" w:author="admin" w:date="2016-10-27T15:3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8062" w:author="admin" w:date="2016-10-26T11:12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267</w:t>
        </w:r>
      </w:ins>
      <w:ins w:id="8063" w:author="admin" w:date="2016-10-25T15:19:00Z">
        <w:r w:rsidR="00D634F8" w:rsidRPr="00D634F8">
          <w:rPr>
            <w:rFonts w:ascii="Times New Roman" w:hAnsi="Times New Roman"/>
            <w:rPrChange w:id="8064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>
          <w:rPr>
            <w:rFonts w:ascii="Times New Roman" w:hAnsi="Times New Roman" w:hint="eastAsia"/>
          </w:rPr>
          <w:t>所示</w:t>
        </w:r>
      </w:ins>
      <w:ins w:id="8065" w:author="admin" w:date="2016-10-25T16:22:00Z">
        <w:r>
          <w:rPr>
            <w:rFonts w:ascii="Times New Roman" w:hAnsi="Times New Roman" w:hint="eastAsia"/>
          </w:rPr>
          <w:t>；</w:t>
        </w:r>
      </w:ins>
    </w:p>
    <w:p w:rsidR="00EC62FF" w:rsidRDefault="00EC62FF" w:rsidP="007111D4">
      <w:pPr>
        <w:widowControl/>
        <w:spacing w:beforeLines="50" w:after="0" w:line="360" w:lineRule="auto"/>
        <w:jc w:val="center"/>
        <w:rPr>
          <w:ins w:id="8066" w:author="admin" w:date="2016-10-25T15:19:00Z"/>
          <w:kern w:val="0"/>
          <w:sz w:val="24"/>
          <w:szCs w:val="24"/>
          <w:rPrChange w:id="8067" w:author="admin" w:date="2016-10-27T16:03:00Z">
            <w:rPr>
              <w:ins w:id="8068" w:author="admin" w:date="2016-10-25T15:19:00Z"/>
            </w:rPr>
          </w:rPrChange>
        </w:rPr>
        <w:pPrChange w:id="8069" w:author="admin" w:date="2016-10-31T15:42:00Z">
          <w:pPr>
            <w:jc w:val="center"/>
          </w:pPr>
        </w:pPrChange>
      </w:pPr>
      <w:ins w:id="8070" w:author="admin" w:date="2016-10-25T15:19:00Z">
        <w:r>
          <w:rPr>
            <w:noProof/>
            <w:kern w:val="0"/>
            <w:sz w:val="24"/>
            <w:szCs w:val="24"/>
            <w:rPrChange w:id="8071" w:author="Unknown">
              <w:rPr>
                <w:b/>
                <w:bCs/>
                <w:i/>
                <w:iCs/>
                <w:noProof/>
                <w:color w:val="0000FF"/>
                <w:u w:val="single"/>
              </w:rPr>
            </w:rPrChange>
          </w:rPr>
          <w:drawing>
            <wp:inline distT="0" distB="0" distL="0" distR="0">
              <wp:extent cx="3235144" cy="2425148"/>
              <wp:effectExtent l="0" t="0" r="0" b="0"/>
              <wp:docPr id="297" name="图片 5" descr="scan-edit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scan-edit.PNG"/>
                      <pic:cNvPicPr/>
                    </pic:nvPicPr>
                    <pic:blipFill>
                      <a:blip r:embed="rId34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263275" cy="244623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EC62FF" w:rsidRDefault="00D634F8" w:rsidP="007111D4">
      <w:pPr>
        <w:pStyle w:val="af5"/>
        <w:spacing w:afterLines="50"/>
        <w:rPr>
          <w:ins w:id="8072" w:author="admin" w:date="2016-10-25T15:19:00Z"/>
          <w:rPrChange w:id="8073" w:author="admin" w:date="2016-10-26T11:12:00Z">
            <w:rPr>
              <w:ins w:id="8074" w:author="admin" w:date="2016-10-25T15:19:00Z"/>
            </w:rPr>
          </w:rPrChange>
        </w:rPr>
        <w:pPrChange w:id="8075" w:author="admin" w:date="2016-10-31T15:42:00Z">
          <w:pPr>
            <w:jc w:val="center"/>
          </w:pPr>
        </w:pPrChange>
      </w:pPr>
      <w:bookmarkStart w:id="8076" w:name="_Ref460489654"/>
      <w:ins w:id="8077" w:author="admin" w:date="2016-10-25T15:19:00Z">
        <w:r w:rsidRPr="00D634F8">
          <w:rPr>
            <w:rFonts w:hint="eastAsia"/>
            <w:rPrChange w:id="8078" w:author="admin" w:date="2016-10-26T11:1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</w:ins>
      <w:ins w:id="8079" w:author="admin" w:date="2016-10-26T10:17:00Z">
        <w:r w:rsidRPr="00D634F8">
          <w:rPr>
            <w:rPrChange w:id="8080" w:author="admin" w:date="2016-10-26T11:12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8081" w:author="admin" w:date="2016-10-25T15:19:00Z">
        <w:r w:rsidRPr="00D634F8">
          <w:rPr>
            <w:rPrChange w:id="8082" w:author="admin" w:date="2016-10-26T11:12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begin"/>
        </w:r>
        <w:r w:rsidRPr="00D634F8">
          <w:rPr>
            <w:rPrChange w:id="8083" w:author="admin" w:date="2016-10-26T11:12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8084" w:author="admin" w:date="2016-10-26T11:1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instrText>图</w:instrText>
        </w:r>
        <w:r w:rsidRPr="00D634F8">
          <w:rPr>
            <w:rPrChange w:id="8085" w:author="admin" w:date="2016-10-26T11:12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 \* ARABIC</w:instrText>
        </w:r>
        <w:r w:rsidRPr="00D634F8">
          <w:rPr>
            <w:rPrChange w:id="8086" w:author="admin" w:date="2016-10-26T11:12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separate"/>
        </w:r>
      </w:ins>
      <w:ins w:id="8087" w:author="admin" w:date="2016-10-27T15:32:00Z">
        <w:r w:rsidR="00415D72">
          <w:t>267</w:t>
        </w:r>
      </w:ins>
      <w:ins w:id="8088" w:author="admin" w:date="2016-10-25T15:19:00Z">
        <w:r w:rsidRPr="00D634F8">
          <w:rPr>
            <w:rPrChange w:id="8089" w:author="admin" w:date="2016-10-26T11:12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end"/>
        </w:r>
      </w:ins>
      <w:bookmarkEnd w:id="8076"/>
      <w:ins w:id="8090" w:author="admin" w:date="2016-10-26T10:17:00Z">
        <w:r w:rsidRPr="00D634F8">
          <w:rPr>
            <w:rPrChange w:id="8091" w:author="admin" w:date="2016-10-26T11:12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8092" w:author="admin" w:date="2016-10-25T15:19:00Z">
        <w:r w:rsidRPr="00D634F8">
          <w:rPr>
            <w:rPrChange w:id="8093" w:author="admin" w:date="2016-10-26T11:12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Edit Scan</w:t>
        </w:r>
        <w:r w:rsidRPr="00D634F8">
          <w:rPr>
            <w:rFonts w:hint="eastAsia"/>
            <w:rPrChange w:id="8094" w:author="admin" w:date="2016-10-26T11:1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Group界面</w:t>
        </w:r>
      </w:ins>
    </w:p>
    <w:p w:rsidR="00EC62FF" w:rsidRDefault="0079415C">
      <w:pPr>
        <w:spacing w:before="0" w:after="0" w:line="360" w:lineRule="auto"/>
        <w:ind w:firstLineChars="200" w:firstLine="420"/>
        <w:rPr>
          <w:ins w:id="8095" w:author="admin" w:date="2016-10-25T15:19:00Z"/>
          <w:rFonts w:ascii="Times New Roman" w:hAnsi="Times New Roman"/>
          <w:rPrChange w:id="8096" w:author="admin" w:date="2016-10-25T15:43:00Z">
            <w:rPr>
              <w:ins w:id="8097" w:author="admin" w:date="2016-10-25T15:19:00Z"/>
            </w:rPr>
          </w:rPrChange>
        </w:rPr>
        <w:pPrChange w:id="8098" w:author="admin" w:date="2016-10-25T15:43:00Z">
          <w:pPr>
            <w:pStyle w:val="af6"/>
            <w:numPr>
              <w:numId w:val="31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8099" w:author="admin" w:date="2016-10-25T16:22:00Z">
        <w:r>
          <w:rPr>
            <w:rFonts w:ascii="Times New Roman" w:hAnsi="Times New Roman" w:hint="eastAsia"/>
          </w:rPr>
          <w:t>3</w:t>
        </w:r>
        <w:r>
          <w:rPr>
            <w:rFonts w:ascii="Times New Roman" w:hAnsi="Times New Roman" w:hint="eastAsia"/>
          </w:rPr>
          <w:t>、</w:t>
        </w:r>
      </w:ins>
      <w:ins w:id="8100" w:author="admin" w:date="2016-10-25T15:19:00Z">
        <w:r w:rsidR="00D634F8" w:rsidRPr="00D634F8">
          <w:rPr>
            <w:rFonts w:ascii="Times New Roman" w:hAnsi="Times New Roman" w:hint="eastAsia"/>
            <w:rPrChange w:id="8101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移动键盘上下键，编辑</w:t>
        </w:r>
        <w:r w:rsidR="00D634F8" w:rsidRPr="00D634F8">
          <w:rPr>
            <w:rFonts w:ascii="Times New Roman" w:hAnsi="Times New Roman"/>
            <w:rPrChange w:id="8102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Group Name</w:t>
        </w:r>
        <w:r w:rsidR="00D634F8" w:rsidRPr="00D634F8">
          <w:rPr>
            <w:rFonts w:ascii="Times New Roman" w:hAnsi="Times New Roman" w:hint="eastAsia"/>
            <w:rPrChange w:id="8103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、</w:t>
        </w:r>
        <w:r w:rsidR="00D634F8" w:rsidRPr="00D634F8">
          <w:rPr>
            <w:rFonts w:ascii="Times New Roman" w:hAnsi="Times New Roman"/>
            <w:rPrChange w:id="8104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Dwell Time</w:t>
        </w:r>
      </w:ins>
      <w:ins w:id="8105" w:author="admin" w:date="2016-10-25T16:22:00Z">
        <w:r>
          <w:rPr>
            <w:rFonts w:ascii="Times New Roman" w:hAnsi="Times New Roman" w:hint="eastAsia"/>
          </w:rPr>
          <w:t>；</w:t>
        </w:r>
      </w:ins>
    </w:p>
    <w:p w:rsidR="00EC62FF" w:rsidRDefault="0079415C">
      <w:pPr>
        <w:spacing w:before="0" w:after="0" w:line="360" w:lineRule="auto"/>
        <w:ind w:firstLineChars="200" w:firstLine="420"/>
        <w:rPr>
          <w:ins w:id="8106" w:author="admin" w:date="2016-10-25T15:19:00Z"/>
          <w:rFonts w:ascii="Times New Roman" w:hAnsi="Times New Roman"/>
          <w:rPrChange w:id="8107" w:author="admin" w:date="2016-10-25T15:43:00Z">
            <w:rPr>
              <w:ins w:id="8108" w:author="admin" w:date="2016-10-25T15:19:00Z"/>
            </w:rPr>
          </w:rPrChange>
        </w:rPr>
        <w:pPrChange w:id="8109" w:author="admin" w:date="2016-10-25T15:43:00Z">
          <w:pPr>
            <w:pStyle w:val="af6"/>
            <w:numPr>
              <w:numId w:val="31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8110" w:author="admin" w:date="2016-10-25T16:22:00Z">
        <w:r>
          <w:rPr>
            <w:rFonts w:ascii="Times New Roman" w:hAnsi="Times New Roman" w:hint="eastAsia"/>
          </w:rPr>
          <w:t>4</w:t>
        </w:r>
        <w:r>
          <w:rPr>
            <w:rFonts w:ascii="Times New Roman" w:hAnsi="Times New Roman" w:hint="eastAsia"/>
          </w:rPr>
          <w:t>、</w:t>
        </w:r>
      </w:ins>
      <w:ins w:id="8111" w:author="admin" w:date="2016-10-25T15:19:00Z">
        <w:r w:rsidR="00D634F8" w:rsidRPr="00D634F8">
          <w:rPr>
            <w:rFonts w:ascii="Times New Roman" w:hAnsi="Times New Roman" w:hint="eastAsia"/>
            <w:rPrChange w:id="8112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移动光标上下键，选中</w:t>
        </w:r>
        <w:r w:rsidR="00D634F8" w:rsidRPr="00D634F8">
          <w:rPr>
            <w:rFonts w:ascii="Times New Roman" w:hAnsi="Times New Roman"/>
            <w:rPrChange w:id="8113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Scan Mode</w:t>
        </w:r>
        <w:r w:rsidR="00D634F8" w:rsidRPr="00D634F8">
          <w:rPr>
            <w:rFonts w:ascii="Times New Roman" w:hAnsi="Times New Roman" w:hint="eastAsia"/>
            <w:rPrChange w:id="8114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菜单，单击</w:t>
        </w:r>
        <w:r w:rsidR="00D634F8" w:rsidRPr="00D634F8">
          <w:rPr>
            <w:rFonts w:ascii="Times New Roman" w:hAnsi="Times New Roman"/>
            <w:rPrChange w:id="8115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8116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键弹出</w:t>
        </w:r>
        <w:r w:rsidR="00D634F8" w:rsidRPr="00D634F8">
          <w:rPr>
            <w:rFonts w:ascii="Times New Roman" w:hAnsi="Times New Roman"/>
            <w:rPrChange w:id="8117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Scan Mode</w:t>
        </w:r>
        <w:r w:rsidR="00D634F8" w:rsidRPr="00D634F8">
          <w:rPr>
            <w:rFonts w:ascii="Times New Roman" w:hAnsi="Times New Roman" w:hint="eastAsia"/>
            <w:rPrChange w:id="8118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下拉菜单，移动光标上下键，选择合适的扫描模式</w:t>
        </w:r>
      </w:ins>
      <w:ins w:id="8119" w:author="admin" w:date="2016-10-25T16:22:00Z">
        <w:r>
          <w:rPr>
            <w:rFonts w:ascii="Times New Roman" w:hAnsi="Times New Roman" w:hint="eastAsia"/>
          </w:rPr>
          <w:t>（</w:t>
        </w:r>
      </w:ins>
      <w:ins w:id="8120" w:author="admin" w:date="2016-10-25T15:19:00Z">
        <w:r w:rsidR="00D634F8" w:rsidRPr="00D634F8">
          <w:rPr>
            <w:rFonts w:ascii="Times New Roman" w:hAnsi="Times New Roman"/>
            <w:rPrChange w:id="8121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Auto</w:t>
        </w:r>
        <w:r w:rsidR="00D634F8" w:rsidRPr="00D634F8">
          <w:rPr>
            <w:rFonts w:ascii="Times New Roman" w:hAnsi="Times New Roman" w:hint="eastAsia"/>
            <w:rPrChange w:id="8122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、</w:t>
        </w:r>
        <w:r w:rsidR="00D634F8" w:rsidRPr="00D634F8">
          <w:rPr>
            <w:rFonts w:ascii="Times New Roman" w:hAnsi="Times New Roman"/>
            <w:rPrChange w:id="8123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ARQ</w:t>
        </w:r>
        <w:r w:rsidR="00D634F8" w:rsidRPr="00D634F8">
          <w:rPr>
            <w:rFonts w:ascii="Times New Roman" w:hAnsi="Times New Roman" w:hint="eastAsia"/>
            <w:rPrChange w:id="8124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或</w:t>
        </w:r>
        <w:r w:rsidR="00D634F8" w:rsidRPr="00D634F8">
          <w:rPr>
            <w:rFonts w:ascii="Times New Roman" w:hAnsi="Times New Roman"/>
            <w:rPrChange w:id="8125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FEC</w:t>
        </w:r>
      </w:ins>
      <w:ins w:id="8126" w:author="admin" w:date="2016-10-25T16:22:00Z">
        <w:r>
          <w:rPr>
            <w:rFonts w:ascii="Times New Roman" w:hAnsi="Times New Roman" w:hint="eastAsia"/>
          </w:rPr>
          <w:t>）</w:t>
        </w:r>
      </w:ins>
      <w:ins w:id="8127" w:author="admin" w:date="2016-10-25T15:19:00Z">
        <w:r w:rsidR="00D634F8" w:rsidRPr="00D634F8">
          <w:rPr>
            <w:rFonts w:ascii="Times New Roman" w:hAnsi="Times New Roman" w:hint="eastAsia"/>
            <w:rPrChange w:id="8128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，单击</w:t>
        </w:r>
        <w:r w:rsidR="00D634F8" w:rsidRPr="00D634F8">
          <w:rPr>
            <w:rFonts w:ascii="Times New Roman" w:hAnsi="Times New Roman"/>
            <w:rPrChange w:id="8129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8130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键确认</w:t>
        </w:r>
      </w:ins>
      <w:ins w:id="8131" w:author="admin" w:date="2016-10-25T16:22:00Z">
        <w:r>
          <w:rPr>
            <w:rFonts w:ascii="Times New Roman" w:hAnsi="Times New Roman" w:hint="eastAsia"/>
          </w:rPr>
          <w:t>，</w:t>
        </w:r>
      </w:ins>
      <w:ins w:id="8132" w:author="admin" w:date="2016-10-25T15:19:00Z">
        <w:r w:rsidR="00D634F8" w:rsidRPr="00D634F8">
          <w:rPr>
            <w:rFonts w:ascii="Times New Roman" w:hAnsi="Times New Roman" w:hint="eastAsia"/>
            <w:rPrChange w:id="8133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8134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8135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 xml:space="preserve">REF _Ref460489092 \h \* MERGEFORMAT </w:instrText>
        </w:r>
      </w:ins>
      <w:r w:rsidR="00D634F8" w:rsidRPr="00D634F8">
        <w:rPr>
          <w:rFonts w:ascii="Times New Roman" w:hAnsi="Times New Roman"/>
          <w:rPrChange w:id="8136" w:author="admin" w:date="2016-10-25T15:43:00Z">
            <w:rPr>
              <w:rFonts w:ascii="Times New Roman" w:hAnsi="Times New Roman"/>
            </w:rPr>
          </w:rPrChange>
        </w:rPr>
      </w:r>
      <w:ins w:id="8137" w:author="admin" w:date="2016-10-25T15:19:00Z">
        <w:r w:rsidR="00D634F8" w:rsidRPr="00D634F8">
          <w:rPr>
            <w:rFonts w:ascii="Times New Roman" w:hAnsi="Times New Roman"/>
            <w:rPrChange w:id="8138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8139" w:author="admin" w:date="2016-10-27T15:32:00Z">
        <w:r w:rsidR="00D634F8" w:rsidRPr="00D634F8">
          <w:rPr>
            <w:rFonts w:ascii="Times New Roman" w:hAnsi="Times New Roman" w:hint="eastAsia"/>
            <w:rPrChange w:id="8140" w:author="admin" w:date="2016-10-27T15:3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8141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263</w:t>
        </w:r>
      </w:ins>
      <w:ins w:id="8142" w:author="admin" w:date="2016-10-25T15:19:00Z">
        <w:r w:rsidR="00D634F8" w:rsidRPr="00D634F8">
          <w:rPr>
            <w:rFonts w:ascii="Times New Roman" w:hAnsi="Times New Roman"/>
            <w:rPrChange w:id="8143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>
          <w:rPr>
            <w:rFonts w:ascii="Times New Roman" w:hAnsi="Times New Roman" w:hint="eastAsia"/>
          </w:rPr>
          <w:t>所示</w:t>
        </w:r>
      </w:ins>
      <w:ins w:id="8144" w:author="admin" w:date="2016-10-25T16:22:00Z">
        <w:r>
          <w:rPr>
            <w:rFonts w:ascii="Times New Roman" w:hAnsi="Times New Roman" w:hint="eastAsia"/>
          </w:rPr>
          <w:t>；</w:t>
        </w:r>
      </w:ins>
    </w:p>
    <w:p w:rsidR="00EC62FF" w:rsidRDefault="0079415C">
      <w:pPr>
        <w:spacing w:before="0" w:after="0" w:line="360" w:lineRule="auto"/>
        <w:ind w:firstLineChars="200" w:firstLine="420"/>
        <w:rPr>
          <w:ins w:id="8145" w:author="admin" w:date="2016-10-25T15:19:00Z"/>
          <w:rFonts w:ascii="Times New Roman" w:hAnsi="Times New Roman"/>
          <w:rPrChange w:id="8146" w:author="admin" w:date="2016-10-25T15:43:00Z">
            <w:rPr>
              <w:ins w:id="8147" w:author="admin" w:date="2016-10-25T15:19:00Z"/>
            </w:rPr>
          </w:rPrChange>
        </w:rPr>
        <w:pPrChange w:id="8148" w:author="admin" w:date="2016-10-25T15:43:00Z">
          <w:pPr>
            <w:pStyle w:val="af6"/>
            <w:numPr>
              <w:numId w:val="31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8149" w:author="admin" w:date="2016-10-25T16:22:00Z">
        <w:r>
          <w:rPr>
            <w:rFonts w:ascii="Times New Roman" w:hAnsi="Times New Roman" w:hint="eastAsia"/>
          </w:rPr>
          <w:lastRenderedPageBreak/>
          <w:t>5</w:t>
        </w:r>
        <w:r>
          <w:rPr>
            <w:rFonts w:ascii="Times New Roman" w:hAnsi="Times New Roman" w:hint="eastAsia"/>
          </w:rPr>
          <w:t>、</w:t>
        </w:r>
      </w:ins>
      <w:ins w:id="8150" w:author="admin" w:date="2016-10-25T15:19:00Z">
        <w:r w:rsidR="00D634F8" w:rsidRPr="00D634F8">
          <w:rPr>
            <w:rFonts w:ascii="Times New Roman" w:hAnsi="Times New Roman" w:hint="eastAsia"/>
            <w:rPrChange w:id="8151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移动光标上下键，选中信道设置（</w:t>
        </w:r>
        <w:r w:rsidR="00D634F8" w:rsidRPr="00D634F8">
          <w:rPr>
            <w:rFonts w:ascii="Times New Roman" w:hAnsi="Times New Roman"/>
            <w:rPrChange w:id="8152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CH</w:t>
        </w:r>
        <w:r w:rsidR="00D634F8" w:rsidRPr="00D634F8">
          <w:rPr>
            <w:rFonts w:ascii="Times New Roman" w:hAnsi="Times New Roman" w:hint="eastAsia"/>
            <w:rPrChange w:id="8153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），单击</w:t>
        </w:r>
        <w:r w:rsidR="00D634F8" w:rsidRPr="00D634F8">
          <w:rPr>
            <w:rFonts w:ascii="Times New Roman" w:hAnsi="Times New Roman"/>
            <w:rPrChange w:id="8154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8155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键编辑信道，编辑信道号，单击</w:t>
        </w:r>
        <w:r w:rsidR="00D634F8" w:rsidRPr="00D634F8">
          <w:rPr>
            <w:rFonts w:ascii="Times New Roman" w:hAnsi="Times New Roman"/>
            <w:rPrChange w:id="8156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8157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键确认，如</w:t>
        </w:r>
        <w:r w:rsidR="00D634F8" w:rsidRPr="00D634F8">
          <w:rPr>
            <w:rFonts w:ascii="Times New Roman" w:hAnsi="Times New Roman"/>
            <w:rPrChange w:id="8158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8159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_Ref460489167 \h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8160" w:author="admin" w:date="2016-10-25T15:43:00Z">
            <w:rPr>
              <w:rFonts w:ascii="Times New Roman" w:hAnsi="Times New Roman"/>
            </w:rPr>
          </w:rPrChange>
        </w:rPr>
      </w:r>
      <w:ins w:id="8161" w:author="admin" w:date="2016-10-25T15:19:00Z">
        <w:r w:rsidR="00D634F8" w:rsidRPr="00D634F8">
          <w:rPr>
            <w:rFonts w:ascii="Times New Roman" w:hAnsi="Times New Roman"/>
            <w:rPrChange w:id="8162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8163" w:author="admin" w:date="2016-10-27T15:32:00Z">
        <w:r w:rsidR="00D634F8" w:rsidRPr="00D634F8">
          <w:rPr>
            <w:rFonts w:ascii="Times New Roman" w:hAnsi="Times New Roman" w:hint="eastAsia"/>
            <w:rPrChange w:id="8164" w:author="admin" w:date="2016-10-27T15:3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8165" w:author="admin" w:date="2016-10-26T11:1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264</w:t>
        </w:r>
      </w:ins>
      <w:ins w:id="8166" w:author="admin" w:date="2016-10-25T15:19:00Z">
        <w:r w:rsidR="00D634F8" w:rsidRPr="00D634F8">
          <w:rPr>
            <w:rFonts w:ascii="Times New Roman" w:hAnsi="Times New Roman"/>
            <w:rPrChange w:id="8167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 w:rsidR="00D634F8" w:rsidRPr="00D634F8">
          <w:rPr>
            <w:rFonts w:ascii="Times New Roman" w:hAnsi="Times New Roman" w:hint="eastAsia"/>
            <w:rPrChange w:id="8168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所示</w:t>
        </w:r>
      </w:ins>
      <w:ins w:id="8169" w:author="admin" w:date="2016-10-25T16:22:00Z">
        <w:r>
          <w:rPr>
            <w:rFonts w:ascii="Times New Roman" w:hAnsi="Times New Roman" w:hint="eastAsia"/>
          </w:rPr>
          <w:t>；</w:t>
        </w:r>
      </w:ins>
    </w:p>
    <w:p w:rsidR="00EC62FF" w:rsidRDefault="0079415C">
      <w:pPr>
        <w:spacing w:before="0" w:after="0" w:line="360" w:lineRule="auto"/>
        <w:ind w:firstLineChars="200" w:firstLine="420"/>
        <w:rPr>
          <w:ins w:id="8170" w:author="admin" w:date="2016-10-25T15:19:00Z"/>
          <w:rFonts w:ascii="Times New Roman" w:hAnsi="Times New Roman"/>
          <w:rPrChange w:id="8171" w:author="admin" w:date="2016-10-25T15:43:00Z">
            <w:rPr>
              <w:ins w:id="8172" w:author="admin" w:date="2016-10-25T15:19:00Z"/>
            </w:rPr>
          </w:rPrChange>
        </w:rPr>
        <w:pPrChange w:id="8173" w:author="admin" w:date="2016-10-25T15:43:00Z">
          <w:pPr>
            <w:pStyle w:val="af6"/>
            <w:numPr>
              <w:numId w:val="31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8174" w:author="admin" w:date="2016-10-25T16:22:00Z">
        <w:r>
          <w:rPr>
            <w:rFonts w:ascii="Times New Roman" w:hAnsi="Times New Roman" w:hint="eastAsia"/>
          </w:rPr>
          <w:t>6</w:t>
        </w:r>
        <w:r>
          <w:rPr>
            <w:rFonts w:ascii="Times New Roman" w:hAnsi="Times New Roman" w:hint="eastAsia"/>
          </w:rPr>
          <w:t>、</w:t>
        </w:r>
      </w:ins>
      <w:ins w:id="8175" w:author="admin" w:date="2016-10-25T15:19:00Z">
        <w:r w:rsidR="00D634F8" w:rsidRPr="00D634F8">
          <w:rPr>
            <w:rFonts w:ascii="Times New Roman" w:hAnsi="Times New Roman" w:hint="eastAsia"/>
            <w:rPrChange w:id="8176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移动光标上下键，选中</w:t>
        </w:r>
        <w:r w:rsidR="00D634F8" w:rsidRPr="00D634F8">
          <w:rPr>
            <w:rFonts w:ascii="Times New Roman" w:hAnsi="Times New Roman"/>
            <w:rPrChange w:id="8177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PASS/SCAN</w:t>
        </w:r>
        <w:r w:rsidR="00D634F8" w:rsidRPr="00D634F8">
          <w:rPr>
            <w:rFonts w:ascii="Times New Roman" w:hAnsi="Times New Roman" w:hint="eastAsia"/>
            <w:rPrChange w:id="8178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菜单，单击</w:t>
        </w:r>
        <w:r w:rsidR="00D634F8" w:rsidRPr="00D634F8">
          <w:rPr>
            <w:rFonts w:ascii="Times New Roman" w:hAnsi="Times New Roman"/>
            <w:rPrChange w:id="8179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8180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键弹出</w:t>
        </w:r>
        <w:r w:rsidR="00D634F8" w:rsidRPr="00D634F8">
          <w:rPr>
            <w:rFonts w:ascii="Times New Roman" w:hAnsi="Times New Roman"/>
            <w:rPrChange w:id="8181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PASS/SCAN</w:t>
        </w:r>
        <w:r w:rsidR="00D634F8" w:rsidRPr="00D634F8">
          <w:rPr>
            <w:rFonts w:ascii="Times New Roman" w:hAnsi="Times New Roman" w:hint="eastAsia"/>
            <w:rPrChange w:id="8182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下拉菜单，移动光标上下键选择</w:t>
        </w:r>
        <w:r w:rsidR="00D634F8" w:rsidRPr="00D634F8">
          <w:rPr>
            <w:rFonts w:ascii="Times New Roman" w:hAnsi="Times New Roman"/>
            <w:rPrChange w:id="8183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PASS</w:t>
        </w:r>
        <w:r w:rsidR="00D634F8" w:rsidRPr="00D634F8">
          <w:rPr>
            <w:rFonts w:ascii="Times New Roman" w:hAnsi="Times New Roman" w:hint="eastAsia"/>
            <w:rPrChange w:id="8184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或</w:t>
        </w:r>
        <w:r w:rsidR="00D634F8" w:rsidRPr="00D634F8">
          <w:rPr>
            <w:rFonts w:ascii="Times New Roman" w:hAnsi="Times New Roman"/>
            <w:rPrChange w:id="8185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SCAN</w:t>
        </w:r>
        <w:r w:rsidR="00D634F8" w:rsidRPr="00D634F8">
          <w:rPr>
            <w:rFonts w:ascii="Times New Roman" w:hAnsi="Times New Roman" w:hint="eastAsia"/>
            <w:rPrChange w:id="8186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，单击</w:t>
        </w:r>
        <w:r w:rsidR="00D634F8" w:rsidRPr="00D634F8">
          <w:rPr>
            <w:rFonts w:ascii="Times New Roman" w:hAnsi="Times New Roman"/>
            <w:rPrChange w:id="8187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8188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键确认</w:t>
        </w:r>
      </w:ins>
      <w:ins w:id="8189" w:author="admin" w:date="2016-10-25T16:22:00Z">
        <w:r>
          <w:rPr>
            <w:rFonts w:ascii="Times New Roman" w:hAnsi="Times New Roman" w:hint="eastAsia"/>
          </w:rPr>
          <w:t>，</w:t>
        </w:r>
      </w:ins>
      <w:ins w:id="8190" w:author="admin" w:date="2016-10-25T15:19:00Z">
        <w:r w:rsidR="00D634F8" w:rsidRPr="00D634F8">
          <w:rPr>
            <w:rFonts w:ascii="Times New Roman" w:hAnsi="Times New Roman" w:hint="eastAsia"/>
            <w:rPrChange w:id="8191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8192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8193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 xml:space="preserve"> REF _Ref460489311 \h  \* MERGEFORMAT </w:instrText>
        </w:r>
      </w:ins>
      <w:r w:rsidR="00D634F8" w:rsidRPr="00D634F8">
        <w:rPr>
          <w:rFonts w:ascii="Times New Roman" w:hAnsi="Times New Roman"/>
          <w:rPrChange w:id="8194" w:author="admin" w:date="2016-10-25T15:43:00Z">
            <w:rPr>
              <w:rFonts w:ascii="Times New Roman" w:hAnsi="Times New Roman"/>
            </w:rPr>
          </w:rPrChange>
        </w:rPr>
      </w:r>
      <w:ins w:id="8195" w:author="admin" w:date="2016-10-25T15:19:00Z">
        <w:r w:rsidR="00D634F8" w:rsidRPr="00D634F8">
          <w:rPr>
            <w:rFonts w:ascii="Times New Roman" w:hAnsi="Times New Roman"/>
            <w:rPrChange w:id="8196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8197" w:author="admin" w:date="2016-10-27T15:32:00Z">
        <w:r w:rsidR="00D634F8" w:rsidRPr="00D634F8">
          <w:rPr>
            <w:rFonts w:ascii="Times New Roman" w:hAnsi="Times New Roman" w:hint="eastAsia"/>
            <w:rPrChange w:id="8198" w:author="admin" w:date="2016-10-27T15:3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8199" w:author="admin" w:date="2016-10-26T11:12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265</w:t>
        </w:r>
      </w:ins>
      <w:ins w:id="8200" w:author="admin" w:date="2016-10-25T15:19:00Z">
        <w:r w:rsidR="00D634F8" w:rsidRPr="00D634F8">
          <w:rPr>
            <w:rFonts w:ascii="Times New Roman" w:hAnsi="Times New Roman"/>
            <w:rPrChange w:id="8201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 w:rsidR="00D634F8" w:rsidRPr="00D634F8">
          <w:rPr>
            <w:rFonts w:ascii="Times New Roman" w:hAnsi="Times New Roman" w:hint="eastAsia"/>
            <w:rPrChange w:id="8202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所示</w:t>
        </w:r>
      </w:ins>
      <w:ins w:id="8203" w:author="admin" w:date="2016-10-25T16:22:00Z">
        <w:r>
          <w:rPr>
            <w:rFonts w:ascii="Times New Roman" w:hAnsi="Times New Roman" w:hint="eastAsia"/>
          </w:rPr>
          <w:t>；</w:t>
        </w:r>
      </w:ins>
    </w:p>
    <w:p w:rsidR="00EC62FF" w:rsidRDefault="0079415C">
      <w:pPr>
        <w:spacing w:before="0" w:after="0" w:line="360" w:lineRule="auto"/>
        <w:ind w:firstLineChars="200" w:firstLine="420"/>
        <w:rPr>
          <w:ins w:id="8204" w:author="admin" w:date="2016-10-25T15:19:00Z"/>
          <w:rFonts w:ascii="Times New Roman" w:hAnsi="Times New Roman"/>
          <w:rPrChange w:id="8205" w:author="admin" w:date="2016-10-25T15:43:00Z">
            <w:rPr>
              <w:ins w:id="8206" w:author="admin" w:date="2016-10-25T15:19:00Z"/>
            </w:rPr>
          </w:rPrChange>
        </w:rPr>
        <w:pPrChange w:id="8207" w:author="admin" w:date="2016-10-25T15:43:00Z">
          <w:pPr>
            <w:pStyle w:val="af6"/>
            <w:numPr>
              <w:numId w:val="31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8208" w:author="admin" w:date="2016-10-25T16:22:00Z">
        <w:r>
          <w:rPr>
            <w:rFonts w:ascii="Times New Roman" w:hAnsi="Times New Roman" w:hint="eastAsia"/>
          </w:rPr>
          <w:t>7</w:t>
        </w:r>
        <w:r>
          <w:rPr>
            <w:rFonts w:ascii="Times New Roman" w:hAnsi="Times New Roman" w:hint="eastAsia"/>
          </w:rPr>
          <w:t>、</w:t>
        </w:r>
      </w:ins>
      <w:ins w:id="8209" w:author="admin" w:date="2016-10-25T15:19:00Z">
        <w:r w:rsidR="00D634F8" w:rsidRPr="00D634F8">
          <w:rPr>
            <w:rFonts w:ascii="Times New Roman" w:hAnsi="Times New Roman" w:hint="eastAsia"/>
            <w:rPrChange w:id="8210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移动键盘上下键，至</w:t>
        </w:r>
        <w:r w:rsidR="00D634F8" w:rsidRPr="00D634F8">
          <w:rPr>
            <w:rFonts w:ascii="Times New Roman" w:hAnsi="Times New Roman"/>
            <w:rPrChange w:id="8211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OK</w:t>
        </w:r>
        <w:r w:rsidR="00D634F8" w:rsidRPr="00D634F8">
          <w:rPr>
            <w:rFonts w:ascii="Times New Roman" w:hAnsi="Times New Roman" w:hint="eastAsia"/>
            <w:rPrChange w:id="8212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键，确认保存。</w:t>
        </w:r>
      </w:ins>
    </w:p>
    <w:p w:rsidR="00EC62FF" w:rsidRDefault="00D634F8">
      <w:pPr>
        <w:pStyle w:val="41"/>
        <w:numPr>
          <w:ilvl w:val="3"/>
          <w:numId w:val="4"/>
        </w:numPr>
        <w:spacing w:before="0" w:after="0" w:line="360" w:lineRule="auto"/>
        <w:rPr>
          <w:ins w:id="8213" w:author="admin" w:date="2016-10-25T15:19:00Z"/>
          <w:rFonts w:ascii="Times New Roman" w:hAnsi="Times New Roman"/>
          <w:rPrChange w:id="8214" w:author="admin" w:date="2016-10-25T15:29:00Z">
            <w:rPr>
              <w:ins w:id="8215" w:author="admin" w:date="2016-10-25T15:19:00Z"/>
            </w:rPr>
          </w:rPrChange>
        </w:rPr>
        <w:pPrChange w:id="8216" w:author="admin" w:date="2016-10-25T15:29:00Z">
          <w:pPr>
            <w:pStyle w:val="30"/>
            <w:keepNext w:val="0"/>
            <w:keepLines w:val="0"/>
            <w:widowControl/>
            <w:numPr>
              <w:ilvl w:val="2"/>
            </w:numPr>
            <w:adjustRightInd w:val="0"/>
            <w:snapToGrid w:val="0"/>
            <w:spacing w:before="120" w:after="120" w:line="360" w:lineRule="atLeast"/>
            <w:textAlignment w:val="baseline"/>
          </w:pPr>
        </w:pPrChange>
      </w:pPr>
      <w:ins w:id="8217" w:author="admin" w:date="2016-10-25T15:19:00Z">
        <w:r w:rsidRPr="00D634F8">
          <w:rPr>
            <w:rFonts w:ascii="Times New Roman" w:hAnsi="Times New Roman" w:hint="eastAsia"/>
            <w:rPrChange w:id="8218" w:author="admin" w:date="2016-10-25T15:29:00Z">
              <w:rPr>
                <w:rFonts w:hint="eastAsia"/>
                <w:b w:val="0"/>
                <w:bCs w:val="0"/>
                <w:i/>
                <w:iCs/>
                <w:color w:val="0000FF"/>
                <w:u w:val="single"/>
              </w:rPr>
            </w:rPrChange>
          </w:rPr>
          <w:t>删除扫描组</w:t>
        </w:r>
      </w:ins>
    </w:p>
    <w:p w:rsidR="00EC62FF" w:rsidRDefault="0079415C">
      <w:pPr>
        <w:spacing w:before="0" w:after="0" w:line="360" w:lineRule="auto"/>
        <w:ind w:firstLineChars="200" w:firstLine="420"/>
        <w:rPr>
          <w:ins w:id="8219" w:author="admin" w:date="2016-10-25T15:19:00Z"/>
          <w:rFonts w:ascii="Times New Roman" w:hAnsi="Times New Roman"/>
          <w:rPrChange w:id="8220" w:author="admin" w:date="2016-10-25T15:43:00Z">
            <w:rPr>
              <w:ins w:id="8221" w:author="admin" w:date="2016-10-25T15:19:00Z"/>
            </w:rPr>
          </w:rPrChange>
        </w:rPr>
        <w:pPrChange w:id="8222" w:author="admin" w:date="2016-10-25T15:43:00Z">
          <w:pPr>
            <w:pStyle w:val="af6"/>
            <w:numPr>
              <w:numId w:val="32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8223" w:author="admin" w:date="2016-10-25T16:22:00Z">
        <w:r>
          <w:rPr>
            <w:rFonts w:ascii="Times New Roman" w:hAnsi="Times New Roman" w:hint="eastAsia"/>
          </w:rPr>
          <w:t>1</w:t>
        </w:r>
        <w:r>
          <w:rPr>
            <w:rFonts w:ascii="Times New Roman" w:hAnsi="Times New Roman" w:hint="eastAsia"/>
          </w:rPr>
          <w:t>、</w:t>
        </w:r>
      </w:ins>
      <w:ins w:id="8224" w:author="admin" w:date="2016-10-25T15:19:00Z">
        <w:r w:rsidR="00D634F8" w:rsidRPr="00D634F8">
          <w:rPr>
            <w:rFonts w:ascii="Times New Roman" w:hAnsi="Times New Roman" w:hint="eastAsia"/>
            <w:rPrChange w:id="8225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进入</w:t>
        </w:r>
        <w:r w:rsidR="00D634F8" w:rsidRPr="00D634F8">
          <w:rPr>
            <w:rFonts w:ascii="Times New Roman" w:hAnsi="Times New Roman"/>
            <w:rPrChange w:id="8226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Scan</w:t>
        </w:r>
        <w:r w:rsidR="00D634F8" w:rsidRPr="00D634F8">
          <w:rPr>
            <w:rFonts w:ascii="Times New Roman" w:hAnsi="Times New Roman" w:hint="eastAsia"/>
            <w:rPrChange w:id="8227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界面，移动键盘左右键，光标移至</w:t>
        </w:r>
        <w:r w:rsidR="00D634F8" w:rsidRPr="00D634F8">
          <w:rPr>
            <w:rFonts w:ascii="Times New Roman" w:hAnsi="Times New Roman"/>
            <w:rPrChange w:id="8228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Group Name</w:t>
        </w:r>
        <w:r w:rsidR="00D634F8" w:rsidRPr="00D634F8">
          <w:rPr>
            <w:rFonts w:ascii="Times New Roman" w:hAnsi="Times New Roman" w:hint="eastAsia"/>
            <w:rPrChange w:id="8229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选项中</w:t>
        </w:r>
        <w:r>
          <w:rPr>
            <w:rFonts w:ascii="Times New Roman" w:hAnsi="Times New Roman" w:hint="eastAsia"/>
          </w:rPr>
          <w:t>，移动键盘上下键，选中需要删除的扫描组</w:t>
        </w:r>
      </w:ins>
      <w:ins w:id="8230" w:author="admin" w:date="2016-10-25T16:22:00Z">
        <w:r>
          <w:rPr>
            <w:rFonts w:ascii="Times New Roman" w:hAnsi="Times New Roman" w:hint="eastAsia"/>
          </w:rPr>
          <w:t>，</w:t>
        </w:r>
      </w:ins>
      <w:ins w:id="8231" w:author="admin" w:date="2016-10-25T15:19:00Z">
        <w:r w:rsidR="00D634F8" w:rsidRPr="00D634F8">
          <w:rPr>
            <w:rFonts w:ascii="Times New Roman" w:hAnsi="Times New Roman" w:hint="eastAsia"/>
            <w:rPrChange w:id="8232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8233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8234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_Ref460490554 \h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8235" w:author="admin" w:date="2016-10-25T15:43:00Z">
            <w:rPr>
              <w:rFonts w:ascii="Times New Roman" w:hAnsi="Times New Roman"/>
            </w:rPr>
          </w:rPrChange>
        </w:rPr>
      </w:r>
      <w:ins w:id="8236" w:author="admin" w:date="2016-10-25T15:19:00Z">
        <w:r w:rsidR="00D634F8" w:rsidRPr="00D634F8">
          <w:rPr>
            <w:rFonts w:ascii="Times New Roman" w:hAnsi="Times New Roman"/>
            <w:rPrChange w:id="8237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8238" w:author="admin" w:date="2016-10-27T15:32:00Z">
        <w:r w:rsidR="00D634F8" w:rsidRPr="00D634F8">
          <w:rPr>
            <w:rFonts w:ascii="Times New Roman" w:hAnsi="Times New Roman" w:hint="eastAsia"/>
            <w:rPrChange w:id="8239" w:author="admin" w:date="2016-10-27T15:3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8240" w:author="admin" w:date="2016-10-26T11:12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268</w:t>
        </w:r>
      </w:ins>
      <w:ins w:id="8241" w:author="admin" w:date="2016-10-25T15:19:00Z">
        <w:r w:rsidR="00D634F8" w:rsidRPr="00D634F8">
          <w:rPr>
            <w:rFonts w:ascii="Times New Roman" w:hAnsi="Times New Roman"/>
            <w:rPrChange w:id="8242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>
          <w:rPr>
            <w:rFonts w:ascii="Times New Roman" w:hAnsi="Times New Roman" w:hint="eastAsia"/>
          </w:rPr>
          <w:t>所示</w:t>
        </w:r>
      </w:ins>
      <w:ins w:id="8243" w:author="admin" w:date="2016-10-25T16:22:00Z">
        <w:r>
          <w:rPr>
            <w:rFonts w:ascii="Times New Roman" w:hAnsi="Times New Roman" w:hint="eastAsia"/>
          </w:rPr>
          <w:t>；</w:t>
        </w:r>
      </w:ins>
    </w:p>
    <w:p w:rsidR="00EC62FF" w:rsidRDefault="0079415C">
      <w:pPr>
        <w:spacing w:before="0" w:after="0" w:line="360" w:lineRule="auto"/>
        <w:ind w:firstLineChars="200" w:firstLine="420"/>
        <w:rPr>
          <w:ins w:id="8244" w:author="admin" w:date="2016-10-25T15:19:00Z"/>
          <w:rFonts w:ascii="Times New Roman" w:hAnsi="Times New Roman"/>
          <w:rPrChange w:id="8245" w:author="admin" w:date="2016-10-25T15:43:00Z">
            <w:rPr>
              <w:ins w:id="8246" w:author="admin" w:date="2016-10-25T15:19:00Z"/>
            </w:rPr>
          </w:rPrChange>
        </w:rPr>
        <w:pPrChange w:id="8247" w:author="admin" w:date="2016-10-25T15:43:00Z">
          <w:pPr>
            <w:pStyle w:val="af6"/>
            <w:numPr>
              <w:numId w:val="32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8248" w:author="admin" w:date="2016-10-25T16:23:00Z">
        <w:r>
          <w:rPr>
            <w:rFonts w:ascii="Times New Roman" w:hAnsi="Times New Roman" w:hint="eastAsia"/>
          </w:rPr>
          <w:t>2</w:t>
        </w:r>
        <w:r>
          <w:rPr>
            <w:rFonts w:ascii="Times New Roman" w:hAnsi="Times New Roman" w:hint="eastAsia"/>
          </w:rPr>
          <w:t>、</w:t>
        </w:r>
      </w:ins>
      <w:ins w:id="8249" w:author="admin" w:date="2016-10-25T15:19:00Z">
        <w:r>
          <w:rPr>
            <w:rFonts w:ascii="Times New Roman" w:hAnsi="Times New Roman" w:hint="eastAsia"/>
          </w:rPr>
          <w:t>移动键盘左右键，</w:t>
        </w:r>
        <w:r w:rsidR="00D634F8" w:rsidRPr="00D634F8">
          <w:rPr>
            <w:rFonts w:ascii="Times New Roman" w:hAnsi="Times New Roman" w:hint="eastAsia"/>
            <w:rPrChange w:id="8250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选中</w:t>
        </w:r>
        <w:r w:rsidR="00D634F8" w:rsidRPr="00D634F8">
          <w:rPr>
            <w:rFonts w:ascii="Times New Roman" w:hAnsi="Times New Roman"/>
            <w:rPrChange w:id="8251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Delete</w:t>
        </w:r>
        <w:r w:rsidR="00D634F8" w:rsidRPr="00D634F8">
          <w:rPr>
            <w:rFonts w:ascii="Times New Roman" w:hAnsi="Times New Roman" w:hint="eastAsia"/>
            <w:rPrChange w:id="8252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菜单，单击</w:t>
        </w:r>
        <w:r w:rsidR="00D634F8" w:rsidRPr="00D634F8">
          <w:rPr>
            <w:rFonts w:ascii="Times New Roman" w:hAnsi="Times New Roman"/>
            <w:rPrChange w:id="8253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8254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键，或使用键盘</w:t>
        </w:r>
        <w:r w:rsidR="00D634F8" w:rsidRPr="00D634F8">
          <w:rPr>
            <w:rFonts w:ascii="Times New Roman" w:hAnsi="Times New Roman"/>
            <w:rPrChange w:id="8255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ALT+D</w:t>
        </w:r>
        <w:r w:rsidR="00D634F8" w:rsidRPr="00D634F8">
          <w:rPr>
            <w:rFonts w:ascii="Times New Roman" w:hAnsi="Times New Roman" w:hint="eastAsia"/>
            <w:rPrChange w:id="8256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快捷键删除扫描组</w:t>
        </w:r>
      </w:ins>
      <w:ins w:id="8257" w:author="admin" w:date="2016-10-25T16:23:00Z">
        <w:r>
          <w:rPr>
            <w:rFonts w:ascii="Times New Roman" w:hAnsi="Times New Roman" w:hint="eastAsia"/>
          </w:rPr>
          <w:t>；</w:t>
        </w:r>
      </w:ins>
    </w:p>
    <w:p w:rsidR="00EC62FF" w:rsidRDefault="009601CD" w:rsidP="007111D4">
      <w:pPr>
        <w:widowControl/>
        <w:spacing w:beforeLines="50" w:after="0" w:line="360" w:lineRule="auto"/>
        <w:jc w:val="center"/>
        <w:rPr>
          <w:ins w:id="8258" w:author="admin" w:date="2016-10-25T15:19:00Z"/>
          <w:kern w:val="0"/>
          <w:sz w:val="24"/>
          <w:szCs w:val="24"/>
          <w:rPrChange w:id="8259" w:author="admin" w:date="2016-10-27T16:03:00Z">
            <w:rPr>
              <w:ins w:id="8260" w:author="admin" w:date="2016-10-25T15:19:00Z"/>
            </w:rPr>
          </w:rPrChange>
        </w:rPr>
        <w:pPrChange w:id="8261" w:author="admin" w:date="2016-10-31T15:42:00Z">
          <w:pPr>
            <w:jc w:val="center"/>
          </w:pPr>
        </w:pPrChange>
      </w:pPr>
      <w:ins w:id="8262" w:author="admin" w:date="2016-10-25T15:19:00Z">
        <w:r w:rsidRPr="006745B2">
          <w:rPr>
            <w:kern w:val="0"/>
            <w:sz w:val="24"/>
            <w:szCs w:val="24"/>
            <w:rPrChange w:id="8263" w:author="admin" w:date="2016-10-27T16:03:00Z">
              <w:rPr>
                <w:kern w:val="0"/>
                <w:sz w:val="24"/>
                <w:szCs w:val="24"/>
              </w:rPr>
            </w:rPrChange>
          </w:rPr>
          <w:object w:dxaOrig="4088" w:dyaOrig="3019">
            <v:shape id="_x0000_i1046" type="#_x0000_t75" style="width:248.75pt;height:183.8pt" o:ole="">
              <v:imagedata r:id="rId343" o:title=""/>
            </v:shape>
            <o:OLEObject Type="Embed" ProgID="Visio.Drawing.11" ShapeID="_x0000_i1046" DrawAspect="Content" ObjectID="_1539436280" r:id="rId346"/>
          </w:object>
        </w:r>
      </w:ins>
    </w:p>
    <w:p w:rsidR="00EC62FF" w:rsidRDefault="00D634F8" w:rsidP="007111D4">
      <w:pPr>
        <w:pStyle w:val="af5"/>
        <w:spacing w:afterLines="50"/>
        <w:rPr>
          <w:ins w:id="8264" w:author="admin" w:date="2016-10-25T15:19:00Z"/>
          <w:rPrChange w:id="8265" w:author="admin" w:date="2016-10-26T11:12:00Z">
            <w:rPr>
              <w:ins w:id="8266" w:author="admin" w:date="2016-10-25T15:19:00Z"/>
            </w:rPr>
          </w:rPrChange>
        </w:rPr>
        <w:pPrChange w:id="8267" w:author="admin" w:date="2016-10-31T15:42:00Z">
          <w:pPr>
            <w:jc w:val="center"/>
          </w:pPr>
        </w:pPrChange>
      </w:pPr>
      <w:bookmarkStart w:id="8268" w:name="_Ref460490554"/>
      <w:ins w:id="8269" w:author="admin" w:date="2016-10-25T15:19:00Z">
        <w:r w:rsidRPr="00D634F8">
          <w:rPr>
            <w:rFonts w:hint="eastAsia"/>
            <w:rPrChange w:id="8270" w:author="admin" w:date="2016-10-26T11:1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</w:ins>
      <w:ins w:id="8271" w:author="admin" w:date="2016-10-26T10:17:00Z">
        <w:r w:rsidRPr="00D634F8">
          <w:rPr>
            <w:rPrChange w:id="8272" w:author="admin" w:date="2016-10-26T11:12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8273" w:author="admin" w:date="2016-10-25T15:19:00Z">
        <w:r w:rsidRPr="00D634F8">
          <w:rPr>
            <w:rPrChange w:id="8274" w:author="admin" w:date="2016-10-26T11:12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begin"/>
        </w:r>
        <w:r w:rsidRPr="00D634F8">
          <w:rPr>
            <w:rPrChange w:id="8275" w:author="admin" w:date="2016-10-26T11:12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8276" w:author="admin" w:date="2016-10-26T11:1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instrText>图</w:instrText>
        </w:r>
        <w:r w:rsidRPr="00D634F8">
          <w:rPr>
            <w:rPrChange w:id="8277" w:author="admin" w:date="2016-10-26T11:12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 \* ARABIC</w:instrText>
        </w:r>
        <w:r w:rsidRPr="00D634F8">
          <w:rPr>
            <w:rPrChange w:id="8278" w:author="admin" w:date="2016-10-26T11:12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separate"/>
        </w:r>
      </w:ins>
      <w:ins w:id="8279" w:author="admin" w:date="2016-10-27T15:32:00Z">
        <w:r w:rsidR="00415D72">
          <w:t>268</w:t>
        </w:r>
      </w:ins>
      <w:ins w:id="8280" w:author="admin" w:date="2016-10-25T15:19:00Z">
        <w:r w:rsidRPr="00D634F8">
          <w:rPr>
            <w:rPrChange w:id="8281" w:author="admin" w:date="2016-10-26T11:12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end"/>
        </w:r>
      </w:ins>
      <w:bookmarkEnd w:id="8268"/>
      <w:ins w:id="8282" w:author="admin" w:date="2016-10-26T10:17:00Z">
        <w:r w:rsidRPr="00D634F8">
          <w:rPr>
            <w:rPrChange w:id="8283" w:author="admin" w:date="2016-10-26T11:12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8284" w:author="admin" w:date="2016-10-25T15:19:00Z">
        <w:r w:rsidRPr="00D634F8">
          <w:rPr>
            <w:rPrChange w:id="8285" w:author="admin" w:date="2016-10-26T11:12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Scan</w:t>
        </w:r>
        <w:r w:rsidRPr="00D634F8">
          <w:rPr>
            <w:rFonts w:hint="eastAsia"/>
            <w:rPrChange w:id="8286" w:author="admin" w:date="2016-10-26T11:1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Group界面选中扫描组</w:t>
        </w:r>
      </w:ins>
    </w:p>
    <w:p w:rsidR="00EC62FF" w:rsidRDefault="00D634F8">
      <w:pPr>
        <w:pStyle w:val="41"/>
        <w:numPr>
          <w:ilvl w:val="3"/>
          <w:numId w:val="4"/>
        </w:numPr>
        <w:spacing w:before="0" w:after="0" w:line="360" w:lineRule="auto"/>
        <w:rPr>
          <w:ins w:id="8287" w:author="admin" w:date="2016-10-25T15:19:00Z"/>
          <w:rFonts w:ascii="Times New Roman" w:hAnsi="Times New Roman"/>
          <w:rPrChange w:id="8288" w:author="admin" w:date="2016-10-25T15:29:00Z">
            <w:rPr>
              <w:ins w:id="8289" w:author="admin" w:date="2016-10-25T15:19:00Z"/>
            </w:rPr>
          </w:rPrChange>
        </w:rPr>
        <w:pPrChange w:id="8290" w:author="admin" w:date="2016-10-25T15:29:00Z">
          <w:pPr>
            <w:pStyle w:val="30"/>
            <w:keepNext w:val="0"/>
            <w:keepLines w:val="0"/>
            <w:widowControl/>
            <w:numPr>
              <w:ilvl w:val="2"/>
            </w:numPr>
            <w:adjustRightInd w:val="0"/>
            <w:snapToGrid w:val="0"/>
            <w:spacing w:before="120" w:after="120" w:line="360" w:lineRule="atLeast"/>
            <w:textAlignment w:val="baseline"/>
          </w:pPr>
        </w:pPrChange>
      </w:pPr>
      <w:ins w:id="8291" w:author="admin" w:date="2016-10-25T15:19:00Z">
        <w:r w:rsidRPr="00D634F8">
          <w:rPr>
            <w:rFonts w:ascii="Times New Roman" w:hAnsi="Times New Roman" w:hint="eastAsia"/>
            <w:rPrChange w:id="8292" w:author="admin" w:date="2016-10-25T15:29:00Z">
              <w:rPr>
                <w:rFonts w:hint="eastAsia"/>
                <w:b w:val="0"/>
                <w:bCs w:val="0"/>
                <w:i/>
                <w:iCs/>
                <w:color w:val="0000FF"/>
                <w:u w:val="single"/>
              </w:rPr>
            </w:rPrChange>
          </w:rPr>
          <w:t>开始、停止扫描</w:t>
        </w:r>
      </w:ins>
    </w:p>
    <w:p w:rsidR="00EC62FF" w:rsidRDefault="0079415C">
      <w:pPr>
        <w:spacing w:before="0" w:after="0" w:line="360" w:lineRule="auto"/>
        <w:ind w:firstLineChars="200" w:firstLine="420"/>
        <w:rPr>
          <w:ins w:id="8293" w:author="admin" w:date="2016-10-25T15:19:00Z"/>
          <w:rFonts w:ascii="Times New Roman" w:hAnsi="Times New Roman"/>
          <w:rPrChange w:id="8294" w:author="admin" w:date="2016-10-25T15:43:00Z">
            <w:rPr>
              <w:ins w:id="8295" w:author="admin" w:date="2016-10-25T15:19:00Z"/>
            </w:rPr>
          </w:rPrChange>
        </w:rPr>
        <w:pPrChange w:id="8296" w:author="admin" w:date="2016-10-25T15:43:00Z">
          <w:pPr>
            <w:pStyle w:val="af6"/>
            <w:numPr>
              <w:numId w:val="33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8297" w:author="admin" w:date="2016-10-25T16:23:00Z">
        <w:r>
          <w:rPr>
            <w:rFonts w:ascii="Times New Roman" w:hAnsi="Times New Roman" w:hint="eastAsia"/>
          </w:rPr>
          <w:t>1</w:t>
        </w:r>
        <w:r>
          <w:rPr>
            <w:rFonts w:ascii="Times New Roman" w:hAnsi="Times New Roman" w:hint="eastAsia"/>
          </w:rPr>
          <w:t>、</w:t>
        </w:r>
      </w:ins>
      <w:ins w:id="8298" w:author="admin" w:date="2016-10-25T15:19:00Z">
        <w:r w:rsidR="00D634F8" w:rsidRPr="00D634F8">
          <w:rPr>
            <w:rFonts w:ascii="Times New Roman" w:hAnsi="Times New Roman" w:hint="eastAsia"/>
            <w:rPrChange w:id="8299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进入</w:t>
        </w:r>
        <w:r w:rsidR="00D634F8" w:rsidRPr="00D634F8">
          <w:rPr>
            <w:rFonts w:ascii="Times New Roman" w:hAnsi="Times New Roman"/>
            <w:rPrChange w:id="8300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Scan</w:t>
        </w:r>
        <w:r w:rsidR="00D634F8" w:rsidRPr="00D634F8">
          <w:rPr>
            <w:rFonts w:ascii="Times New Roman" w:hAnsi="Times New Roman" w:hint="eastAsia"/>
            <w:rPrChange w:id="8301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界面，移动键盘左右键，光标移至</w:t>
        </w:r>
        <w:r w:rsidR="00D634F8" w:rsidRPr="00D634F8">
          <w:rPr>
            <w:rFonts w:ascii="Times New Roman" w:hAnsi="Times New Roman"/>
            <w:rPrChange w:id="8302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Group Name</w:t>
        </w:r>
        <w:r w:rsidR="00D634F8" w:rsidRPr="00D634F8">
          <w:rPr>
            <w:rFonts w:ascii="Times New Roman" w:hAnsi="Times New Roman" w:hint="eastAsia"/>
            <w:rPrChange w:id="8303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选项中</w:t>
        </w:r>
        <w:r>
          <w:rPr>
            <w:rFonts w:ascii="Times New Roman" w:hAnsi="Times New Roman" w:hint="eastAsia"/>
          </w:rPr>
          <w:t>，移动键盘上下键，选中合适的扫描组</w:t>
        </w:r>
      </w:ins>
      <w:ins w:id="8304" w:author="admin" w:date="2016-10-25T16:23:00Z">
        <w:r>
          <w:rPr>
            <w:rFonts w:ascii="Times New Roman" w:hAnsi="Times New Roman" w:hint="eastAsia"/>
          </w:rPr>
          <w:t>，</w:t>
        </w:r>
      </w:ins>
      <w:ins w:id="8305" w:author="admin" w:date="2016-10-25T15:19:00Z">
        <w:r w:rsidR="00D634F8" w:rsidRPr="00D634F8">
          <w:rPr>
            <w:rFonts w:ascii="Times New Roman" w:hAnsi="Times New Roman" w:hint="eastAsia"/>
            <w:rPrChange w:id="8306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8307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8308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_Ref460490554 \h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8309" w:author="admin" w:date="2016-10-25T15:43:00Z">
            <w:rPr>
              <w:rFonts w:ascii="Times New Roman" w:hAnsi="Times New Roman"/>
            </w:rPr>
          </w:rPrChange>
        </w:rPr>
      </w:r>
      <w:ins w:id="8310" w:author="admin" w:date="2016-10-25T15:19:00Z">
        <w:r w:rsidR="00D634F8" w:rsidRPr="00D634F8">
          <w:rPr>
            <w:rFonts w:ascii="Times New Roman" w:hAnsi="Times New Roman"/>
            <w:rPrChange w:id="8311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8312" w:author="admin" w:date="2016-10-27T15:32:00Z">
        <w:r w:rsidR="00D634F8" w:rsidRPr="00D634F8">
          <w:rPr>
            <w:rFonts w:ascii="Times New Roman" w:hAnsi="Times New Roman" w:hint="eastAsia"/>
            <w:rPrChange w:id="8313" w:author="admin" w:date="2016-10-27T15:3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8314" w:author="admin" w:date="2016-10-26T11:12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268</w:t>
        </w:r>
      </w:ins>
      <w:ins w:id="8315" w:author="admin" w:date="2016-10-25T15:19:00Z">
        <w:r w:rsidR="00D634F8" w:rsidRPr="00D634F8">
          <w:rPr>
            <w:rFonts w:ascii="Times New Roman" w:hAnsi="Times New Roman"/>
            <w:rPrChange w:id="8316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>
          <w:rPr>
            <w:rFonts w:ascii="Times New Roman" w:hAnsi="Times New Roman" w:hint="eastAsia"/>
          </w:rPr>
          <w:t>所示</w:t>
        </w:r>
      </w:ins>
      <w:ins w:id="8317" w:author="admin" w:date="2016-10-25T16:23:00Z">
        <w:r>
          <w:rPr>
            <w:rFonts w:ascii="Times New Roman" w:hAnsi="Times New Roman" w:hint="eastAsia"/>
          </w:rPr>
          <w:t>；</w:t>
        </w:r>
      </w:ins>
    </w:p>
    <w:p w:rsidR="00EC62FF" w:rsidRDefault="0079415C">
      <w:pPr>
        <w:spacing w:before="0" w:after="0" w:line="360" w:lineRule="auto"/>
        <w:ind w:firstLineChars="200" w:firstLine="420"/>
        <w:rPr>
          <w:ins w:id="8318" w:author="admin" w:date="2016-10-25T15:19:00Z"/>
          <w:rFonts w:ascii="Times New Roman" w:hAnsi="Times New Roman"/>
          <w:rPrChange w:id="8319" w:author="admin" w:date="2016-10-25T15:43:00Z">
            <w:rPr>
              <w:ins w:id="8320" w:author="admin" w:date="2016-10-25T15:19:00Z"/>
            </w:rPr>
          </w:rPrChange>
        </w:rPr>
        <w:pPrChange w:id="8321" w:author="admin" w:date="2016-10-25T15:43:00Z">
          <w:pPr>
            <w:pStyle w:val="af6"/>
            <w:numPr>
              <w:numId w:val="33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8322" w:author="admin" w:date="2016-10-25T16:23:00Z">
        <w:r>
          <w:rPr>
            <w:rFonts w:ascii="Times New Roman" w:hAnsi="Times New Roman" w:hint="eastAsia"/>
          </w:rPr>
          <w:t>2</w:t>
        </w:r>
        <w:r>
          <w:rPr>
            <w:rFonts w:ascii="Times New Roman" w:hAnsi="Times New Roman" w:hint="eastAsia"/>
          </w:rPr>
          <w:t>、</w:t>
        </w:r>
      </w:ins>
      <w:ins w:id="8323" w:author="admin" w:date="2016-10-25T15:19:00Z">
        <w:r w:rsidR="00D634F8" w:rsidRPr="00D634F8">
          <w:rPr>
            <w:rFonts w:ascii="Times New Roman" w:hAnsi="Times New Roman" w:hint="eastAsia"/>
            <w:rPrChange w:id="8324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移动键盘左右键，光标选中</w:t>
        </w:r>
        <w:r w:rsidR="00D634F8" w:rsidRPr="00D634F8">
          <w:rPr>
            <w:rFonts w:ascii="Times New Roman" w:hAnsi="Times New Roman"/>
            <w:rPrChange w:id="8325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Start</w:t>
        </w:r>
        <w:r w:rsidR="00D634F8" w:rsidRPr="00D634F8">
          <w:rPr>
            <w:rFonts w:ascii="Times New Roman" w:hAnsi="Times New Roman" w:hint="eastAsia"/>
            <w:rPrChange w:id="8326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菜单，单击</w:t>
        </w:r>
        <w:r w:rsidR="00D634F8" w:rsidRPr="00D634F8">
          <w:rPr>
            <w:rFonts w:ascii="Times New Roman" w:hAnsi="Times New Roman"/>
            <w:rPrChange w:id="8327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8328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键，或使用键盘</w:t>
        </w:r>
        <w:r w:rsidR="00D634F8" w:rsidRPr="00D634F8">
          <w:rPr>
            <w:rFonts w:ascii="Times New Roman" w:hAnsi="Times New Roman"/>
            <w:rPrChange w:id="8329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ALT+S</w:t>
        </w:r>
        <w:r w:rsidR="00D634F8" w:rsidRPr="00D634F8">
          <w:rPr>
            <w:rFonts w:ascii="Times New Roman" w:hAnsi="Times New Roman" w:hint="eastAsia"/>
            <w:rPrChange w:id="8330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快捷键开始扫描</w:t>
        </w:r>
      </w:ins>
      <w:ins w:id="8331" w:author="admin" w:date="2016-10-25T16:23:00Z">
        <w:r>
          <w:rPr>
            <w:rFonts w:ascii="Times New Roman" w:hAnsi="Times New Roman" w:hint="eastAsia"/>
          </w:rPr>
          <w:t>，</w:t>
        </w:r>
      </w:ins>
      <w:ins w:id="8332" w:author="admin" w:date="2016-10-25T15:19:00Z">
        <w:r w:rsidR="00D634F8" w:rsidRPr="00D634F8">
          <w:rPr>
            <w:rFonts w:ascii="Times New Roman" w:hAnsi="Times New Roman" w:hint="eastAsia"/>
            <w:rPrChange w:id="8333" w:author="admin" w:date="2016-10-25T15:4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8334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8335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_Ref460491446 \h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8336" w:author="admin" w:date="2016-10-25T15:43:00Z">
            <w:rPr>
              <w:rFonts w:ascii="Times New Roman" w:hAnsi="Times New Roman"/>
            </w:rPr>
          </w:rPrChange>
        </w:rPr>
      </w:r>
      <w:ins w:id="8337" w:author="admin" w:date="2016-10-25T15:19:00Z">
        <w:r w:rsidR="00D634F8" w:rsidRPr="00D634F8">
          <w:rPr>
            <w:rFonts w:ascii="Times New Roman" w:hAnsi="Times New Roman"/>
            <w:rPrChange w:id="8338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8339" w:author="admin" w:date="2016-10-27T15:32:00Z">
        <w:r w:rsidR="00D634F8" w:rsidRPr="00D634F8">
          <w:rPr>
            <w:rFonts w:ascii="Times New Roman" w:hAnsi="Times New Roman" w:hint="eastAsia"/>
            <w:rPrChange w:id="8340" w:author="admin" w:date="2016-10-27T15:3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8341" w:author="admin" w:date="2016-10-26T11:12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269</w:t>
        </w:r>
      </w:ins>
      <w:ins w:id="8342" w:author="admin" w:date="2016-10-25T15:19:00Z">
        <w:r w:rsidR="00D634F8" w:rsidRPr="00D634F8">
          <w:rPr>
            <w:rFonts w:ascii="Times New Roman" w:hAnsi="Times New Roman"/>
            <w:rPrChange w:id="8343" w:author="admin" w:date="2016-10-25T15:4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>
          <w:rPr>
            <w:rFonts w:ascii="Times New Roman" w:hAnsi="Times New Roman" w:hint="eastAsia"/>
          </w:rPr>
          <w:t>所示</w:t>
        </w:r>
      </w:ins>
      <w:ins w:id="8344" w:author="admin" w:date="2016-10-25T16:23:00Z">
        <w:r>
          <w:rPr>
            <w:rFonts w:ascii="Times New Roman" w:hAnsi="Times New Roman" w:hint="eastAsia"/>
          </w:rPr>
          <w:t>；</w:t>
        </w:r>
      </w:ins>
    </w:p>
    <w:p w:rsidR="00EC62FF" w:rsidRDefault="009601CD" w:rsidP="007111D4">
      <w:pPr>
        <w:widowControl/>
        <w:spacing w:beforeLines="50" w:after="0" w:line="360" w:lineRule="auto"/>
        <w:jc w:val="center"/>
        <w:rPr>
          <w:ins w:id="8345" w:author="admin" w:date="2016-10-25T15:19:00Z"/>
          <w:kern w:val="0"/>
          <w:sz w:val="24"/>
          <w:szCs w:val="24"/>
          <w:rPrChange w:id="8346" w:author="admin" w:date="2016-10-27T16:03:00Z">
            <w:rPr>
              <w:ins w:id="8347" w:author="admin" w:date="2016-10-25T15:19:00Z"/>
            </w:rPr>
          </w:rPrChange>
        </w:rPr>
        <w:pPrChange w:id="8348" w:author="admin" w:date="2016-10-31T15:42:00Z">
          <w:pPr>
            <w:jc w:val="center"/>
          </w:pPr>
        </w:pPrChange>
      </w:pPr>
      <w:ins w:id="8349" w:author="admin" w:date="2016-10-25T15:19:00Z">
        <w:r w:rsidRPr="006745B2">
          <w:rPr>
            <w:kern w:val="0"/>
            <w:sz w:val="24"/>
            <w:szCs w:val="24"/>
            <w:rPrChange w:id="8350" w:author="admin" w:date="2016-10-27T16:03:00Z">
              <w:rPr>
                <w:kern w:val="0"/>
                <w:sz w:val="24"/>
                <w:szCs w:val="24"/>
              </w:rPr>
            </w:rPrChange>
          </w:rPr>
          <w:object w:dxaOrig="4043" w:dyaOrig="3031">
            <v:shape id="_x0000_i1047" type="#_x0000_t75" style="width:246pt;height:184.35pt" o:ole="">
              <v:imagedata r:id="rId347" o:title=""/>
            </v:shape>
            <o:OLEObject Type="Embed" ProgID="Visio.Drawing.11" ShapeID="_x0000_i1047" DrawAspect="Content" ObjectID="_1539436281" r:id="rId348"/>
          </w:object>
        </w:r>
      </w:ins>
    </w:p>
    <w:p w:rsidR="00EC62FF" w:rsidRDefault="00D634F8" w:rsidP="007111D4">
      <w:pPr>
        <w:pStyle w:val="af5"/>
        <w:spacing w:afterLines="50"/>
        <w:rPr>
          <w:ins w:id="8351" w:author="admin" w:date="2016-10-25T15:19:00Z"/>
          <w:rPrChange w:id="8352" w:author="admin" w:date="2016-10-26T11:12:00Z">
            <w:rPr>
              <w:ins w:id="8353" w:author="admin" w:date="2016-10-25T15:19:00Z"/>
              <w:color w:val="000080"/>
            </w:rPr>
          </w:rPrChange>
        </w:rPr>
        <w:pPrChange w:id="8354" w:author="admin" w:date="2016-10-31T15:42:00Z">
          <w:pPr>
            <w:jc w:val="center"/>
          </w:pPr>
        </w:pPrChange>
      </w:pPr>
      <w:bookmarkStart w:id="8355" w:name="_Ref460491446"/>
      <w:ins w:id="8356" w:author="admin" w:date="2016-10-25T15:19:00Z">
        <w:r w:rsidRPr="00D634F8">
          <w:rPr>
            <w:rFonts w:hint="eastAsia"/>
            <w:rPrChange w:id="8357" w:author="admin" w:date="2016-10-26T11:1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</w:ins>
      <w:ins w:id="8358" w:author="admin" w:date="2016-10-26T10:17:00Z">
        <w:r w:rsidRPr="00D634F8">
          <w:rPr>
            <w:rPrChange w:id="8359" w:author="admin" w:date="2016-10-26T11:12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8360" w:author="admin" w:date="2016-10-25T15:19:00Z">
        <w:r w:rsidRPr="00D634F8">
          <w:rPr>
            <w:rPrChange w:id="8361" w:author="admin" w:date="2016-10-26T11:12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begin"/>
        </w:r>
        <w:r w:rsidRPr="00D634F8">
          <w:rPr>
            <w:rPrChange w:id="8362" w:author="admin" w:date="2016-10-26T11:12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8363" w:author="admin" w:date="2016-10-26T11:1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instrText>图</w:instrText>
        </w:r>
        <w:r w:rsidRPr="00D634F8">
          <w:rPr>
            <w:rPrChange w:id="8364" w:author="admin" w:date="2016-10-26T11:12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 \* ARABIC</w:instrText>
        </w:r>
        <w:r w:rsidRPr="00D634F8">
          <w:rPr>
            <w:rPrChange w:id="8365" w:author="admin" w:date="2016-10-26T11:12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separate"/>
        </w:r>
      </w:ins>
      <w:ins w:id="8366" w:author="admin" w:date="2016-10-27T15:32:00Z">
        <w:r w:rsidR="00415D72">
          <w:t>269</w:t>
        </w:r>
      </w:ins>
      <w:ins w:id="8367" w:author="admin" w:date="2016-10-25T15:19:00Z">
        <w:r w:rsidRPr="00D634F8">
          <w:rPr>
            <w:rPrChange w:id="8368" w:author="admin" w:date="2016-10-26T11:12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end"/>
        </w:r>
      </w:ins>
      <w:bookmarkEnd w:id="8355"/>
      <w:ins w:id="8369" w:author="admin" w:date="2016-10-26T10:17:00Z">
        <w:r w:rsidRPr="00D634F8">
          <w:rPr>
            <w:rPrChange w:id="8370" w:author="admin" w:date="2016-10-26T11:12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8371" w:author="admin" w:date="2016-10-25T15:19:00Z">
        <w:r w:rsidRPr="00D634F8">
          <w:rPr>
            <w:rPrChange w:id="8372" w:author="admin" w:date="2016-10-26T11:12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SCANNING</w:t>
        </w:r>
        <w:r w:rsidRPr="00D634F8">
          <w:rPr>
            <w:rFonts w:hint="eastAsia"/>
            <w:rPrChange w:id="8373" w:author="admin" w:date="2016-10-26T11:1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FREQUENCY界面</w:t>
        </w:r>
      </w:ins>
    </w:p>
    <w:p w:rsidR="00EC62FF" w:rsidRDefault="0079415C">
      <w:pPr>
        <w:spacing w:before="0" w:after="0" w:line="360" w:lineRule="auto"/>
        <w:ind w:firstLineChars="200" w:firstLine="420"/>
        <w:rPr>
          <w:ins w:id="8374" w:author="admin" w:date="2016-10-25T15:19:00Z"/>
          <w:rFonts w:ascii="Times New Roman" w:hAnsi="Times New Roman"/>
          <w:rPrChange w:id="8375" w:author="admin" w:date="2016-10-25T15:44:00Z">
            <w:rPr>
              <w:ins w:id="8376" w:author="admin" w:date="2016-10-25T15:19:00Z"/>
            </w:rPr>
          </w:rPrChange>
        </w:rPr>
        <w:pPrChange w:id="8377" w:author="admin" w:date="2016-10-25T15:44:00Z">
          <w:pPr>
            <w:pStyle w:val="af6"/>
            <w:numPr>
              <w:numId w:val="33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8378" w:author="admin" w:date="2016-10-25T16:23:00Z">
        <w:r>
          <w:rPr>
            <w:rFonts w:ascii="Times New Roman" w:hAnsi="Times New Roman" w:hint="eastAsia"/>
          </w:rPr>
          <w:t>3</w:t>
        </w:r>
        <w:r>
          <w:rPr>
            <w:rFonts w:ascii="Times New Roman" w:hAnsi="Times New Roman" w:hint="eastAsia"/>
          </w:rPr>
          <w:t>、</w:t>
        </w:r>
      </w:ins>
      <w:ins w:id="8379" w:author="admin" w:date="2016-10-25T15:19:00Z">
        <w:r w:rsidR="00D634F8" w:rsidRPr="00D634F8">
          <w:rPr>
            <w:rFonts w:ascii="Times New Roman" w:hAnsi="Times New Roman" w:hint="eastAsia"/>
            <w:rPrChange w:id="8380" w:author="admin" w:date="2016-10-25T15:44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移动键盘左右键，光标选中</w:t>
        </w:r>
        <w:r w:rsidR="00D634F8" w:rsidRPr="00D634F8">
          <w:rPr>
            <w:rFonts w:ascii="Times New Roman" w:hAnsi="Times New Roman"/>
            <w:rPrChange w:id="8381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Stop</w:t>
        </w:r>
        <w:r w:rsidR="00D634F8" w:rsidRPr="00D634F8">
          <w:rPr>
            <w:rFonts w:ascii="Times New Roman" w:hAnsi="Times New Roman" w:hint="eastAsia"/>
            <w:rPrChange w:id="8382" w:author="admin" w:date="2016-10-25T15:44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菜单，单击</w:t>
        </w:r>
        <w:r w:rsidR="00D634F8" w:rsidRPr="00D634F8">
          <w:rPr>
            <w:rFonts w:ascii="Times New Roman" w:hAnsi="Times New Roman"/>
            <w:rPrChange w:id="8383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8384" w:author="admin" w:date="2016-10-25T15:44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键，或使用键盘</w:t>
        </w:r>
        <w:r w:rsidR="00D634F8" w:rsidRPr="00D634F8">
          <w:rPr>
            <w:rFonts w:ascii="Times New Roman" w:hAnsi="Times New Roman"/>
            <w:rPrChange w:id="8385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ALT+T</w:t>
        </w:r>
        <w:r w:rsidR="00D634F8" w:rsidRPr="00D634F8">
          <w:rPr>
            <w:rFonts w:ascii="Times New Roman" w:hAnsi="Times New Roman" w:hint="eastAsia"/>
            <w:rPrChange w:id="8386" w:author="admin" w:date="2016-10-25T15:44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快捷键停止扫描</w:t>
        </w:r>
      </w:ins>
      <w:ins w:id="8387" w:author="admin" w:date="2016-10-25T16:23:00Z">
        <w:r>
          <w:rPr>
            <w:rFonts w:ascii="Times New Roman" w:hAnsi="Times New Roman" w:hint="eastAsia"/>
          </w:rPr>
          <w:t>，</w:t>
        </w:r>
      </w:ins>
      <w:ins w:id="8388" w:author="admin" w:date="2016-10-25T15:19:00Z">
        <w:r w:rsidR="00D634F8" w:rsidRPr="00D634F8">
          <w:rPr>
            <w:rFonts w:ascii="Times New Roman" w:hAnsi="Times New Roman" w:hint="eastAsia"/>
            <w:rPrChange w:id="8389" w:author="admin" w:date="2016-10-25T15:44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并返回</w:t>
        </w:r>
        <w:r w:rsidR="00D634F8" w:rsidRPr="00D634F8">
          <w:rPr>
            <w:rFonts w:ascii="Times New Roman" w:hAnsi="Times New Roman"/>
            <w:rPrChange w:id="8390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Scan Group</w:t>
        </w:r>
        <w:r w:rsidR="00D634F8" w:rsidRPr="00D634F8">
          <w:rPr>
            <w:rFonts w:ascii="Times New Roman" w:hAnsi="Times New Roman" w:hint="eastAsia"/>
            <w:rPrChange w:id="8391" w:author="admin" w:date="2016-10-25T15:44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界面。</w:t>
        </w:r>
      </w:ins>
    </w:p>
    <w:p w:rsidR="00EC62FF" w:rsidRDefault="00D634F8">
      <w:pPr>
        <w:pStyle w:val="30"/>
        <w:numPr>
          <w:ilvl w:val="2"/>
          <w:numId w:val="4"/>
        </w:numPr>
        <w:spacing w:before="0" w:after="0" w:line="360" w:lineRule="auto"/>
        <w:rPr>
          <w:ins w:id="8392" w:author="admin" w:date="2016-10-25T15:19:00Z"/>
          <w:rFonts w:ascii="Times New Roman" w:hAnsi="Times New Roman"/>
          <w:rPrChange w:id="8393" w:author="admin" w:date="2016-10-25T15:24:00Z">
            <w:rPr>
              <w:ins w:id="8394" w:author="admin" w:date="2016-10-25T15:19:00Z"/>
            </w:rPr>
          </w:rPrChange>
        </w:rPr>
        <w:pPrChange w:id="8395" w:author="admin" w:date="2016-10-25T15:24:00Z">
          <w:pPr>
            <w:pStyle w:val="20"/>
            <w:keepNext w:val="0"/>
            <w:keepLines w:val="0"/>
            <w:widowControl/>
            <w:numPr>
              <w:ilvl w:val="1"/>
            </w:numPr>
            <w:adjustRightInd w:val="0"/>
            <w:snapToGrid w:val="0"/>
            <w:spacing w:before="120" w:after="120" w:line="360" w:lineRule="atLeast"/>
            <w:textAlignment w:val="baseline"/>
          </w:pPr>
        </w:pPrChange>
      </w:pPr>
      <w:bookmarkStart w:id="8396" w:name="_Toc461104750"/>
      <w:bookmarkStart w:id="8397" w:name="_Toc461459462"/>
      <w:bookmarkStart w:id="8398" w:name="_Toc465435351"/>
      <w:ins w:id="8399" w:author="admin" w:date="2016-10-25T15:19:00Z">
        <w:r w:rsidRPr="00D634F8">
          <w:rPr>
            <w:rFonts w:ascii="Times New Roman" w:hAnsi="Times New Roman"/>
            <w:rPrChange w:id="8400" w:author="admin" w:date="2016-10-25T15:24:00Z">
              <w:rPr>
                <w:b w:val="0"/>
                <w:bCs w:val="0"/>
                <w:i/>
                <w:iCs/>
                <w:color w:val="0000FF"/>
                <w:u w:val="single"/>
              </w:rPr>
            </w:rPrChange>
          </w:rPr>
          <w:t>Manage</w:t>
        </w:r>
        <w:bookmarkEnd w:id="8396"/>
        <w:bookmarkEnd w:id="8397"/>
        <w:bookmarkEnd w:id="8398"/>
      </w:ins>
    </w:p>
    <w:p w:rsidR="00EC62FF" w:rsidRDefault="00D634F8">
      <w:pPr>
        <w:spacing w:before="0" w:after="0" w:line="360" w:lineRule="auto"/>
        <w:ind w:firstLineChars="200" w:firstLine="420"/>
        <w:rPr>
          <w:ins w:id="8401" w:author="admin" w:date="2016-10-27T15:32:00Z"/>
          <w:rFonts w:ascii="Times New Roman" w:hAnsi="Times New Roman"/>
          <w:rPrChange w:id="8402" w:author="admin" w:date="2016-10-27T15:32:00Z">
            <w:rPr>
              <w:ins w:id="8403" w:author="admin" w:date="2016-10-27T15:32:00Z"/>
              <w:rFonts w:ascii="黑体" w:eastAsia="黑体" w:hAnsi="黑体"/>
              <w:szCs w:val="20"/>
            </w:rPr>
          </w:rPrChange>
        </w:rPr>
        <w:pPrChange w:id="8404" w:author="admin" w:date="2016-10-27T15:32:00Z">
          <w:pPr>
            <w:jc w:val="center"/>
          </w:pPr>
        </w:pPrChange>
      </w:pPr>
      <w:bookmarkStart w:id="8405" w:name="OLE_LINK6"/>
      <w:bookmarkStart w:id="8406" w:name="OLE_LINK8"/>
      <w:ins w:id="8407" w:author="admin" w:date="2016-10-25T15:19:00Z">
        <w:r w:rsidRPr="00D634F8">
          <w:rPr>
            <w:rFonts w:ascii="Times New Roman" w:hAnsi="Times New Roman"/>
            <w:rPrChange w:id="8408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Manage</w:t>
        </w:r>
        <w:bookmarkEnd w:id="8405"/>
        <w:bookmarkEnd w:id="8406"/>
        <w:r w:rsidRPr="00D634F8">
          <w:rPr>
            <w:rFonts w:ascii="Times New Roman" w:hAnsi="Times New Roman" w:hint="eastAsia"/>
            <w:rPrChange w:id="8409" w:author="admin" w:date="2016-10-25T15:44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界面如</w:t>
        </w:r>
        <w:r w:rsidRPr="00D634F8">
          <w:rPr>
            <w:rFonts w:ascii="Times New Roman" w:hAnsi="Times New Roman"/>
            <w:rPrChange w:id="8410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Pr="00D634F8">
          <w:rPr>
            <w:rFonts w:ascii="Times New Roman" w:hAnsi="Times New Roman"/>
            <w:rPrChange w:id="8411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 xml:space="preserve"> REF _Ref460492970 \h 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Pr="00D634F8">
        <w:rPr>
          <w:rFonts w:ascii="Times New Roman" w:hAnsi="Times New Roman"/>
          <w:rPrChange w:id="8412" w:author="admin" w:date="2016-10-25T15:44:00Z">
            <w:rPr>
              <w:rFonts w:ascii="Times New Roman" w:hAnsi="Times New Roman"/>
            </w:rPr>
          </w:rPrChange>
        </w:rPr>
      </w:r>
      <w:ins w:id="8413" w:author="admin" w:date="2016-10-25T15:19:00Z">
        <w:r w:rsidRPr="00D634F8">
          <w:rPr>
            <w:rFonts w:ascii="Times New Roman" w:hAnsi="Times New Roman"/>
            <w:rPrChange w:id="8414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</w:p>
    <w:p w:rsidR="00EC62FF" w:rsidRDefault="00D634F8">
      <w:pPr>
        <w:spacing w:before="0" w:after="0" w:line="360" w:lineRule="auto"/>
        <w:ind w:firstLineChars="200" w:firstLine="420"/>
        <w:rPr>
          <w:ins w:id="8415" w:author="admin" w:date="2016-10-25T15:19:00Z"/>
          <w:rFonts w:ascii="Times New Roman" w:hAnsi="Times New Roman"/>
          <w:rPrChange w:id="8416" w:author="admin" w:date="2016-10-25T15:44:00Z">
            <w:rPr>
              <w:ins w:id="8417" w:author="admin" w:date="2016-10-25T15:19:00Z"/>
              <w:rFonts w:ascii="宋体" w:hAnsi="宋体"/>
            </w:rPr>
          </w:rPrChange>
        </w:rPr>
        <w:pPrChange w:id="8418" w:author="admin" w:date="2016-10-25T15:44:00Z">
          <w:pPr/>
        </w:pPrChange>
      </w:pPr>
      <w:ins w:id="8419" w:author="admin" w:date="2016-10-27T15:32:00Z">
        <w:r w:rsidRPr="00D634F8">
          <w:rPr>
            <w:rFonts w:ascii="黑体" w:eastAsia="黑体" w:hAnsi="黑体" w:hint="eastAsia"/>
            <w:szCs w:val="20"/>
            <w:rPrChange w:id="8420" w:author="admin" w:date="2016-10-26T10:53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Pr="00D634F8">
          <w:rPr>
            <w:rFonts w:ascii="黑体" w:eastAsia="黑体" w:hAnsi="黑体"/>
            <w:szCs w:val="20"/>
            <w:rPrChange w:id="8421" w:author="admin" w:date="2016-10-26T10:5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270</w:t>
        </w:r>
      </w:ins>
      <w:ins w:id="8422" w:author="admin" w:date="2016-10-25T15:19:00Z">
        <w:r w:rsidRPr="00D634F8">
          <w:rPr>
            <w:rFonts w:ascii="Times New Roman" w:hAnsi="Times New Roman"/>
            <w:rPrChange w:id="8423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 w:rsidRPr="00D634F8">
          <w:rPr>
            <w:rFonts w:ascii="Times New Roman" w:hAnsi="Times New Roman" w:hint="eastAsia"/>
            <w:rPrChange w:id="8424" w:author="admin" w:date="2016-10-25T15:44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所示</w:t>
        </w:r>
      </w:ins>
      <w:ins w:id="8425" w:author="admin" w:date="2016-10-26T09:20:00Z">
        <w:r w:rsidR="00893FC4">
          <w:rPr>
            <w:rFonts w:ascii="Times New Roman" w:hAnsi="Times New Roman" w:hint="eastAsia"/>
          </w:rPr>
          <w:t>。</w:t>
        </w:r>
      </w:ins>
      <w:ins w:id="8426" w:author="admin" w:date="2016-10-25T15:19:00Z">
        <w:r w:rsidRPr="00D634F8">
          <w:rPr>
            <w:rFonts w:ascii="Times New Roman" w:hAnsi="Times New Roman" w:hint="eastAsia"/>
            <w:rPrChange w:id="8427" w:author="admin" w:date="2016-10-25T15:44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⑴文件名称，⑵文件记录，⑶文件最后编辑时间，⑷重命名文件（</w:t>
        </w:r>
        <w:r w:rsidRPr="00D634F8">
          <w:rPr>
            <w:rFonts w:ascii="Times New Roman" w:hAnsi="Times New Roman"/>
            <w:rPrChange w:id="8428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ALT+R</w:t>
        </w:r>
        <w:r w:rsidRPr="00D634F8">
          <w:rPr>
            <w:rFonts w:ascii="Times New Roman" w:hAnsi="Times New Roman" w:hint="eastAsia"/>
            <w:rPrChange w:id="8429" w:author="admin" w:date="2016-10-25T15:44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），⑸删除文件（</w:t>
        </w:r>
        <w:r w:rsidRPr="00D634F8">
          <w:rPr>
            <w:rFonts w:ascii="Times New Roman" w:hAnsi="Times New Roman"/>
            <w:rPrChange w:id="8430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ALT+D</w:t>
        </w:r>
        <w:r w:rsidRPr="00D634F8">
          <w:rPr>
            <w:rFonts w:ascii="Times New Roman" w:hAnsi="Times New Roman" w:hint="eastAsia"/>
            <w:rPrChange w:id="8431" w:author="admin" w:date="2016-10-25T15:44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），⑹编辑文件（</w:t>
        </w:r>
        <w:r w:rsidRPr="00D634F8">
          <w:rPr>
            <w:rFonts w:ascii="Times New Roman" w:hAnsi="Times New Roman"/>
            <w:rPrChange w:id="8432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ALT+E</w:t>
        </w:r>
        <w:r w:rsidRPr="00D634F8">
          <w:rPr>
            <w:rFonts w:ascii="Times New Roman" w:hAnsi="Times New Roman" w:hint="eastAsia"/>
            <w:rPrChange w:id="8433" w:author="admin" w:date="2016-10-25T15:44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），⑺新建文件（</w:t>
        </w:r>
        <w:r w:rsidRPr="00D634F8">
          <w:rPr>
            <w:rFonts w:ascii="Times New Roman" w:hAnsi="Times New Roman"/>
            <w:rPrChange w:id="8434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ALT+W</w:t>
        </w:r>
        <w:r w:rsidRPr="00D634F8">
          <w:rPr>
            <w:rFonts w:ascii="Times New Roman" w:hAnsi="Times New Roman" w:hint="eastAsia"/>
            <w:rPrChange w:id="8435" w:author="admin" w:date="2016-10-25T15:44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），⑻导入</w:t>
        </w:r>
        <w:r w:rsidRPr="00D634F8">
          <w:rPr>
            <w:rFonts w:ascii="Times New Roman" w:hAnsi="Times New Roman"/>
            <w:rPrChange w:id="8436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导出</w:t>
        </w:r>
        <w:r w:rsidRPr="00D634F8">
          <w:rPr>
            <w:rFonts w:ascii="Times New Roman" w:hAnsi="Times New Roman" w:hint="eastAsia"/>
            <w:rPrChange w:id="8437" w:author="admin" w:date="2016-10-25T15:44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选项（</w:t>
        </w:r>
        <w:r w:rsidRPr="00D634F8">
          <w:rPr>
            <w:rFonts w:ascii="Times New Roman" w:hAnsi="Times New Roman"/>
            <w:rPrChange w:id="8438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ALT+T</w:t>
        </w:r>
        <w:r w:rsidRPr="00D634F8">
          <w:rPr>
            <w:rFonts w:ascii="Times New Roman" w:hAnsi="Times New Roman" w:hint="eastAsia"/>
            <w:rPrChange w:id="8439" w:author="admin" w:date="2016-10-25T15:44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），⑼管理（</w:t>
        </w:r>
        <w:r w:rsidRPr="00D634F8">
          <w:rPr>
            <w:rFonts w:ascii="Times New Roman" w:hAnsi="Times New Roman"/>
            <w:rPrChange w:id="8440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Manage</w:t>
        </w:r>
        <w:r w:rsidRPr="00D634F8">
          <w:rPr>
            <w:rFonts w:ascii="Times New Roman" w:hAnsi="Times New Roman" w:hint="eastAsia"/>
            <w:rPrChange w:id="8441" w:author="admin" w:date="2016-10-25T15:44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）界面指示。</w:t>
        </w:r>
      </w:ins>
    </w:p>
    <w:p w:rsidR="00EC62FF" w:rsidRDefault="00D634F8">
      <w:pPr>
        <w:spacing w:before="0" w:after="0" w:line="360" w:lineRule="auto"/>
        <w:ind w:firstLineChars="200" w:firstLine="420"/>
        <w:rPr>
          <w:ins w:id="8442" w:author="admin" w:date="2016-10-26T10:35:00Z"/>
        </w:rPr>
        <w:pPrChange w:id="8443" w:author="admin" w:date="2016-10-26T10:35:00Z">
          <w:pPr>
            <w:jc w:val="center"/>
          </w:pPr>
        </w:pPrChange>
      </w:pPr>
      <w:ins w:id="8444" w:author="admin" w:date="2016-10-25T15:19:00Z">
        <w:r w:rsidRPr="00D634F8">
          <w:rPr>
            <w:rFonts w:ascii="Times New Roman" w:hAnsi="Times New Roman"/>
            <w:rPrChange w:id="8445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Manage</w:t>
        </w:r>
        <w:r w:rsidRPr="00D634F8">
          <w:rPr>
            <w:rFonts w:ascii="Times New Roman" w:hAnsi="Times New Roman" w:hint="eastAsia"/>
            <w:rPrChange w:id="8446" w:author="admin" w:date="2016-10-25T15:44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界面功能</w:t>
        </w:r>
      </w:ins>
      <w:ins w:id="8447" w:author="admin" w:date="2016-10-26T09:20:00Z">
        <w:r w:rsidR="00893FC4">
          <w:rPr>
            <w:rFonts w:ascii="Times New Roman" w:hAnsi="Times New Roman" w:hint="eastAsia"/>
          </w:rPr>
          <w:t>为</w:t>
        </w:r>
      </w:ins>
      <w:ins w:id="8448" w:author="admin" w:date="2016-10-25T15:19:00Z">
        <w:r w:rsidRPr="00D634F8">
          <w:rPr>
            <w:rFonts w:ascii="Times New Roman" w:hAnsi="Times New Roman" w:hint="eastAsia"/>
            <w:rPrChange w:id="8449" w:author="admin" w:date="2016-10-25T15:44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预编辑</w:t>
        </w:r>
        <w:r w:rsidRPr="00D634F8">
          <w:rPr>
            <w:rFonts w:ascii="Times New Roman" w:hAnsi="Times New Roman"/>
            <w:rPrChange w:id="8450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文本文件。</w:t>
        </w:r>
      </w:ins>
      <w:del w:id="8451" w:author="admin" w:date="2016-10-26T10:35:00Z">
        <w:r w:rsidDel="00B75EFF">
          <w:fldChar w:fldCharType="begin"/>
        </w:r>
        <w:r w:rsidDel="00B75EFF">
          <w:fldChar w:fldCharType="end"/>
        </w:r>
      </w:del>
    </w:p>
    <w:p w:rsidR="00EC62FF" w:rsidRDefault="0004542D" w:rsidP="007111D4">
      <w:pPr>
        <w:widowControl/>
        <w:spacing w:beforeLines="50" w:after="0" w:line="360" w:lineRule="auto"/>
        <w:jc w:val="center"/>
        <w:rPr>
          <w:ins w:id="8452" w:author="admin" w:date="2016-10-26T11:35:00Z"/>
          <w:kern w:val="0"/>
          <w:sz w:val="24"/>
          <w:szCs w:val="24"/>
          <w:rPrChange w:id="8453" w:author="admin" w:date="2016-10-27T16:03:00Z">
            <w:rPr>
              <w:ins w:id="8454" w:author="admin" w:date="2016-10-26T11:35:00Z"/>
              <w:rFonts w:ascii="黑体" w:eastAsia="黑体" w:hAnsi="黑体"/>
              <w:szCs w:val="20"/>
            </w:rPr>
          </w:rPrChange>
        </w:rPr>
        <w:pPrChange w:id="8455" w:author="admin" w:date="2016-10-31T15:42:00Z">
          <w:pPr>
            <w:jc w:val="center"/>
          </w:pPr>
        </w:pPrChange>
      </w:pPr>
      <w:ins w:id="8456" w:author="admin" w:date="2016-10-26T10:35:00Z">
        <w:r w:rsidRPr="006745B2">
          <w:rPr>
            <w:kern w:val="0"/>
            <w:sz w:val="24"/>
            <w:szCs w:val="24"/>
            <w:rPrChange w:id="8457" w:author="admin" w:date="2016-10-27T16:03:00Z">
              <w:rPr>
                <w:kern w:val="0"/>
                <w:sz w:val="24"/>
                <w:szCs w:val="24"/>
              </w:rPr>
            </w:rPrChange>
          </w:rPr>
          <w:object w:dxaOrig="10647" w:dyaOrig="4827">
            <v:shape id="_x0000_i1048" type="#_x0000_t75" style="width:421.65pt;height:191.45pt" o:ole="">
              <v:imagedata r:id="rId349" o:title=""/>
            </v:shape>
            <o:OLEObject Type="Embed" ProgID="Visio.Drawing.11" ShapeID="_x0000_i1048" DrawAspect="Content" ObjectID="_1539436282" r:id="rId350"/>
          </w:object>
        </w:r>
      </w:ins>
      <w:bookmarkStart w:id="8458" w:name="_Ref460492970"/>
    </w:p>
    <w:p w:rsidR="00EC62FF" w:rsidRDefault="00D634F8" w:rsidP="007111D4">
      <w:pPr>
        <w:pStyle w:val="af5"/>
        <w:spacing w:afterLines="50"/>
        <w:rPr>
          <w:ins w:id="8459" w:author="admin" w:date="2016-10-25T15:19:00Z"/>
          <w:rPrChange w:id="8460" w:author="admin" w:date="2016-10-26T11:12:00Z">
            <w:rPr>
              <w:ins w:id="8461" w:author="admin" w:date="2016-10-25T15:19:00Z"/>
              <w:color w:val="000080"/>
            </w:rPr>
          </w:rPrChange>
        </w:rPr>
        <w:pPrChange w:id="8462" w:author="admin" w:date="2016-10-31T15:42:00Z">
          <w:pPr>
            <w:jc w:val="center"/>
          </w:pPr>
        </w:pPrChange>
      </w:pPr>
      <w:ins w:id="8463" w:author="admin" w:date="2016-10-25T15:19:00Z">
        <w:r w:rsidRPr="00D634F8">
          <w:rPr>
            <w:rFonts w:hint="eastAsia"/>
            <w:rPrChange w:id="8464" w:author="admin" w:date="2016-10-26T10:53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</w:ins>
      <w:ins w:id="8465" w:author="admin" w:date="2016-10-26T10:36:00Z">
        <w:r w:rsidRPr="00D634F8">
          <w:rPr>
            <w:rPrChange w:id="8466" w:author="admin" w:date="2016-10-26T10:5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8467" w:author="admin" w:date="2016-10-25T15:19:00Z">
        <w:r w:rsidRPr="00D634F8">
          <w:rPr>
            <w:rPrChange w:id="8468" w:author="admin" w:date="2016-10-26T10:5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begin"/>
        </w:r>
        <w:r w:rsidRPr="00D634F8">
          <w:rPr>
            <w:rPrChange w:id="8469" w:author="admin" w:date="2016-10-26T10:5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8470" w:author="admin" w:date="2016-10-26T10:53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instrText>图</w:instrText>
        </w:r>
        <w:r w:rsidRPr="00D634F8">
          <w:rPr>
            <w:rPrChange w:id="8471" w:author="admin" w:date="2016-10-26T10:5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 \* ARABIC</w:instrText>
        </w:r>
        <w:r w:rsidRPr="00D634F8">
          <w:rPr>
            <w:rPrChange w:id="8472" w:author="admin" w:date="2016-10-26T10:5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separate"/>
        </w:r>
      </w:ins>
      <w:ins w:id="8473" w:author="admin" w:date="2016-10-27T15:32:00Z">
        <w:r w:rsidR="00415D72">
          <w:t>270</w:t>
        </w:r>
      </w:ins>
      <w:ins w:id="8474" w:author="admin" w:date="2016-10-25T15:19:00Z">
        <w:r w:rsidRPr="00D634F8">
          <w:rPr>
            <w:rPrChange w:id="8475" w:author="admin" w:date="2016-10-26T10:5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end"/>
        </w:r>
        <w:bookmarkEnd w:id="8458"/>
        <w:r w:rsidRPr="00D634F8">
          <w:rPr>
            <w:rPrChange w:id="8476" w:author="admin" w:date="2016-10-26T10:5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8477" w:author="admin" w:date="2016-10-26T10:36:00Z">
        <w:r w:rsidRPr="00D634F8">
          <w:rPr>
            <w:rPrChange w:id="8478" w:author="admin" w:date="2016-10-26T10:5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8479" w:author="admin" w:date="2016-10-25T15:19:00Z">
        <w:r w:rsidRPr="00D634F8">
          <w:rPr>
            <w:rFonts w:hint="eastAsia"/>
            <w:rPrChange w:id="8480" w:author="admin" w:date="2016-10-26T10:53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Manage界面</w:t>
        </w:r>
      </w:ins>
    </w:p>
    <w:p w:rsidR="00EC62FF" w:rsidRDefault="00D634F8">
      <w:pPr>
        <w:pStyle w:val="41"/>
        <w:numPr>
          <w:ilvl w:val="3"/>
          <w:numId w:val="4"/>
        </w:numPr>
        <w:spacing w:before="0" w:after="0" w:line="360" w:lineRule="auto"/>
        <w:rPr>
          <w:ins w:id="8481" w:author="admin" w:date="2016-10-25T15:19:00Z"/>
          <w:rFonts w:ascii="Times New Roman" w:hAnsi="Times New Roman"/>
          <w:rPrChange w:id="8482" w:author="admin" w:date="2016-10-25T15:30:00Z">
            <w:rPr>
              <w:ins w:id="8483" w:author="admin" w:date="2016-10-25T15:19:00Z"/>
            </w:rPr>
          </w:rPrChange>
        </w:rPr>
        <w:pPrChange w:id="8484" w:author="admin" w:date="2016-10-25T15:30:00Z">
          <w:pPr>
            <w:pStyle w:val="30"/>
            <w:keepNext w:val="0"/>
            <w:keepLines w:val="0"/>
            <w:widowControl/>
            <w:numPr>
              <w:ilvl w:val="2"/>
            </w:numPr>
            <w:adjustRightInd w:val="0"/>
            <w:snapToGrid w:val="0"/>
            <w:spacing w:before="120" w:after="120" w:line="360" w:lineRule="atLeast"/>
            <w:textAlignment w:val="baseline"/>
          </w:pPr>
        </w:pPrChange>
      </w:pPr>
      <w:ins w:id="8485" w:author="admin" w:date="2016-10-25T15:19:00Z">
        <w:r w:rsidRPr="00D634F8">
          <w:rPr>
            <w:rFonts w:ascii="Times New Roman" w:hAnsi="Times New Roman" w:hint="eastAsia"/>
            <w:rPrChange w:id="8486" w:author="admin" w:date="2016-10-25T15:30:00Z">
              <w:rPr>
                <w:rFonts w:hint="eastAsia"/>
                <w:b w:val="0"/>
                <w:bCs w:val="0"/>
                <w:i/>
                <w:iCs/>
                <w:color w:val="0000FF"/>
                <w:u w:val="single"/>
              </w:rPr>
            </w:rPrChange>
          </w:rPr>
          <w:t>新建文件</w:t>
        </w:r>
      </w:ins>
    </w:p>
    <w:p w:rsidR="00EC62FF" w:rsidRDefault="0079415C">
      <w:pPr>
        <w:spacing w:before="0" w:after="0" w:line="360" w:lineRule="auto"/>
        <w:ind w:firstLineChars="200" w:firstLine="420"/>
        <w:rPr>
          <w:ins w:id="8487" w:author="admin" w:date="2016-10-25T15:19:00Z"/>
          <w:rFonts w:ascii="Times New Roman" w:hAnsi="Times New Roman"/>
          <w:rPrChange w:id="8488" w:author="admin" w:date="2016-10-25T15:44:00Z">
            <w:rPr>
              <w:ins w:id="8489" w:author="admin" w:date="2016-10-25T15:19:00Z"/>
            </w:rPr>
          </w:rPrChange>
        </w:rPr>
        <w:pPrChange w:id="8490" w:author="admin" w:date="2016-10-25T15:44:00Z">
          <w:pPr>
            <w:pStyle w:val="af6"/>
            <w:numPr>
              <w:numId w:val="34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8491" w:author="admin" w:date="2016-10-25T16:24:00Z">
        <w:r>
          <w:rPr>
            <w:rFonts w:ascii="Times New Roman" w:hAnsi="Times New Roman" w:hint="eastAsia"/>
          </w:rPr>
          <w:t>1</w:t>
        </w:r>
        <w:r>
          <w:rPr>
            <w:rFonts w:ascii="Times New Roman" w:hAnsi="Times New Roman" w:hint="eastAsia"/>
          </w:rPr>
          <w:t>、</w:t>
        </w:r>
      </w:ins>
      <w:ins w:id="8492" w:author="admin" w:date="2016-10-25T15:19:00Z">
        <w:r w:rsidR="00D634F8" w:rsidRPr="00D634F8">
          <w:rPr>
            <w:rFonts w:ascii="Times New Roman" w:hAnsi="Times New Roman" w:hint="eastAsia"/>
            <w:rPrChange w:id="8493" w:author="admin" w:date="2016-10-25T15:44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进入</w:t>
        </w:r>
        <w:r w:rsidR="00D634F8" w:rsidRPr="00D634F8">
          <w:rPr>
            <w:rFonts w:ascii="Times New Roman" w:hAnsi="Times New Roman"/>
            <w:rPrChange w:id="8494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Manage</w:t>
        </w:r>
        <w:r w:rsidR="00D634F8" w:rsidRPr="00D634F8">
          <w:rPr>
            <w:rFonts w:ascii="Times New Roman" w:hAnsi="Times New Roman" w:hint="eastAsia"/>
            <w:rPrChange w:id="8495" w:author="admin" w:date="2016-10-25T15:44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界面，移动键盘左右键，光标选中</w:t>
        </w:r>
        <w:r w:rsidR="00D634F8" w:rsidRPr="00D634F8">
          <w:rPr>
            <w:rFonts w:ascii="Times New Roman" w:hAnsi="Times New Roman"/>
            <w:rPrChange w:id="8496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New</w:t>
        </w:r>
        <w:r>
          <w:rPr>
            <w:rFonts w:ascii="Times New Roman" w:hAnsi="Times New Roman" w:hint="eastAsia"/>
          </w:rPr>
          <w:t>菜单</w:t>
        </w:r>
      </w:ins>
      <w:ins w:id="8497" w:author="admin" w:date="2016-10-25T16:24:00Z">
        <w:r>
          <w:rPr>
            <w:rFonts w:ascii="Times New Roman" w:hAnsi="Times New Roman" w:hint="eastAsia"/>
          </w:rPr>
          <w:t>，</w:t>
        </w:r>
      </w:ins>
      <w:ins w:id="8498" w:author="admin" w:date="2016-10-25T15:19:00Z">
        <w:r w:rsidR="00D634F8" w:rsidRPr="00D634F8">
          <w:rPr>
            <w:rFonts w:ascii="Times New Roman" w:hAnsi="Times New Roman" w:hint="eastAsia"/>
            <w:rPrChange w:id="8499" w:author="admin" w:date="2016-10-25T15:44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8500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8501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_Ref460501780 \h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8502" w:author="admin" w:date="2016-10-25T15:44:00Z">
            <w:rPr>
              <w:rFonts w:ascii="Times New Roman" w:hAnsi="Times New Roman"/>
            </w:rPr>
          </w:rPrChange>
        </w:rPr>
      </w:r>
      <w:ins w:id="8503" w:author="admin" w:date="2016-10-25T15:19:00Z">
        <w:r w:rsidR="00D634F8" w:rsidRPr="00D634F8">
          <w:rPr>
            <w:rFonts w:ascii="Times New Roman" w:hAnsi="Times New Roman"/>
            <w:rPrChange w:id="8504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8505" w:author="admin" w:date="2016-10-27T15:32:00Z">
        <w:r w:rsidR="00D634F8" w:rsidRPr="00D634F8">
          <w:rPr>
            <w:rFonts w:ascii="Times New Roman" w:hAnsi="Times New Roman" w:hint="eastAsia"/>
            <w:rPrChange w:id="8506" w:author="admin" w:date="2016-10-27T15:3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8507" w:author="admin" w:date="2016-10-26T10:5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271</w:t>
        </w:r>
      </w:ins>
      <w:ins w:id="8508" w:author="admin" w:date="2016-10-25T15:19:00Z">
        <w:r w:rsidR="00D634F8" w:rsidRPr="00D634F8">
          <w:rPr>
            <w:rFonts w:ascii="Times New Roman" w:hAnsi="Times New Roman"/>
            <w:rPrChange w:id="8509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>
          <w:rPr>
            <w:rFonts w:ascii="Times New Roman" w:hAnsi="Times New Roman" w:hint="eastAsia"/>
          </w:rPr>
          <w:t>所示</w:t>
        </w:r>
      </w:ins>
      <w:ins w:id="8510" w:author="admin" w:date="2016-10-25T16:24:00Z">
        <w:r>
          <w:rPr>
            <w:rFonts w:ascii="Times New Roman" w:hAnsi="Times New Roman" w:hint="eastAsia"/>
          </w:rPr>
          <w:t>；</w:t>
        </w:r>
      </w:ins>
    </w:p>
    <w:p w:rsidR="00EC62FF" w:rsidRDefault="00EC62FF" w:rsidP="007111D4">
      <w:pPr>
        <w:widowControl/>
        <w:spacing w:beforeLines="50" w:after="0" w:line="360" w:lineRule="auto"/>
        <w:jc w:val="center"/>
        <w:rPr>
          <w:ins w:id="8511" w:author="admin" w:date="2016-10-25T15:19:00Z"/>
          <w:kern w:val="0"/>
          <w:sz w:val="24"/>
          <w:szCs w:val="24"/>
          <w:rPrChange w:id="8512" w:author="admin" w:date="2016-10-27T16:03:00Z">
            <w:rPr>
              <w:ins w:id="8513" w:author="admin" w:date="2016-10-25T15:19:00Z"/>
            </w:rPr>
          </w:rPrChange>
        </w:rPr>
        <w:pPrChange w:id="8514" w:author="admin" w:date="2016-10-31T15:42:00Z">
          <w:pPr>
            <w:jc w:val="center"/>
          </w:pPr>
        </w:pPrChange>
      </w:pPr>
      <w:ins w:id="8515" w:author="admin" w:date="2016-10-25T15:19:00Z">
        <w:r>
          <w:rPr>
            <w:noProof/>
            <w:kern w:val="0"/>
            <w:sz w:val="24"/>
            <w:szCs w:val="24"/>
            <w:rPrChange w:id="8516" w:author="Unknown">
              <w:rPr>
                <w:b/>
                <w:bCs/>
                <w:i/>
                <w:iCs/>
                <w:noProof/>
                <w:color w:val="0000FF"/>
                <w:u w:val="single"/>
              </w:rPr>
            </w:rPrChange>
          </w:rPr>
          <w:drawing>
            <wp:inline distT="0" distB="0" distL="0" distR="0">
              <wp:extent cx="3430661" cy="2562176"/>
              <wp:effectExtent l="19050" t="0" r="0" b="0"/>
              <wp:docPr id="298" name="图片 272" descr="manage-new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manage-new.PNG"/>
                      <pic:cNvPicPr/>
                    </pic:nvPicPr>
                    <pic:blipFill>
                      <a:blip r:embed="rId35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431985" cy="256316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EC62FF" w:rsidRDefault="00D634F8" w:rsidP="007111D4">
      <w:pPr>
        <w:pStyle w:val="af5"/>
        <w:spacing w:afterLines="50"/>
        <w:rPr>
          <w:ins w:id="8517" w:author="admin" w:date="2016-10-25T15:19:00Z"/>
          <w:rPrChange w:id="8518" w:author="admin" w:date="2016-10-26T10:53:00Z">
            <w:rPr>
              <w:ins w:id="8519" w:author="admin" w:date="2016-10-25T15:19:00Z"/>
              <w:color w:val="000080"/>
            </w:rPr>
          </w:rPrChange>
        </w:rPr>
        <w:pPrChange w:id="8520" w:author="admin" w:date="2016-10-31T15:42:00Z">
          <w:pPr>
            <w:jc w:val="center"/>
          </w:pPr>
        </w:pPrChange>
      </w:pPr>
      <w:bookmarkStart w:id="8521" w:name="_Ref460501780"/>
      <w:ins w:id="8522" w:author="admin" w:date="2016-10-25T15:19:00Z">
        <w:r w:rsidRPr="00D634F8">
          <w:rPr>
            <w:rFonts w:hint="eastAsia"/>
            <w:rPrChange w:id="8523" w:author="admin" w:date="2016-10-26T10:53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</w:ins>
      <w:ins w:id="8524" w:author="admin" w:date="2016-10-26T10:36:00Z">
        <w:r w:rsidRPr="00D634F8">
          <w:rPr>
            <w:rPrChange w:id="8525" w:author="admin" w:date="2016-10-26T10:5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8526" w:author="admin" w:date="2016-10-25T15:19:00Z">
        <w:r w:rsidRPr="00D634F8">
          <w:rPr>
            <w:rPrChange w:id="8527" w:author="admin" w:date="2016-10-26T10:5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begin"/>
        </w:r>
        <w:r w:rsidRPr="00D634F8">
          <w:rPr>
            <w:rPrChange w:id="8528" w:author="admin" w:date="2016-10-26T10:5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8529" w:author="admin" w:date="2016-10-26T10:53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instrText>图</w:instrText>
        </w:r>
        <w:r w:rsidRPr="00D634F8">
          <w:rPr>
            <w:rPrChange w:id="8530" w:author="admin" w:date="2016-10-26T10:5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 \* ARABIC</w:instrText>
        </w:r>
        <w:r w:rsidRPr="00D634F8">
          <w:rPr>
            <w:rPrChange w:id="8531" w:author="admin" w:date="2016-10-26T10:5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separate"/>
        </w:r>
      </w:ins>
      <w:ins w:id="8532" w:author="admin" w:date="2016-10-27T15:32:00Z">
        <w:r w:rsidR="00415D72">
          <w:t>271</w:t>
        </w:r>
      </w:ins>
      <w:ins w:id="8533" w:author="admin" w:date="2016-10-25T15:19:00Z">
        <w:r w:rsidRPr="00D634F8">
          <w:rPr>
            <w:rPrChange w:id="8534" w:author="admin" w:date="2016-10-26T10:5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end"/>
        </w:r>
        <w:bookmarkEnd w:id="8521"/>
        <w:r w:rsidRPr="00D634F8">
          <w:rPr>
            <w:rPrChange w:id="8535" w:author="admin" w:date="2016-10-26T10:5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8536" w:author="admin" w:date="2016-10-26T10:36:00Z">
        <w:r w:rsidRPr="00D634F8">
          <w:rPr>
            <w:rPrChange w:id="8537" w:author="admin" w:date="2016-10-26T10:5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8538" w:author="admin" w:date="2016-10-25T15:19:00Z">
        <w:r w:rsidRPr="00D634F8">
          <w:rPr>
            <w:rPrChange w:id="8539" w:author="admin" w:date="2016-10-26T10:53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>Manage</w:t>
        </w:r>
        <w:r w:rsidRPr="00D634F8">
          <w:rPr>
            <w:rFonts w:hint="eastAsia"/>
            <w:rPrChange w:id="8540" w:author="admin" w:date="2016-10-26T10:53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界面选中New菜单</w:t>
        </w:r>
      </w:ins>
    </w:p>
    <w:p w:rsidR="00EC62FF" w:rsidRDefault="0079415C">
      <w:pPr>
        <w:spacing w:before="0" w:after="0" w:line="360" w:lineRule="auto"/>
        <w:ind w:firstLineChars="200" w:firstLine="420"/>
        <w:rPr>
          <w:ins w:id="8541" w:author="admin" w:date="2016-10-25T16:26:00Z"/>
          <w:rFonts w:ascii="Times New Roman" w:hAnsi="Times New Roman"/>
        </w:rPr>
        <w:pPrChange w:id="8542" w:author="admin" w:date="2016-10-25T15:44:00Z">
          <w:pPr>
            <w:ind w:leftChars="501" w:left="1367" w:hangingChars="150" w:hanging="315"/>
          </w:pPr>
        </w:pPrChange>
      </w:pPr>
      <w:ins w:id="8543" w:author="admin" w:date="2016-10-25T16:24:00Z">
        <w:r>
          <w:rPr>
            <w:rFonts w:ascii="Times New Roman" w:hAnsi="Times New Roman" w:hint="eastAsia"/>
          </w:rPr>
          <w:t>2</w:t>
        </w:r>
        <w:r>
          <w:rPr>
            <w:rFonts w:ascii="Times New Roman" w:hAnsi="Times New Roman" w:hint="eastAsia"/>
          </w:rPr>
          <w:t>、</w:t>
        </w:r>
      </w:ins>
      <w:ins w:id="8544" w:author="admin" w:date="2016-10-25T15:19:00Z">
        <w:r w:rsidR="00D634F8" w:rsidRPr="00D634F8">
          <w:rPr>
            <w:rFonts w:ascii="Times New Roman" w:hAnsi="Times New Roman" w:hint="eastAsia"/>
            <w:rPrChange w:id="8545" w:author="admin" w:date="2016-10-25T15:44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单击</w:t>
        </w:r>
        <w:r w:rsidR="00D634F8" w:rsidRPr="00D634F8">
          <w:rPr>
            <w:rFonts w:ascii="Times New Roman" w:hAnsi="Times New Roman"/>
            <w:rPrChange w:id="8546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8547" w:author="admin" w:date="2016-10-25T15:44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键，或使用键盘</w:t>
        </w:r>
        <w:r w:rsidR="00D634F8" w:rsidRPr="00D634F8">
          <w:rPr>
            <w:rFonts w:ascii="Times New Roman" w:hAnsi="Times New Roman"/>
            <w:rPrChange w:id="8548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ALT+W</w:t>
        </w:r>
        <w:r w:rsidR="00D634F8" w:rsidRPr="00D634F8">
          <w:rPr>
            <w:rFonts w:ascii="Times New Roman" w:hAnsi="Times New Roman" w:hint="eastAsia"/>
            <w:rPrChange w:id="8549" w:author="admin" w:date="2016-10-25T15:44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快捷键，进入</w:t>
        </w:r>
        <w:r w:rsidR="00D634F8" w:rsidRPr="00D634F8">
          <w:rPr>
            <w:rFonts w:ascii="Times New Roman" w:hAnsi="Times New Roman"/>
            <w:rPrChange w:id="8550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New File</w:t>
        </w:r>
        <w:r w:rsidR="00D634F8" w:rsidRPr="00D634F8">
          <w:rPr>
            <w:rFonts w:ascii="Times New Roman" w:hAnsi="Times New Roman" w:hint="eastAsia"/>
            <w:rPrChange w:id="8551" w:author="admin" w:date="2016-10-25T15:44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界面如</w:t>
        </w:r>
        <w:r w:rsidR="00D634F8" w:rsidRPr="00D634F8">
          <w:rPr>
            <w:rFonts w:ascii="Times New Roman" w:hAnsi="Times New Roman"/>
            <w:rPrChange w:id="8552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8553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_Ref460502645 \h</w:instrText>
        </w:r>
      </w:ins>
      <w:r w:rsidR="0071275E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8554" w:author="admin" w:date="2016-10-25T15:44:00Z">
            <w:rPr>
              <w:rFonts w:ascii="Times New Roman" w:hAnsi="Times New Roman"/>
            </w:rPr>
          </w:rPrChange>
        </w:rPr>
      </w:r>
      <w:ins w:id="8555" w:author="admin" w:date="2016-10-25T15:19:00Z">
        <w:r w:rsidR="00D634F8" w:rsidRPr="00D634F8">
          <w:rPr>
            <w:rFonts w:ascii="Times New Roman" w:hAnsi="Times New Roman"/>
            <w:rPrChange w:id="8556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8557" w:author="admin" w:date="2016-10-27T15:32:00Z">
        <w:r w:rsidR="00D634F8" w:rsidRPr="00D634F8">
          <w:rPr>
            <w:rFonts w:ascii="Times New Roman" w:hAnsi="Times New Roman" w:hint="eastAsia"/>
            <w:rPrChange w:id="8558" w:author="admin" w:date="2016-10-27T15:3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8559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272</w:t>
        </w:r>
      </w:ins>
      <w:ins w:id="8560" w:author="admin" w:date="2016-10-25T15:19:00Z">
        <w:r w:rsidR="00D634F8" w:rsidRPr="00D634F8">
          <w:rPr>
            <w:rFonts w:ascii="Times New Roman" w:hAnsi="Times New Roman"/>
            <w:rPrChange w:id="8561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>
          <w:rPr>
            <w:rFonts w:ascii="Times New Roman" w:hAnsi="Times New Roman" w:hint="eastAsia"/>
          </w:rPr>
          <w:t>所示</w:t>
        </w:r>
      </w:ins>
      <w:ins w:id="8562" w:author="admin" w:date="2016-10-25T16:25:00Z">
        <w:r w:rsidR="00004FFD">
          <w:rPr>
            <w:rFonts w:ascii="Times New Roman" w:hAnsi="Times New Roman" w:hint="eastAsia"/>
          </w:rPr>
          <w:t>。</w:t>
        </w:r>
      </w:ins>
    </w:p>
    <w:p w:rsidR="00EC62FF" w:rsidRDefault="00004FFD">
      <w:pPr>
        <w:spacing w:before="0" w:after="0" w:line="360" w:lineRule="auto"/>
        <w:ind w:firstLineChars="200" w:firstLine="420"/>
        <w:rPr>
          <w:ins w:id="8563" w:author="admin" w:date="2016-10-25T16:25:00Z"/>
          <w:rFonts w:ascii="Times New Roman" w:hAnsi="Times New Roman"/>
        </w:rPr>
        <w:pPrChange w:id="8564" w:author="admin" w:date="2016-10-25T15:44:00Z">
          <w:pPr>
            <w:ind w:leftChars="501" w:left="1367" w:hangingChars="150" w:hanging="315"/>
          </w:pPr>
        </w:pPrChange>
      </w:pPr>
      <w:ins w:id="8565" w:author="admin" w:date="2016-10-25T16:26:00Z">
        <w:r>
          <w:rPr>
            <w:rFonts w:ascii="Times New Roman" w:hAnsi="Times New Roman" w:hint="eastAsia"/>
          </w:rPr>
          <w:t>界面说明：</w:t>
        </w:r>
      </w:ins>
    </w:p>
    <w:p w:rsidR="00EC62FF" w:rsidRDefault="00D634F8" w:rsidP="00EC62FF">
      <w:pPr>
        <w:spacing w:before="0" w:after="0" w:line="360" w:lineRule="auto"/>
        <w:ind w:left="1368" w:firstLineChars="200" w:firstLine="420"/>
        <w:rPr>
          <w:ins w:id="8566" w:author="admin" w:date="2016-10-25T16:25:00Z"/>
          <w:rFonts w:ascii="Times New Roman" w:hAnsi="Times New Roman"/>
        </w:rPr>
        <w:pPrChange w:id="8567" w:author="admin" w:date="2016-10-31T16:23:00Z">
          <w:pPr>
            <w:ind w:leftChars="501" w:left="1368" w:hangingChars="150" w:hanging="316"/>
          </w:pPr>
        </w:pPrChange>
      </w:pPr>
      <w:ins w:id="8568" w:author="admin" w:date="2016-10-25T15:19:00Z">
        <w:r w:rsidRPr="00D634F8">
          <w:rPr>
            <w:rFonts w:ascii="Times New Roman" w:hAnsi="Times New Roman" w:hint="eastAsia"/>
            <w:rPrChange w:id="8569" w:author="admin" w:date="2016-10-25T15:44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⑴字符编辑区</w:t>
        </w:r>
      </w:ins>
      <w:ins w:id="8570" w:author="admin" w:date="2016-10-26T09:21:00Z">
        <w:r w:rsidR="00805025">
          <w:rPr>
            <w:rFonts w:ascii="Times New Roman" w:hAnsi="Times New Roman" w:hint="eastAsia"/>
          </w:rPr>
          <w:t>；</w:t>
        </w:r>
      </w:ins>
    </w:p>
    <w:p w:rsidR="00EC62FF" w:rsidRDefault="00D634F8" w:rsidP="00EC62FF">
      <w:pPr>
        <w:spacing w:before="0" w:after="0" w:line="360" w:lineRule="auto"/>
        <w:ind w:left="1368" w:firstLineChars="200" w:firstLine="420"/>
        <w:rPr>
          <w:ins w:id="8571" w:author="admin" w:date="2016-10-25T15:19:00Z"/>
          <w:rFonts w:ascii="Times New Roman" w:hAnsi="Times New Roman"/>
          <w:rPrChange w:id="8572" w:author="admin" w:date="2016-10-25T15:44:00Z">
            <w:rPr>
              <w:ins w:id="8573" w:author="admin" w:date="2016-10-25T15:19:00Z"/>
              <w:rFonts w:ascii="宋体" w:hAnsi="宋体"/>
            </w:rPr>
          </w:rPrChange>
        </w:rPr>
        <w:pPrChange w:id="8574" w:author="admin" w:date="2016-10-31T16:23:00Z">
          <w:pPr>
            <w:ind w:leftChars="501" w:left="1368" w:hangingChars="150" w:hanging="316"/>
          </w:pPr>
        </w:pPrChange>
      </w:pPr>
      <w:ins w:id="8575" w:author="admin" w:date="2016-10-25T15:19:00Z">
        <w:r w:rsidRPr="00D634F8">
          <w:rPr>
            <w:rFonts w:ascii="Times New Roman" w:hAnsi="Times New Roman" w:hint="eastAsia"/>
            <w:rPrChange w:id="8576" w:author="admin" w:date="2016-10-25T15:44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⑵粘贴（</w:t>
        </w:r>
        <w:r w:rsidRPr="00D634F8">
          <w:rPr>
            <w:rFonts w:ascii="Times New Roman" w:hAnsi="Times New Roman"/>
            <w:rPrChange w:id="8577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ALT+P</w:t>
        </w:r>
        <w:r w:rsidRPr="00D634F8">
          <w:rPr>
            <w:rFonts w:ascii="Times New Roman" w:hAnsi="Times New Roman" w:hint="eastAsia"/>
            <w:rPrChange w:id="8578" w:author="admin" w:date="2016-10-25T15:44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），使用</w:t>
        </w:r>
        <w:r w:rsidRPr="00D634F8">
          <w:rPr>
            <w:rFonts w:ascii="Times New Roman" w:hAnsi="Times New Roman"/>
            <w:rPrChange w:id="8579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键盘上下左右键</w:t>
        </w:r>
        <w:r w:rsidRPr="00D634F8">
          <w:rPr>
            <w:rFonts w:ascii="Times New Roman" w:hAnsi="Times New Roman" w:hint="eastAsia"/>
            <w:rPrChange w:id="8580" w:author="admin" w:date="2016-10-25T15:44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移动光标</w:t>
        </w:r>
        <w:r w:rsidRPr="00D634F8">
          <w:rPr>
            <w:rFonts w:ascii="Times New Roman" w:hAnsi="Times New Roman"/>
            <w:rPrChange w:id="8581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至字符粘贴处，</w:t>
        </w:r>
        <w:r w:rsidRPr="00D634F8">
          <w:rPr>
            <w:rFonts w:ascii="Times New Roman" w:hAnsi="Times New Roman" w:hint="eastAsia"/>
            <w:rPrChange w:id="8582" w:author="admin" w:date="2016-10-25T15:44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然后使用键盘</w:t>
        </w:r>
        <w:r w:rsidRPr="00D634F8">
          <w:rPr>
            <w:rFonts w:ascii="Times New Roman" w:hAnsi="Times New Roman"/>
            <w:rPrChange w:id="8583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lastRenderedPageBreak/>
          <w:t>ALT+P</w:t>
        </w:r>
        <w:r w:rsidRPr="00D634F8">
          <w:rPr>
            <w:rFonts w:ascii="Times New Roman" w:hAnsi="Times New Roman" w:hint="eastAsia"/>
            <w:rPrChange w:id="8584" w:author="admin" w:date="2016-10-25T15:44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快捷键粘贴字符；或者先</w:t>
        </w:r>
        <w:r w:rsidRPr="00D634F8">
          <w:rPr>
            <w:rFonts w:ascii="Times New Roman" w:hAnsi="Times New Roman"/>
            <w:rPrChange w:id="8585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单击</w:t>
        </w:r>
        <w:r w:rsidRPr="00D634F8">
          <w:rPr>
            <w:rFonts w:ascii="Times New Roman" w:hAnsi="Times New Roman"/>
            <w:rPrChange w:id="8586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ESC</w:t>
        </w:r>
        <w:r w:rsidRPr="00D634F8">
          <w:rPr>
            <w:rFonts w:ascii="Times New Roman" w:hAnsi="Times New Roman"/>
            <w:rPrChange w:id="8587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键，光标退出字符编辑区，然后使用键盘左右键选择</w:t>
        </w:r>
        <w:r w:rsidRPr="00D634F8">
          <w:rPr>
            <w:rFonts w:ascii="Times New Roman" w:hAnsi="Times New Roman"/>
            <w:rPrChange w:id="8588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Paste</w:t>
        </w:r>
        <w:r w:rsidRPr="00D634F8">
          <w:rPr>
            <w:rFonts w:ascii="Times New Roman" w:hAnsi="Times New Roman"/>
            <w:rPrChange w:id="8589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菜单，单击</w:t>
        </w:r>
        <w:r w:rsidRPr="00D634F8">
          <w:rPr>
            <w:rFonts w:ascii="Times New Roman" w:hAnsi="Times New Roman"/>
            <w:rPrChange w:id="8590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Pr="00D634F8">
          <w:rPr>
            <w:rFonts w:ascii="Times New Roman" w:hAnsi="Times New Roman"/>
            <w:rPrChange w:id="8591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键确认</w:t>
        </w:r>
        <w:r w:rsidRPr="00D634F8">
          <w:rPr>
            <w:rFonts w:ascii="Times New Roman" w:hAnsi="Times New Roman" w:hint="eastAsia"/>
            <w:rPrChange w:id="8592" w:author="admin" w:date="2016-10-25T15:44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粘贴</w:t>
        </w:r>
        <w:r w:rsidRPr="00D634F8">
          <w:rPr>
            <w:rFonts w:ascii="Times New Roman" w:hAnsi="Times New Roman"/>
            <w:rPrChange w:id="8593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字符</w:t>
        </w:r>
      </w:ins>
      <w:ins w:id="8594" w:author="admin" w:date="2016-10-26T09:21:00Z">
        <w:r w:rsidR="00805025">
          <w:rPr>
            <w:rFonts w:ascii="Times New Roman" w:hAnsi="Times New Roman" w:hint="eastAsia"/>
          </w:rPr>
          <w:t>；</w:t>
        </w:r>
      </w:ins>
    </w:p>
    <w:p w:rsidR="00EC62FF" w:rsidRDefault="00D634F8" w:rsidP="00EC62FF">
      <w:pPr>
        <w:spacing w:before="0" w:after="0" w:line="360" w:lineRule="auto"/>
        <w:ind w:left="1368" w:firstLineChars="200" w:firstLine="420"/>
        <w:rPr>
          <w:ins w:id="8595" w:author="admin" w:date="2016-10-25T15:19:00Z"/>
          <w:rFonts w:ascii="Times New Roman" w:hAnsi="Times New Roman"/>
          <w:rPrChange w:id="8596" w:author="admin" w:date="2016-10-25T15:44:00Z">
            <w:rPr>
              <w:ins w:id="8597" w:author="admin" w:date="2016-10-25T15:19:00Z"/>
              <w:rFonts w:ascii="宋体" w:hAnsi="宋体"/>
            </w:rPr>
          </w:rPrChange>
        </w:rPr>
        <w:pPrChange w:id="8598" w:author="admin" w:date="2016-10-31T16:23:00Z">
          <w:pPr>
            <w:ind w:leftChars="501" w:left="1368" w:hangingChars="150" w:hanging="316"/>
          </w:pPr>
        </w:pPrChange>
      </w:pPr>
      <w:ins w:id="8599" w:author="admin" w:date="2016-10-25T15:19:00Z">
        <w:r w:rsidRPr="00D634F8">
          <w:rPr>
            <w:rFonts w:ascii="Times New Roman" w:hAnsi="Times New Roman" w:hint="eastAsia"/>
            <w:rPrChange w:id="8600" w:author="admin" w:date="2016-10-25T15:44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⑶剪切（</w:t>
        </w:r>
        <w:r w:rsidRPr="00D634F8">
          <w:rPr>
            <w:rFonts w:ascii="Times New Roman" w:hAnsi="Times New Roman"/>
            <w:rPrChange w:id="8601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ALT+T</w:t>
        </w:r>
        <w:r w:rsidRPr="00D634F8">
          <w:rPr>
            <w:rFonts w:ascii="Times New Roman" w:hAnsi="Times New Roman" w:hint="eastAsia"/>
            <w:rPrChange w:id="8602" w:author="admin" w:date="2016-10-25T15:44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），使用键盘</w:t>
        </w:r>
        <w:r w:rsidRPr="00D634F8">
          <w:rPr>
            <w:rFonts w:ascii="Times New Roman" w:hAnsi="Times New Roman"/>
            <w:rPrChange w:id="8603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Shift</w:t>
        </w:r>
        <w:r w:rsidRPr="00D634F8">
          <w:rPr>
            <w:rFonts w:ascii="Times New Roman" w:hAnsi="Times New Roman" w:hint="eastAsia"/>
            <w:rPrChange w:id="8604" w:author="admin" w:date="2016-10-25T15:44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</w:t>
        </w:r>
        <w:r w:rsidRPr="00D634F8">
          <w:rPr>
            <w:rFonts w:ascii="Times New Roman" w:hAnsi="Times New Roman"/>
            <w:rPrChange w:id="8605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+</w:t>
        </w:r>
        <w:r w:rsidRPr="00D634F8">
          <w:rPr>
            <w:rFonts w:ascii="Times New Roman" w:hAnsi="Times New Roman" w:hint="eastAsia"/>
            <w:rPrChange w:id="8606" w:author="admin" w:date="2016-10-25T15:44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左右键选择需要剪切字符，然后使用键盘</w:t>
        </w:r>
        <w:r w:rsidRPr="00D634F8">
          <w:rPr>
            <w:rFonts w:ascii="Times New Roman" w:hAnsi="Times New Roman"/>
            <w:rPrChange w:id="8607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ALT+T</w:t>
        </w:r>
        <w:r w:rsidRPr="00D634F8">
          <w:rPr>
            <w:rFonts w:ascii="Times New Roman" w:hAnsi="Times New Roman" w:hint="eastAsia"/>
            <w:rPrChange w:id="8608" w:author="admin" w:date="2016-10-25T15:44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快捷键剪切选中字符；或者先</w:t>
        </w:r>
        <w:r w:rsidRPr="00D634F8">
          <w:rPr>
            <w:rFonts w:ascii="Times New Roman" w:hAnsi="Times New Roman"/>
            <w:rPrChange w:id="8609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单击</w:t>
        </w:r>
        <w:r w:rsidRPr="00D634F8">
          <w:rPr>
            <w:rFonts w:ascii="Times New Roman" w:hAnsi="Times New Roman"/>
            <w:rPrChange w:id="8610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ESC</w:t>
        </w:r>
        <w:r w:rsidRPr="00D634F8">
          <w:rPr>
            <w:rFonts w:ascii="Times New Roman" w:hAnsi="Times New Roman"/>
            <w:rPrChange w:id="8611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键，光标退出字符编辑区，然后使用键盘左右键选择</w:t>
        </w:r>
        <w:r w:rsidRPr="00D634F8">
          <w:rPr>
            <w:rFonts w:ascii="Times New Roman" w:hAnsi="Times New Roman"/>
            <w:rPrChange w:id="8612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Cut</w:t>
        </w:r>
        <w:r w:rsidRPr="00D634F8">
          <w:rPr>
            <w:rFonts w:ascii="Times New Roman" w:hAnsi="Times New Roman"/>
            <w:rPrChange w:id="8613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菜单，单击</w:t>
        </w:r>
        <w:r w:rsidRPr="00D634F8">
          <w:rPr>
            <w:rFonts w:ascii="Times New Roman" w:hAnsi="Times New Roman"/>
            <w:rPrChange w:id="8614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Pr="00D634F8">
          <w:rPr>
            <w:rFonts w:ascii="Times New Roman" w:hAnsi="Times New Roman"/>
            <w:rPrChange w:id="8615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键确认</w:t>
        </w:r>
        <w:r w:rsidRPr="00D634F8">
          <w:rPr>
            <w:rFonts w:ascii="Times New Roman" w:hAnsi="Times New Roman" w:hint="eastAsia"/>
            <w:rPrChange w:id="8616" w:author="admin" w:date="2016-10-25T15:44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剪切</w:t>
        </w:r>
        <w:r w:rsidRPr="00D634F8">
          <w:rPr>
            <w:rFonts w:ascii="Times New Roman" w:hAnsi="Times New Roman"/>
            <w:rPrChange w:id="8617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选中字符</w:t>
        </w:r>
      </w:ins>
      <w:ins w:id="8618" w:author="admin" w:date="2016-10-26T09:21:00Z">
        <w:r w:rsidR="00805025">
          <w:rPr>
            <w:rFonts w:ascii="Times New Roman" w:hAnsi="Times New Roman" w:hint="eastAsia"/>
          </w:rPr>
          <w:t>；</w:t>
        </w:r>
      </w:ins>
    </w:p>
    <w:p w:rsidR="00EC62FF" w:rsidRDefault="00D634F8" w:rsidP="00EC62FF">
      <w:pPr>
        <w:spacing w:before="0" w:after="0" w:line="360" w:lineRule="auto"/>
        <w:ind w:left="1368" w:firstLineChars="200" w:firstLine="420"/>
        <w:rPr>
          <w:ins w:id="8619" w:author="admin" w:date="2016-10-25T15:19:00Z"/>
          <w:rFonts w:ascii="Times New Roman" w:hAnsi="Times New Roman"/>
          <w:rPrChange w:id="8620" w:author="admin" w:date="2016-10-25T15:44:00Z">
            <w:rPr>
              <w:ins w:id="8621" w:author="admin" w:date="2016-10-25T15:19:00Z"/>
              <w:rFonts w:ascii="宋体" w:hAnsi="宋体"/>
            </w:rPr>
          </w:rPrChange>
        </w:rPr>
        <w:pPrChange w:id="8622" w:author="admin" w:date="2016-10-31T16:23:00Z">
          <w:pPr>
            <w:ind w:leftChars="501" w:left="1368" w:hangingChars="150" w:hanging="316"/>
          </w:pPr>
        </w:pPrChange>
      </w:pPr>
      <w:ins w:id="8623" w:author="admin" w:date="2016-10-25T15:19:00Z">
        <w:r w:rsidRPr="00D634F8">
          <w:rPr>
            <w:rFonts w:ascii="Times New Roman" w:hAnsi="Times New Roman" w:hint="eastAsia"/>
            <w:rPrChange w:id="8624" w:author="admin" w:date="2016-10-25T15:44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⑷复制（</w:t>
        </w:r>
        <w:r w:rsidRPr="00D634F8">
          <w:rPr>
            <w:rFonts w:ascii="Times New Roman" w:hAnsi="Times New Roman"/>
            <w:rPrChange w:id="8625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ALT+C</w:t>
        </w:r>
        <w:r w:rsidRPr="00D634F8">
          <w:rPr>
            <w:rFonts w:ascii="Times New Roman" w:hAnsi="Times New Roman" w:hint="eastAsia"/>
            <w:rPrChange w:id="8626" w:author="admin" w:date="2016-10-25T15:44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），使用键盘</w:t>
        </w:r>
        <w:r w:rsidRPr="00D634F8">
          <w:rPr>
            <w:rFonts w:ascii="Times New Roman" w:hAnsi="Times New Roman"/>
            <w:rPrChange w:id="8627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Shift</w:t>
        </w:r>
        <w:r w:rsidRPr="00D634F8">
          <w:rPr>
            <w:rFonts w:ascii="Times New Roman" w:hAnsi="Times New Roman" w:hint="eastAsia"/>
            <w:rPrChange w:id="8628" w:author="admin" w:date="2016-10-25T15:44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</w:t>
        </w:r>
        <w:r w:rsidRPr="00D634F8">
          <w:rPr>
            <w:rFonts w:ascii="Times New Roman" w:hAnsi="Times New Roman"/>
            <w:rPrChange w:id="8629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+</w:t>
        </w:r>
        <w:r w:rsidRPr="00D634F8">
          <w:rPr>
            <w:rFonts w:ascii="Times New Roman" w:hAnsi="Times New Roman" w:hint="eastAsia"/>
            <w:rPrChange w:id="8630" w:author="admin" w:date="2016-10-25T15:44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左右键选择需要复制字符，然后使用键盘</w:t>
        </w:r>
        <w:r w:rsidRPr="00D634F8">
          <w:rPr>
            <w:rFonts w:ascii="Times New Roman" w:hAnsi="Times New Roman"/>
            <w:rPrChange w:id="8631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ALT+C</w:t>
        </w:r>
        <w:r w:rsidRPr="00D634F8">
          <w:rPr>
            <w:rFonts w:ascii="Times New Roman" w:hAnsi="Times New Roman" w:hint="eastAsia"/>
            <w:rPrChange w:id="8632" w:author="admin" w:date="2016-10-25T15:44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快捷键复制选中字符；或者先</w:t>
        </w:r>
        <w:r w:rsidRPr="00D634F8">
          <w:rPr>
            <w:rFonts w:ascii="Times New Roman" w:hAnsi="Times New Roman"/>
            <w:rPrChange w:id="8633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单击键盘</w:t>
        </w:r>
        <w:r w:rsidRPr="00D634F8">
          <w:rPr>
            <w:rFonts w:ascii="Times New Roman" w:hAnsi="Times New Roman"/>
            <w:rPrChange w:id="8634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ESC</w:t>
        </w:r>
        <w:r w:rsidRPr="00D634F8">
          <w:rPr>
            <w:rFonts w:ascii="Times New Roman" w:hAnsi="Times New Roman"/>
            <w:rPrChange w:id="8635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键，光标退出字符编辑区，然后使用键盘左右键选择</w:t>
        </w:r>
        <w:r w:rsidRPr="00D634F8">
          <w:rPr>
            <w:rFonts w:ascii="Times New Roman" w:hAnsi="Times New Roman"/>
            <w:rPrChange w:id="8636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Copy</w:t>
        </w:r>
        <w:r w:rsidRPr="00D634F8">
          <w:rPr>
            <w:rFonts w:ascii="Times New Roman" w:hAnsi="Times New Roman"/>
            <w:rPrChange w:id="8637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菜单，单击</w:t>
        </w:r>
        <w:r w:rsidRPr="00D634F8">
          <w:rPr>
            <w:rFonts w:ascii="Times New Roman" w:hAnsi="Times New Roman"/>
            <w:rPrChange w:id="8638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Pr="00D634F8">
          <w:rPr>
            <w:rFonts w:ascii="Times New Roman" w:hAnsi="Times New Roman"/>
            <w:rPrChange w:id="8639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键确认</w:t>
        </w:r>
        <w:r w:rsidRPr="00D634F8">
          <w:rPr>
            <w:rFonts w:ascii="Times New Roman" w:hAnsi="Times New Roman" w:hint="eastAsia"/>
            <w:rPrChange w:id="8640" w:author="admin" w:date="2016-10-25T15:44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复制</w:t>
        </w:r>
        <w:r w:rsidRPr="00D634F8">
          <w:rPr>
            <w:rFonts w:ascii="Times New Roman" w:hAnsi="Times New Roman"/>
            <w:rPrChange w:id="8641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选中字符</w:t>
        </w:r>
      </w:ins>
      <w:ins w:id="8642" w:author="admin" w:date="2016-10-26T09:21:00Z">
        <w:r w:rsidR="00805025">
          <w:rPr>
            <w:rFonts w:ascii="Times New Roman" w:hAnsi="Times New Roman" w:hint="eastAsia"/>
          </w:rPr>
          <w:t>；</w:t>
        </w:r>
      </w:ins>
    </w:p>
    <w:p w:rsidR="00EC62FF" w:rsidRDefault="00D634F8" w:rsidP="00EC62FF">
      <w:pPr>
        <w:spacing w:before="0" w:after="0" w:line="360" w:lineRule="auto"/>
        <w:ind w:left="1368" w:firstLineChars="200" w:firstLine="420"/>
        <w:rPr>
          <w:ins w:id="8643" w:author="admin" w:date="2016-10-25T15:19:00Z"/>
          <w:rFonts w:ascii="Times New Roman" w:hAnsi="Times New Roman"/>
          <w:rPrChange w:id="8644" w:author="admin" w:date="2016-10-25T15:44:00Z">
            <w:rPr>
              <w:ins w:id="8645" w:author="admin" w:date="2016-10-25T15:19:00Z"/>
              <w:rFonts w:ascii="宋体" w:hAnsi="宋体"/>
            </w:rPr>
          </w:rPrChange>
        </w:rPr>
        <w:pPrChange w:id="8646" w:author="admin" w:date="2016-10-31T16:23:00Z">
          <w:pPr>
            <w:ind w:leftChars="501" w:left="1368" w:hangingChars="150" w:hanging="316"/>
          </w:pPr>
        </w:pPrChange>
      </w:pPr>
      <w:ins w:id="8647" w:author="admin" w:date="2016-10-25T15:19:00Z">
        <w:r w:rsidRPr="00D634F8">
          <w:rPr>
            <w:rFonts w:ascii="Times New Roman" w:hAnsi="Times New Roman" w:hint="eastAsia"/>
            <w:rPrChange w:id="8648" w:author="admin" w:date="2016-10-25T15:44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⑸取消操作（</w:t>
        </w:r>
        <w:r w:rsidRPr="00D634F8">
          <w:rPr>
            <w:rFonts w:ascii="Times New Roman" w:hAnsi="Times New Roman"/>
            <w:rPrChange w:id="8649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ALT+U</w:t>
        </w:r>
        <w:r w:rsidRPr="00D634F8">
          <w:rPr>
            <w:rFonts w:ascii="Times New Roman" w:hAnsi="Times New Roman" w:hint="eastAsia"/>
            <w:rPrChange w:id="8650" w:author="admin" w:date="2016-10-25T15:44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），若</w:t>
        </w:r>
        <w:r w:rsidRPr="00D634F8">
          <w:rPr>
            <w:rFonts w:ascii="Times New Roman" w:hAnsi="Times New Roman"/>
            <w:rPrChange w:id="8651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光标在</w:t>
        </w:r>
        <w:r w:rsidRPr="00D634F8">
          <w:rPr>
            <w:rFonts w:ascii="Times New Roman" w:hAnsi="Times New Roman" w:hint="eastAsia"/>
            <w:rPrChange w:id="8652" w:author="admin" w:date="2016-10-25T15:44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⑴字符编辑区，</w:t>
        </w:r>
        <w:r w:rsidRPr="00D634F8">
          <w:rPr>
            <w:rFonts w:ascii="Times New Roman" w:hAnsi="Times New Roman"/>
            <w:rPrChange w:id="8653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单击键盘</w:t>
        </w:r>
        <w:r w:rsidRPr="00D634F8">
          <w:rPr>
            <w:rFonts w:ascii="Times New Roman" w:hAnsi="Times New Roman"/>
            <w:rPrChange w:id="8654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ESC</w:t>
        </w:r>
        <w:r w:rsidRPr="00D634F8">
          <w:rPr>
            <w:rFonts w:ascii="Times New Roman" w:hAnsi="Times New Roman"/>
            <w:rPrChange w:id="8655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键</w:t>
        </w:r>
        <w:r w:rsidRPr="00D634F8">
          <w:rPr>
            <w:rFonts w:ascii="Times New Roman" w:hAnsi="Times New Roman" w:hint="eastAsia"/>
            <w:rPrChange w:id="8656" w:author="admin" w:date="2016-10-25T15:44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，</w:t>
        </w:r>
        <w:r w:rsidRPr="00D634F8">
          <w:rPr>
            <w:rFonts w:ascii="Times New Roman" w:hAnsi="Times New Roman"/>
            <w:rPrChange w:id="8657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光标切换至</w:t>
        </w:r>
        <w:r w:rsidRPr="00D634F8">
          <w:rPr>
            <w:rFonts w:ascii="Times New Roman" w:hAnsi="Times New Roman"/>
            <w:rPrChange w:id="8658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Undo</w:t>
        </w:r>
        <w:r w:rsidRPr="00D634F8">
          <w:rPr>
            <w:rFonts w:ascii="Times New Roman" w:hAnsi="Times New Roman"/>
            <w:rPrChange w:id="8659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菜单</w:t>
        </w:r>
        <w:r w:rsidRPr="00D634F8">
          <w:rPr>
            <w:rFonts w:ascii="Times New Roman" w:hAnsi="Times New Roman" w:hint="eastAsia"/>
            <w:rPrChange w:id="8660" w:author="admin" w:date="2016-10-25T15:44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，</w:t>
        </w:r>
        <w:r w:rsidRPr="00D634F8">
          <w:rPr>
            <w:rFonts w:ascii="Times New Roman" w:hAnsi="Times New Roman"/>
            <w:rPrChange w:id="8661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否则使用键盘</w:t>
        </w:r>
        <w:r w:rsidRPr="00D634F8">
          <w:rPr>
            <w:rFonts w:ascii="Times New Roman" w:hAnsi="Times New Roman" w:hint="eastAsia"/>
            <w:rPrChange w:id="8662" w:author="admin" w:date="2016-10-25T15:44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左右键选中</w:t>
        </w:r>
        <w:r w:rsidRPr="00D634F8">
          <w:rPr>
            <w:rFonts w:ascii="Times New Roman" w:hAnsi="Times New Roman"/>
            <w:rPrChange w:id="8663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Undo</w:t>
        </w:r>
        <w:r w:rsidRPr="00D634F8">
          <w:rPr>
            <w:rFonts w:ascii="Times New Roman" w:hAnsi="Times New Roman" w:hint="eastAsia"/>
            <w:rPrChange w:id="8664" w:author="admin" w:date="2016-10-25T15:44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菜单，然后</w:t>
        </w:r>
        <w:r w:rsidRPr="00D634F8">
          <w:rPr>
            <w:rFonts w:ascii="Times New Roman" w:hAnsi="Times New Roman"/>
            <w:rPrChange w:id="8665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单击</w:t>
        </w:r>
        <w:r w:rsidRPr="00D634F8">
          <w:rPr>
            <w:rFonts w:ascii="Times New Roman" w:hAnsi="Times New Roman"/>
            <w:rPrChange w:id="8666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Pr="00D634F8">
          <w:rPr>
            <w:rFonts w:ascii="Times New Roman" w:hAnsi="Times New Roman"/>
            <w:rPrChange w:id="8667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键确认</w:t>
        </w:r>
        <w:r w:rsidRPr="00D634F8">
          <w:rPr>
            <w:rFonts w:ascii="Times New Roman" w:hAnsi="Times New Roman" w:hint="eastAsia"/>
            <w:rPrChange w:id="8668" w:author="admin" w:date="2016-10-25T15:44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；或使用键盘</w:t>
        </w:r>
        <w:r w:rsidRPr="00D634F8">
          <w:rPr>
            <w:rFonts w:ascii="Times New Roman" w:hAnsi="Times New Roman"/>
            <w:rPrChange w:id="8669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ALT+U</w:t>
        </w:r>
        <w:r w:rsidRPr="00D634F8">
          <w:rPr>
            <w:rFonts w:ascii="Times New Roman" w:hAnsi="Times New Roman" w:hint="eastAsia"/>
            <w:rPrChange w:id="8670" w:author="admin" w:date="2016-10-25T15:44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快捷键取消</w:t>
        </w:r>
        <w:r w:rsidRPr="00D634F8">
          <w:rPr>
            <w:rFonts w:ascii="Times New Roman" w:hAnsi="Times New Roman"/>
            <w:rPrChange w:id="8671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操作</w:t>
        </w:r>
      </w:ins>
      <w:ins w:id="8672" w:author="admin" w:date="2016-10-26T09:21:00Z">
        <w:r w:rsidR="00805025">
          <w:rPr>
            <w:rFonts w:ascii="Times New Roman" w:hAnsi="Times New Roman" w:hint="eastAsia"/>
          </w:rPr>
          <w:t>；</w:t>
        </w:r>
      </w:ins>
    </w:p>
    <w:p w:rsidR="00EC62FF" w:rsidRDefault="00D634F8" w:rsidP="00EC62FF">
      <w:pPr>
        <w:spacing w:before="0" w:after="0" w:line="360" w:lineRule="auto"/>
        <w:ind w:left="1368" w:firstLineChars="200" w:firstLine="420"/>
        <w:rPr>
          <w:ins w:id="8673" w:author="admin" w:date="2016-10-25T15:19:00Z"/>
          <w:rFonts w:ascii="Times New Roman" w:hAnsi="Times New Roman"/>
          <w:rPrChange w:id="8674" w:author="admin" w:date="2016-10-25T15:44:00Z">
            <w:rPr>
              <w:ins w:id="8675" w:author="admin" w:date="2016-10-25T15:19:00Z"/>
              <w:rFonts w:ascii="宋体" w:hAnsi="宋体"/>
            </w:rPr>
          </w:rPrChange>
        </w:rPr>
        <w:pPrChange w:id="8676" w:author="admin" w:date="2016-10-31T16:23:00Z">
          <w:pPr>
            <w:ind w:leftChars="501" w:left="1368" w:hangingChars="150" w:hanging="316"/>
          </w:pPr>
        </w:pPrChange>
      </w:pPr>
      <w:ins w:id="8677" w:author="admin" w:date="2016-10-25T15:19:00Z">
        <w:r w:rsidRPr="00D634F8">
          <w:rPr>
            <w:rFonts w:ascii="Times New Roman" w:hAnsi="Times New Roman" w:hint="eastAsia"/>
            <w:rPrChange w:id="8678" w:author="admin" w:date="2016-10-25T15:44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⑹保存新建</w:t>
        </w:r>
        <w:r w:rsidRPr="00D634F8">
          <w:rPr>
            <w:rFonts w:ascii="Times New Roman" w:hAnsi="Times New Roman"/>
            <w:rPrChange w:id="8679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文件</w:t>
        </w:r>
        <w:r w:rsidRPr="00D634F8">
          <w:rPr>
            <w:rFonts w:ascii="Times New Roman" w:hAnsi="Times New Roman" w:hint="eastAsia"/>
            <w:rPrChange w:id="8680" w:author="admin" w:date="2016-10-25T15:44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（</w:t>
        </w:r>
        <w:r w:rsidRPr="00D634F8">
          <w:rPr>
            <w:rFonts w:ascii="Times New Roman" w:hAnsi="Times New Roman"/>
            <w:rPrChange w:id="8681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ALT+S</w:t>
        </w:r>
        <w:r w:rsidRPr="00D634F8">
          <w:rPr>
            <w:rFonts w:ascii="Times New Roman" w:hAnsi="Times New Roman" w:hint="eastAsia"/>
            <w:rPrChange w:id="8682" w:author="admin" w:date="2016-10-25T15:44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），若</w:t>
        </w:r>
        <w:r w:rsidRPr="00D634F8">
          <w:rPr>
            <w:rFonts w:ascii="Times New Roman" w:hAnsi="Times New Roman"/>
            <w:rPrChange w:id="8683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光标在</w:t>
        </w:r>
        <w:r w:rsidRPr="00D634F8">
          <w:rPr>
            <w:rFonts w:ascii="Times New Roman" w:hAnsi="Times New Roman" w:hint="eastAsia"/>
            <w:rPrChange w:id="8684" w:author="admin" w:date="2016-10-25T15:44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⑴字符编辑区，</w:t>
        </w:r>
        <w:r w:rsidRPr="00D634F8">
          <w:rPr>
            <w:rFonts w:ascii="Times New Roman" w:hAnsi="Times New Roman"/>
            <w:rPrChange w:id="8685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单击键盘</w:t>
        </w:r>
        <w:r w:rsidRPr="00D634F8">
          <w:rPr>
            <w:rFonts w:ascii="Times New Roman" w:hAnsi="Times New Roman"/>
            <w:rPrChange w:id="8686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ESC</w:t>
        </w:r>
        <w:r w:rsidRPr="00D634F8">
          <w:rPr>
            <w:rFonts w:ascii="Times New Roman" w:hAnsi="Times New Roman"/>
            <w:rPrChange w:id="8687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键</w:t>
        </w:r>
        <w:r w:rsidRPr="00D634F8">
          <w:rPr>
            <w:rFonts w:ascii="Times New Roman" w:hAnsi="Times New Roman" w:hint="eastAsia"/>
            <w:rPrChange w:id="8688" w:author="admin" w:date="2016-10-25T15:44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，</w:t>
        </w:r>
        <w:r w:rsidRPr="00D634F8">
          <w:rPr>
            <w:rFonts w:ascii="Times New Roman" w:hAnsi="Times New Roman"/>
            <w:rPrChange w:id="8689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光标切换至</w:t>
        </w:r>
        <w:r w:rsidRPr="00D634F8">
          <w:rPr>
            <w:rFonts w:ascii="Times New Roman" w:hAnsi="Times New Roman"/>
            <w:rPrChange w:id="8690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Undo</w:t>
        </w:r>
        <w:r w:rsidRPr="00D634F8">
          <w:rPr>
            <w:rFonts w:ascii="Times New Roman" w:hAnsi="Times New Roman"/>
            <w:rPrChange w:id="8691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菜单</w:t>
        </w:r>
        <w:r w:rsidRPr="00D634F8">
          <w:rPr>
            <w:rFonts w:ascii="Times New Roman" w:hAnsi="Times New Roman" w:hint="eastAsia"/>
            <w:rPrChange w:id="8692" w:author="admin" w:date="2016-10-25T15:44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，然后</w:t>
        </w:r>
        <w:r w:rsidRPr="00D634F8">
          <w:rPr>
            <w:rFonts w:ascii="Times New Roman" w:hAnsi="Times New Roman"/>
            <w:rPrChange w:id="8693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使用键盘</w:t>
        </w:r>
        <w:r w:rsidRPr="00D634F8">
          <w:rPr>
            <w:rFonts w:ascii="Times New Roman" w:hAnsi="Times New Roman" w:hint="eastAsia"/>
            <w:rPrChange w:id="8694" w:author="admin" w:date="2016-10-25T15:44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左右键选中</w:t>
        </w:r>
        <w:r w:rsidRPr="00D634F8">
          <w:rPr>
            <w:rFonts w:ascii="Times New Roman" w:hAnsi="Times New Roman"/>
            <w:rPrChange w:id="8695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Save</w:t>
        </w:r>
        <w:r w:rsidRPr="00D634F8">
          <w:rPr>
            <w:rFonts w:ascii="Times New Roman" w:hAnsi="Times New Roman" w:hint="eastAsia"/>
            <w:rPrChange w:id="8696" w:author="admin" w:date="2016-10-25T15:44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菜单，然后</w:t>
        </w:r>
        <w:r w:rsidRPr="00D634F8">
          <w:rPr>
            <w:rFonts w:ascii="Times New Roman" w:hAnsi="Times New Roman"/>
            <w:rPrChange w:id="8697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单击</w:t>
        </w:r>
        <w:r w:rsidRPr="00D634F8">
          <w:rPr>
            <w:rFonts w:ascii="Times New Roman" w:hAnsi="Times New Roman"/>
            <w:rPrChange w:id="8698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Pr="00D634F8">
          <w:rPr>
            <w:rFonts w:ascii="Times New Roman" w:hAnsi="Times New Roman"/>
            <w:rPrChange w:id="8699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键确认</w:t>
        </w:r>
        <w:r w:rsidRPr="00D634F8">
          <w:rPr>
            <w:rFonts w:ascii="Times New Roman" w:hAnsi="Times New Roman" w:hint="eastAsia"/>
            <w:rPrChange w:id="8700" w:author="admin" w:date="2016-10-25T15:44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；或使用键盘</w:t>
        </w:r>
        <w:r w:rsidRPr="00D634F8">
          <w:rPr>
            <w:rFonts w:ascii="Times New Roman" w:hAnsi="Times New Roman"/>
            <w:rPrChange w:id="8701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ALT+S</w:t>
        </w:r>
        <w:r w:rsidRPr="00D634F8">
          <w:rPr>
            <w:rFonts w:ascii="Times New Roman" w:hAnsi="Times New Roman" w:hint="eastAsia"/>
            <w:rPrChange w:id="8702" w:author="admin" w:date="2016-10-25T15:44:00Z">
              <w:rPr>
                <w:rFonts w:ascii="Times New Roman" w:hAnsi="Times New Roman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快捷键保存文件</w:t>
        </w:r>
      </w:ins>
      <w:ins w:id="8703" w:author="admin" w:date="2016-10-26T09:21:00Z">
        <w:r w:rsidR="00805025">
          <w:rPr>
            <w:rFonts w:ascii="Times New Roman" w:hAnsi="Times New Roman" w:hint="eastAsia"/>
          </w:rPr>
          <w:t>；</w:t>
        </w:r>
      </w:ins>
    </w:p>
    <w:p w:rsidR="00EC62FF" w:rsidRDefault="00D634F8" w:rsidP="00EC62FF">
      <w:pPr>
        <w:spacing w:before="0" w:after="0" w:line="360" w:lineRule="auto"/>
        <w:ind w:left="1368" w:firstLineChars="200" w:firstLine="420"/>
        <w:rPr>
          <w:ins w:id="8704" w:author="admin" w:date="2016-10-25T15:19:00Z"/>
          <w:rFonts w:ascii="Times New Roman" w:hAnsi="Times New Roman"/>
          <w:rPrChange w:id="8705" w:author="admin" w:date="2016-10-25T15:44:00Z">
            <w:rPr>
              <w:ins w:id="8706" w:author="admin" w:date="2016-10-25T15:19:00Z"/>
              <w:rFonts w:ascii="宋体" w:hAnsi="宋体"/>
            </w:rPr>
          </w:rPrChange>
        </w:rPr>
        <w:pPrChange w:id="8707" w:author="admin" w:date="2016-10-31T16:23:00Z">
          <w:pPr>
            <w:ind w:leftChars="501" w:left="1368" w:hangingChars="150" w:hanging="316"/>
          </w:pPr>
        </w:pPrChange>
      </w:pPr>
      <w:ins w:id="8708" w:author="admin" w:date="2016-10-25T15:19:00Z">
        <w:r w:rsidRPr="00D634F8">
          <w:rPr>
            <w:rFonts w:ascii="Times New Roman" w:hAnsi="Times New Roman" w:hint="eastAsia"/>
            <w:rPrChange w:id="8709" w:author="admin" w:date="2016-10-25T15:44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⑺取消新建</w:t>
        </w:r>
        <w:r w:rsidRPr="00D634F8">
          <w:rPr>
            <w:rFonts w:ascii="Times New Roman" w:hAnsi="Times New Roman"/>
            <w:rPrChange w:id="8710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文件</w:t>
        </w:r>
        <w:r w:rsidRPr="00D634F8">
          <w:rPr>
            <w:rFonts w:ascii="Times New Roman" w:hAnsi="Times New Roman" w:hint="eastAsia"/>
            <w:rPrChange w:id="8711" w:author="admin" w:date="2016-10-25T15:44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（</w:t>
        </w:r>
        <w:r w:rsidRPr="00D634F8">
          <w:rPr>
            <w:rFonts w:ascii="Times New Roman" w:hAnsi="Times New Roman"/>
            <w:rPrChange w:id="8712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ALT+N</w:t>
        </w:r>
        <w:r w:rsidRPr="00D634F8">
          <w:rPr>
            <w:rFonts w:ascii="Times New Roman" w:hAnsi="Times New Roman" w:hint="eastAsia"/>
            <w:rPrChange w:id="8713" w:author="admin" w:date="2016-10-25T15:44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），若</w:t>
        </w:r>
        <w:r w:rsidRPr="00D634F8">
          <w:rPr>
            <w:rFonts w:ascii="Times New Roman" w:hAnsi="Times New Roman"/>
            <w:rPrChange w:id="8714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光标在</w:t>
        </w:r>
        <w:r w:rsidRPr="00D634F8">
          <w:rPr>
            <w:rFonts w:ascii="Times New Roman" w:hAnsi="Times New Roman" w:hint="eastAsia"/>
            <w:rPrChange w:id="8715" w:author="admin" w:date="2016-10-25T15:44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⑴字符编辑区，</w:t>
        </w:r>
        <w:r w:rsidRPr="00D634F8">
          <w:rPr>
            <w:rFonts w:ascii="Times New Roman" w:hAnsi="Times New Roman"/>
            <w:rPrChange w:id="8716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单击键盘</w:t>
        </w:r>
        <w:r w:rsidRPr="00D634F8">
          <w:rPr>
            <w:rFonts w:ascii="Times New Roman" w:hAnsi="Times New Roman"/>
            <w:rPrChange w:id="8717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ESC</w:t>
        </w:r>
        <w:r w:rsidRPr="00D634F8">
          <w:rPr>
            <w:rFonts w:ascii="Times New Roman" w:hAnsi="Times New Roman"/>
            <w:rPrChange w:id="8718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键</w:t>
        </w:r>
        <w:r w:rsidRPr="00D634F8">
          <w:rPr>
            <w:rFonts w:ascii="Times New Roman" w:hAnsi="Times New Roman" w:hint="eastAsia"/>
            <w:rPrChange w:id="8719" w:author="admin" w:date="2016-10-25T15:44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，</w:t>
        </w:r>
        <w:r w:rsidRPr="00D634F8">
          <w:rPr>
            <w:rFonts w:ascii="Times New Roman" w:hAnsi="Times New Roman"/>
            <w:rPrChange w:id="8720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光标切换至</w:t>
        </w:r>
        <w:r w:rsidRPr="00D634F8">
          <w:rPr>
            <w:rFonts w:ascii="Times New Roman" w:hAnsi="Times New Roman"/>
            <w:rPrChange w:id="8721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Undo</w:t>
        </w:r>
        <w:r w:rsidRPr="00D634F8">
          <w:rPr>
            <w:rFonts w:ascii="Times New Roman" w:hAnsi="Times New Roman"/>
            <w:rPrChange w:id="8722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菜单</w:t>
        </w:r>
        <w:r w:rsidRPr="00D634F8">
          <w:rPr>
            <w:rFonts w:ascii="Times New Roman" w:hAnsi="Times New Roman" w:hint="eastAsia"/>
            <w:rPrChange w:id="8723" w:author="admin" w:date="2016-10-25T15:44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，然后</w:t>
        </w:r>
        <w:r w:rsidRPr="00D634F8">
          <w:rPr>
            <w:rFonts w:ascii="Times New Roman" w:hAnsi="Times New Roman"/>
            <w:rPrChange w:id="8724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使用键盘</w:t>
        </w:r>
        <w:r w:rsidRPr="00D634F8">
          <w:rPr>
            <w:rFonts w:ascii="Times New Roman" w:hAnsi="Times New Roman" w:hint="eastAsia"/>
            <w:rPrChange w:id="8725" w:author="admin" w:date="2016-10-25T15:44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左右键选中</w:t>
        </w:r>
        <w:r w:rsidRPr="00D634F8">
          <w:rPr>
            <w:rFonts w:ascii="Times New Roman" w:hAnsi="Times New Roman"/>
            <w:rPrChange w:id="8726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Cancel</w:t>
        </w:r>
        <w:r w:rsidRPr="00D634F8">
          <w:rPr>
            <w:rFonts w:ascii="Times New Roman" w:hAnsi="Times New Roman" w:hint="eastAsia"/>
            <w:rPrChange w:id="8727" w:author="admin" w:date="2016-10-25T15:44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菜单，然后</w:t>
        </w:r>
        <w:r w:rsidRPr="00D634F8">
          <w:rPr>
            <w:rFonts w:ascii="Times New Roman" w:hAnsi="Times New Roman"/>
            <w:rPrChange w:id="8728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单击</w:t>
        </w:r>
        <w:r w:rsidRPr="00D634F8">
          <w:rPr>
            <w:rFonts w:ascii="Times New Roman" w:hAnsi="Times New Roman"/>
            <w:rPrChange w:id="8729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Pr="00D634F8">
          <w:rPr>
            <w:rFonts w:ascii="Times New Roman" w:hAnsi="Times New Roman"/>
            <w:rPrChange w:id="8730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键确认</w:t>
        </w:r>
        <w:r w:rsidRPr="00D634F8">
          <w:rPr>
            <w:rFonts w:ascii="Times New Roman" w:hAnsi="Times New Roman" w:hint="eastAsia"/>
            <w:rPrChange w:id="8731" w:author="admin" w:date="2016-10-25T15:44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；或使用键盘</w:t>
        </w:r>
        <w:r w:rsidRPr="00D634F8">
          <w:rPr>
            <w:rFonts w:ascii="Times New Roman" w:hAnsi="Times New Roman"/>
            <w:rPrChange w:id="8732" w:author="admin" w:date="2016-10-25T15:44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ALT+N</w:t>
        </w:r>
        <w:r w:rsidRPr="00D634F8">
          <w:rPr>
            <w:rFonts w:ascii="Times New Roman" w:hAnsi="Times New Roman" w:hint="eastAsia"/>
            <w:rPrChange w:id="8733" w:author="admin" w:date="2016-10-25T15:44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快捷键保存文件</w:t>
        </w:r>
      </w:ins>
      <w:ins w:id="8734" w:author="admin" w:date="2016-10-26T09:21:00Z">
        <w:r w:rsidR="00805025">
          <w:rPr>
            <w:rFonts w:ascii="Times New Roman" w:hAnsi="Times New Roman" w:hint="eastAsia"/>
          </w:rPr>
          <w:t>；</w:t>
        </w:r>
      </w:ins>
    </w:p>
    <w:p w:rsidR="00EC62FF" w:rsidRDefault="009601CD" w:rsidP="007111D4">
      <w:pPr>
        <w:widowControl/>
        <w:spacing w:beforeLines="50" w:after="0" w:line="360" w:lineRule="auto"/>
        <w:jc w:val="center"/>
        <w:rPr>
          <w:ins w:id="8735" w:author="admin" w:date="2016-10-25T15:19:00Z"/>
          <w:kern w:val="0"/>
          <w:sz w:val="24"/>
          <w:szCs w:val="24"/>
          <w:rPrChange w:id="8736" w:author="admin" w:date="2016-10-27T16:03:00Z">
            <w:rPr>
              <w:ins w:id="8737" w:author="admin" w:date="2016-10-25T15:19:00Z"/>
            </w:rPr>
          </w:rPrChange>
        </w:rPr>
        <w:pPrChange w:id="8738" w:author="admin" w:date="2016-10-31T15:42:00Z">
          <w:pPr>
            <w:jc w:val="center"/>
          </w:pPr>
        </w:pPrChange>
      </w:pPr>
      <w:ins w:id="8739" w:author="admin" w:date="2016-10-25T15:19:00Z">
        <w:r w:rsidRPr="006745B2">
          <w:rPr>
            <w:kern w:val="0"/>
            <w:sz w:val="24"/>
            <w:szCs w:val="24"/>
            <w:rPrChange w:id="8740" w:author="admin" w:date="2016-10-27T16:03:00Z">
              <w:rPr>
                <w:kern w:val="0"/>
                <w:sz w:val="24"/>
                <w:szCs w:val="24"/>
              </w:rPr>
            </w:rPrChange>
          </w:rPr>
          <w:object w:dxaOrig="8833" w:dyaOrig="3850">
            <v:shape id="_x0000_i1049" type="#_x0000_t75" style="width:294pt;height:183.8pt" o:ole="">
              <v:imagedata r:id="rId352" o:title="" cropleft="9886f" cropright="9879f"/>
            </v:shape>
            <o:OLEObject Type="Embed" ProgID="Visio.Drawing.11" ShapeID="_x0000_i1049" DrawAspect="Content" ObjectID="_1539436283" r:id="rId353"/>
          </w:object>
        </w:r>
      </w:ins>
    </w:p>
    <w:p w:rsidR="00EC62FF" w:rsidRDefault="00D634F8" w:rsidP="007111D4">
      <w:pPr>
        <w:pStyle w:val="af5"/>
        <w:spacing w:afterLines="50"/>
        <w:rPr>
          <w:ins w:id="8741" w:author="admin" w:date="2016-10-25T15:19:00Z"/>
          <w:rPrChange w:id="8742" w:author="admin" w:date="2016-10-26T10:55:00Z">
            <w:rPr>
              <w:ins w:id="8743" w:author="admin" w:date="2016-10-25T15:19:00Z"/>
            </w:rPr>
          </w:rPrChange>
        </w:rPr>
        <w:pPrChange w:id="8744" w:author="admin" w:date="2016-10-31T15:42:00Z">
          <w:pPr>
            <w:jc w:val="center"/>
          </w:pPr>
        </w:pPrChange>
      </w:pPr>
      <w:bookmarkStart w:id="8745" w:name="_Ref460502645"/>
      <w:ins w:id="8746" w:author="admin" w:date="2016-10-25T15:19:00Z">
        <w:r w:rsidRPr="00D634F8">
          <w:rPr>
            <w:rFonts w:hint="eastAsia"/>
            <w:rPrChange w:id="8747" w:author="admin" w:date="2016-10-26T10:55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lastRenderedPageBreak/>
          <w:t>图</w:t>
        </w:r>
      </w:ins>
      <w:ins w:id="8748" w:author="admin" w:date="2016-10-26T10:37:00Z">
        <w:r w:rsidRPr="00D634F8">
          <w:rPr>
            <w:rPrChange w:id="8749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8750" w:author="admin" w:date="2016-10-25T15:19:00Z">
        <w:r w:rsidRPr="00D634F8">
          <w:rPr>
            <w:rPrChange w:id="8751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begin"/>
        </w:r>
        <w:r w:rsidRPr="00D634F8">
          <w:rPr>
            <w:rPrChange w:id="8752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8753" w:author="admin" w:date="2016-10-26T10:55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instrText>图</w:instrText>
        </w:r>
        <w:r w:rsidRPr="00D634F8">
          <w:rPr>
            <w:rPrChange w:id="8754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 \* ARABIC</w:instrText>
        </w:r>
        <w:r w:rsidRPr="00D634F8">
          <w:rPr>
            <w:rPrChange w:id="8755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separate"/>
        </w:r>
      </w:ins>
      <w:ins w:id="8756" w:author="admin" w:date="2016-10-27T15:32:00Z">
        <w:r w:rsidR="00415D72">
          <w:t>272</w:t>
        </w:r>
      </w:ins>
      <w:ins w:id="8757" w:author="admin" w:date="2016-10-25T15:19:00Z">
        <w:r w:rsidRPr="00D634F8">
          <w:rPr>
            <w:rPrChange w:id="8758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end"/>
        </w:r>
        <w:bookmarkEnd w:id="8745"/>
        <w:r w:rsidRPr="00D634F8">
          <w:rPr>
            <w:rPrChange w:id="8759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8760" w:author="admin" w:date="2016-10-26T10:37:00Z">
        <w:r w:rsidRPr="00D634F8">
          <w:rPr>
            <w:rPrChange w:id="8761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8762" w:author="admin" w:date="2016-10-25T15:19:00Z">
        <w:r w:rsidRPr="00D634F8">
          <w:rPr>
            <w:rPrChange w:id="8763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New </w:t>
        </w:r>
        <w:r w:rsidRPr="00D634F8">
          <w:rPr>
            <w:rFonts w:hint="eastAsia"/>
            <w:rPrChange w:id="8764" w:author="admin" w:date="2016-10-26T10:55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File界面</w:t>
        </w:r>
      </w:ins>
    </w:p>
    <w:p w:rsidR="00EC62FF" w:rsidRDefault="00D634F8">
      <w:pPr>
        <w:pStyle w:val="41"/>
        <w:numPr>
          <w:ilvl w:val="3"/>
          <w:numId w:val="4"/>
        </w:numPr>
        <w:spacing w:before="0" w:after="0" w:line="360" w:lineRule="auto"/>
        <w:rPr>
          <w:ins w:id="8765" w:author="admin" w:date="2016-10-25T15:19:00Z"/>
          <w:rFonts w:ascii="Times New Roman" w:hAnsi="Times New Roman"/>
          <w:rPrChange w:id="8766" w:author="admin" w:date="2016-10-25T15:30:00Z">
            <w:rPr>
              <w:ins w:id="8767" w:author="admin" w:date="2016-10-25T15:19:00Z"/>
            </w:rPr>
          </w:rPrChange>
        </w:rPr>
        <w:pPrChange w:id="8768" w:author="admin" w:date="2016-10-25T15:30:00Z">
          <w:pPr>
            <w:pStyle w:val="30"/>
            <w:keepNext w:val="0"/>
            <w:keepLines w:val="0"/>
            <w:widowControl/>
            <w:numPr>
              <w:ilvl w:val="2"/>
            </w:numPr>
            <w:adjustRightInd w:val="0"/>
            <w:snapToGrid w:val="0"/>
            <w:spacing w:before="120" w:after="120" w:line="360" w:lineRule="atLeast"/>
            <w:textAlignment w:val="baseline"/>
          </w:pPr>
        </w:pPrChange>
      </w:pPr>
      <w:ins w:id="8769" w:author="admin" w:date="2016-10-25T15:19:00Z">
        <w:r w:rsidRPr="00D634F8">
          <w:rPr>
            <w:rFonts w:ascii="Times New Roman" w:hAnsi="Times New Roman" w:hint="eastAsia"/>
            <w:rPrChange w:id="8770" w:author="admin" w:date="2016-10-25T15:30:00Z">
              <w:rPr>
                <w:rFonts w:hint="eastAsia"/>
                <w:b w:val="0"/>
                <w:bCs w:val="0"/>
                <w:i/>
                <w:iCs/>
                <w:color w:val="0000FF"/>
                <w:u w:val="single"/>
              </w:rPr>
            </w:rPrChange>
          </w:rPr>
          <w:t>编辑文件</w:t>
        </w:r>
      </w:ins>
    </w:p>
    <w:p w:rsidR="00EC62FF" w:rsidRDefault="00004FFD">
      <w:pPr>
        <w:spacing w:before="0" w:after="0" w:line="360" w:lineRule="auto"/>
        <w:ind w:firstLineChars="200" w:firstLine="420"/>
        <w:rPr>
          <w:ins w:id="8771" w:author="admin" w:date="2016-10-25T15:19:00Z"/>
          <w:rFonts w:ascii="Times New Roman" w:hAnsi="Times New Roman"/>
          <w:rPrChange w:id="8772" w:author="admin" w:date="2016-10-25T15:44:00Z">
            <w:rPr>
              <w:ins w:id="8773" w:author="admin" w:date="2016-10-25T15:19:00Z"/>
            </w:rPr>
          </w:rPrChange>
        </w:rPr>
        <w:pPrChange w:id="8774" w:author="admin" w:date="2016-10-25T15:44:00Z">
          <w:pPr>
            <w:pStyle w:val="af6"/>
            <w:numPr>
              <w:numId w:val="35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8775" w:author="admin" w:date="2016-10-25T16:26:00Z">
        <w:r>
          <w:rPr>
            <w:rFonts w:ascii="Times New Roman" w:hAnsi="Times New Roman" w:hint="eastAsia"/>
          </w:rPr>
          <w:t>1</w:t>
        </w:r>
        <w:r>
          <w:rPr>
            <w:rFonts w:ascii="Times New Roman" w:hAnsi="Times New Roman" w:hint="eastAsia"/>
          </w:rPr>
          <w:t>、</w:t>
        </w:r>
      </w:ins>
      <w:ins w:id="8776" w:author="admin" w:date="2016-10-25T15:19:00Z">
        <w:r w:rsidR="00D634F8" w:rsidRPr="00D634F8">
          <w:rPr>
            <w:rFonts w:ascii="Times New Roman" w:hAnsi="Times New Roman" w:hint="eastAsia"/>
            <w:rPrChange w:id="8777" w:author="admin" w:date="2016-10-25T15:44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进入</w:t>
        </w:r>
        <w:r w:rsidR="00D634F8" w:rsidRPr="00D634F8">
          <w:rPr>
            <w:rFonts w:ascii="Times New Roman" w:hAnsi="Times New Roman"/>
            <w:rPrChange w:id="8778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Manage</w:t>
        </w:r>
        <w:r w:rsidR="00D634F8" w:rsidRPr="00D634F8">
          <w:rPr>
            <w:rFonts w:ascii="Times New Roman" w:hAnsi="Times New Roman" w:hint="eastAsia"/>
            <w:rPrChange w:id="8779" w:author="admin" w:date="2016-10-25T15:44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界面，移动键盘左右键，光标选中</w:t>
        </w:r>
        <w:r w:rsidR="00D634F8" w:rsidRPr="00D634F8">
          <w:rPr>
            <w:rFonts w:ascii="Times New Roman" w:hAnsi="Times New Roman"/>
            <w:rPrChange w:id="8780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Edit</w:t>
        </w:r>
        <w:r>
          <w:rPr>
            <w:rFonts w:ascii="Times New Roman" w:hAnsi="Times New Roman" w:hint="eastAsia"/>
          </w:rPr>
          <w:t>菜单</w:t>
        </w:r>
      </w:ins>
      <w:ins w:id="8781" w:author="admin" w:date="2016-10-25T16:26:00Z">
        <w:r>
          <w:rPr>
            <w:rFonts w:ascii="Times New Roman" w:hAnsi="Times New Roman" w:hint="eastAsia"/>
          </w:rPr>
          <w:t>；</w:t>
        </w:r>
      </w:ins>
    </w:p>
    <w:p w:rsidR="00EC62FF" w:rsidRDefault="00004FFD">
      <w:pPr>
        <w:spacing w:before="0" w:after="0" w:line="360" w:lineRule="auto"/>
        <w:ind w:firstLineChars="200" w:firstLine="420"/>
        <w:rPr>
          <w:ins w:id="8782" w:author="admin" w:date="2016-10-25T15:19:00Z"/>
          <w:rFonts w:ascii="Times New Roman" w:hAnsi="Times New Roman"/>
          <w:rPrChange w:id="8783" w:author="admin" w:date="2016-10-25T15:44:00Z">
            <w:rPr>
              <w:ins w:id="8784" w:author="admin" w:date="2016-10-25T15:19:00Z"/>
            </w:rPr>
          </w:rPrChange>
        </w:rPr>
        <w:pPrChange w:id="8785" w:author="admin" w:date="2016-10-25T15:44:00Z">
          <w:pPr>
            <w:pStyle w:val="af6"/>
            <w:numPr>
              <w:numId w:val="35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8786" w:author="admin" w:date="2016-10-25T16:26:00Z">
        <w:r>
          <w:rPr>
            <w:rFonts w:ascii="Times New Roman" w:hAnsi="Times New Roman" w:hint="eastAsia"/>
          </w:rPr>
          <w:t>2</w:t>
        </w:r>
        <w:r>
          <w:rPr>
            <w:rFonts w:ascii="Times New Roman" w:hAnsi="Times New Roman" w:hint="eastAsia"/>
          </w:rPr>
          <w:t>、</w:t>
        </w:r>
      </w:ins>
      <w:ins w:id="8787" w:author="admin" w:date="2016-10-25T15:19:00Z">
        <w:r w:rsidR="00D634F8" w:rsidRPr="00D634F8">
          <w:rPr>
            <w:rFonts w:ascii="Times New Roman" w:hAnsi="Times New Roman" w:hint="eastAsia"/>
            <w:rPrChange w:id="8788" w:author="admin" w:date="2016-10-25T15:44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单击</w:t>
        </w:r>
        <w:r w:rsidR="00D634F8" w:rsidRPr="00D634F8">
          <w:rPr>
            <w:rFonts w:ascii="Times New Roman" w:hAnsi="Times New Roman"/>
            <w:rPrChange w:id="8789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8790" w:author="admin" w:date="2016-10-25T15:44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键，或使用键盘</w:t>
        </w:r>
        <w:r w:rsidR="00D634F8" w:rsidRPr="00D634F8">
          <w:rPr>
            <w:rFonts w:ascii="Times New Roman" w:hAnsi="Times New Roman"/>
            <w:rPrChange w:id="8791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ALT+E</w:t>
        </w:r>
        <w:r w:rsidR="00D634F8" w:rsidRPr="00D634F8">
          <w:rPr>
            <w:rFonts w:ascii="Times New Roman" w:hAnsi="Times New Roman" w:hint="eastAsia"/>
            <w:rPrChange w:id="8792" w:author="admin" w:date="2016-10-25T15:44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快捷键，进入</w:t>
        </w:r>
        <w:r w:rsidR="00D634F8" w:rsidRPr="00D634F8">
          <w:rPr>
            <w:rFonts w:ascii="Times New Roman" w:hAnsi="Times New Roman"/>
            <w:rPrChange w:id="8793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Edit File</w:t>
        </w:r>
        <w:r w:rsidR="00D634F8" w:rsidRPr="00D634F8">
          <w:rPr>
            <w:rFonts w:ascii="Times New Roman" w:hAnsi="Times New Roman" w:hint="eastAsia"/>
            <w:rPrChange w:id="8794" w:author="admin" w:date="2016-10-25T15:44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界面。</w:t>
        </w:r>
      </w:ins>
    </w:p>
    <w:p w:rsidR="00EC62FF" w:rsidRDefault="00D634F8">
      <w:pPr>
        <w:spacing w:before="0" w:after="0" w:line="360" w:lineRule="auto"/>
        <w:ind w:firstLineChars="200" w:firstLine="420"/>
        <w:rPr>
          <w:ins w:id="8795" w:author="admin" w:date="2016-10-25T15:19:00Z"/>
          <w:rFonts w:ascii="Times New Roman" w:hAnsi="Times New Roman"/>
          <w:rPrChange w:id="8796" w:author="admin" w:date="2016-10-25T15:44:00Z">
            <w:rPr>
              <w:ins w:id="8797" w:author="admin" w:date="2016-10-25T15:19:00Z"/>
            </w:rPr>
          </w:rPrChange>
        </w:rPr>
        <w:pPrChange w:id="8798" w:author="admin" w:date="2016-10-25T15:44:00Z">
          <w:pPr>
            <w:pStyle w:val="af6"/>
            <w:numPr>
              <w:numId w:val="35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8799" w:author="admin" w:date="2016-10-25T15:19:00Z">
        <w:r w:rsidRPr="00D634F8">
          <w:rPr>
            <w:rFonts w:ascii="Times New Roman" w:hAnsi="Times New Roman" w:hint="eastAsia"/>
            <w:rPrChange w:id="8800" w:author="admin" w:date="2016-10-25T15:44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文件编辑操作参考</w:t>
        </w:r>
      </w:ins>
      <w:ins w:id="8801" w:author="admin" w:date="2016-10-26T09:21:00Z">
        <w:r w:rsidR="003A454D">
          <w:rPr>
            <w:rFonts w:ascii="Times New Roman" w:hAnsi="Times New Roman" w:hint="eastAsia"/>
          </w:rPr>
          <w:t>章节</w:t>
        </w:r>
      </w:ins>
      <w:ins w:id="8802" w:author="admin" w:date="2016-10-25T15:19:00Z">
        <w:r w:rsidRPr="00D634F8">
          <w:rPr>
            <w:rFonts w:ascii="Times New Roman" w:hAnsi="Times New Roman"/>
            <w:rPrChange w:id="8803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6.7.1</w:t>
        </w:r>
        <w:r w:rsidRPr="00D634F8">
          <w:rPr>
            <w:rFonts w:ascii="Times New Roman" w:hAnsi="Times New Roman" w:hint="eastAsia"/>
            <w:rPrChange w:id="8804" w:author="admin" w:date="2016-10-25T15:44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。</w:t>
        </w:r>
      </w:ins>
    </w:p>
    <w:p w:rsidR="00EC62FF" w:rsidRDefault="00D634F8">
      <w:pPr>
        <w:pStyle w:val="41"/>
        <w:numPr>
          <w:ilvl w:val="3"/>
          <w:numId w:val="4"/>
        </w:numPr>
        <w:spacing w:before="0" w:after="0" w:line="360" w:lineRule="auto"/>
        <w:rPr>
          <w:ins w:id="8805" w:author="admin" w:date="2016-10-25T15:19:00Z"/>
          <w:rFonts w:ascii="Times New Roman" w:hAnsi="Times New Roman"/>
          <w:rPrChange w:id="8806" w:author="admin" w:date="2016-10-25T15:30:00Z">
            <w:rPr>
              <w:ins w:id="8807" w:author="admin" w:date="2016-10-25T15:19:00Z"/>
            </w:rPr>
          </w:rPrChange>
        </w:rPr>
        <w:pPrChange w:id="8808" w:author="admin" w:date="2016-10-25T15:30:00Z">
          <w:pPr>
            <w:pStyle w:val="30"/>
            <w:keepNext w:val="0"/>
            <w:keepLines w:val="0"/>
            <w:widowControl/>
            <w:numPr>
              <w:ilvl w:val="2"/>
            </w:numPr>
            <w:adjustRightInd w:val="0"/>
            <w:snapToGrid w:val="0"/>
            <w:spacing w:before="120" w:after="120" w:line="360" w:lineRule="atLeast"/>
            <w:textAlignment w:val="baseline"/>
          </w:pPr>
        </w:pPrChange>
      </w:pPr>
      <w:ins w:id="8809" w:author="admin" w:date="2016-10-25T15:19:00Z">
        <w:r w:rsidRPr="00D634F8">
          <w:rPr>
            <w:rFonts w:ascii="Times New Roman" w:hAnsi="Times New Roman" w:hint="eastAsia"/>
            <w:rPrChange w:id="8810" w:author="admin" w:date="2016-10-25T15:30:00Z">
              <w:rPr>
                <w:rFonts w:hint="eastAsia"/>
                <w:b w:val="0"/>
                <w:bCs w:val="0"/>
                <w:i/>
                <w:iCs/>
                <w:color w:val="0000FF"/>
                <w:u w:val="single"/>
              </w:rPr>
            </w:rPrChange>
          </w:rPr>
          <w:t>删除文件</w:t>
        </w:r>
      </w:ins>
    </w:p>
    <w:p w:rsidR="00EC62FF" w:rsidRDefault="00004FFD">
      <w:pPr>
        <w:spacing w:before="0" w:after="0" w:line="360" w:lineRule="auto"/>
        <w:ind w:firstLineChars="200" w:firstLine="420"/>
        <w:rPr>
          <w:ins w:id="8811" w:author="admin" w:date="2016-10-25T15:19:00Z"/>
          <w:rFonts w:ascii="Times New Roman" w:hAnsi="Times New Roman"/>
          <w:rPrChange w:id="8812" w:author="admin" w:date="2016-10-25T15:44:00Z">
            <w:rPr>
              <w:ins w:id="8813" w:author="admin" w:date="2016-10-25T15:19:00Z"/>
            </w:rPr>
          </w:rPrChange>
        </w:rPr>
        <w:pPrChange w:id="8814" w:author="admin" w:date="2016-10-25T15:44:00Z">
          <w:pPr>
            <w:pStyle w:val="af6"/>
            <w:numPr>
              <w:numId w:val="36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8815" w:author="admin" w:date="2016-10-25T16:26:00Z">
        <w:r>
          <w:rPr>
            <w:rFonts w:ascii="Times New Roman" w:hAnsi="Times New Roman" w:hint="eastAsia"/>
          </w:rPr>
          <w:t>1</w:t>
        </w:r>
        <w:r>
          <w:rPr>
            <w:rFonts w:ascii="Times New Roman" w:hAnsi="Times New Roman" w:hint="eastAsia"/>
          </w:rPr>
          <w:t>、</w:t>
        </w:r>
      </w:ins>
      <w:ins w:id="8816" w:author="admin" w:date="2016-10-25T15:19:00Z">
        <w:r w:rsidR="00D634F8" w:rsidRPr="00D634F8">
          <w:rPr>
            <w:rFonts w:ascii="Times New Roman" w:hAnsi="Times New Roman" w:hint="eastAsia"/>
            <w:rPrChange w:id="8817" w:author="admin" w:date="2016-10-25T15:44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进入</w:t>
        </w:r>
        <w:r w:rsidR="00D634F8" w:rsidRPr="00D634F8">
          <w:rPr>
            <w:rFonts w:ascii="Times New Roman" w:hAnsi="Times New Roman"/>
            <w:rPrChange w:id="8818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Manage</w:t>
        </w:r>
        <w:r>
          <w:rPr>
            <w:rFonts w:ascii="Times New Roman" w:hAnsi="Times New Roman" w:hint="eastAsia"/>
          </w:rPr>
          <w:t>界面，移动键盘上下键，光标选中需要删除的文件</w:t>
        </w:r>
      </w:ins>
      <w:ins w:id="8819" w:author="admin" w:date="2016-10-25T16:26:00Z">
        <w:r>
          <w:rPr>
            <w:rFonts w:ascii="Times New Roman" w:hAnsi="Times New Roman" w:hint="eastAsia"/>
          </w:rPr>
          <w:t>；</w:t>
        </w:r>
      </w:ins>
    </w:p>
    <w:p w:rsidR="00EC62FF" w:rsidRDefault="00004FFD">
      <w:pPr>
        <w:spacing w:before="0" w:after="0" w:line="360" w:lineRule="auto"/>
        <w:ind w:firstLineChars="200" w:firstLine="420"/>
        <w:rPr>
          <w:ins w:id="8820" w:author="admin" w:date="2016-10-25T15:19:00Z"/>
          <w:rFonts w:ascii="Times New Roman" w:hAnsi="Times New Roman"/>
          <w:rPrChange w:id="8821" w:author="admin" w:date="2016-10-25T15:44:00Z">
            <w:rPr>
              <w:ins w:id="8822" w:author="admin" w:date="2016-10-25T15:19:00Z"/>
            </w:rPr>
          </w:rPrChange>
        </w:rPr>
        <w:pPrChange w:id="8823" w:author="admin" w:date="2016-10-25T15:44:00Z">
          <w:pPr>
            <w:pStyle w:val="af6"/>
            <w:numPr>
              <w:numId w:val="36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8824" w:author="admin" w:date="2016-10-25T16:26:00Z">
        <w:r>
          <w:rPr>
            <w:rFonts w:ascii="Times New Roman" w:hAnsi="Times New Roman" w:hint="eastAsia"/>
          </w:rPr>
          <w:t>2</w:t>
        </w:r>
        <w:r>
          <w:rPr>
            <w:rFonts w:ascii="Times New Roman" w:hAnsi="Times New Roman" w:hint="eastAsia"/>
          </w:rPr>
          <w:t>、</w:t>
        </w:r>
      </w:ins>
      <w:ins w:id="8825" w:author="admin" w:date="2016-10-25T15:19:00Z">
        <w:r w:rsidR="00D634F8" w:rsidRPr="00D634F8">
          <w:rPr>
            <w:rFonts w:ascii="Times New Roman" w:hAnsi="Times New Roman" w:hint="eastAsia"/>
            <w:rPrChange w:id="8826" w:author="admin" w:date="2016-10-25T15:44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使用键盘</w:t>
        </w:r>
        <w:r w:rsidR="00D634F8" w:rsidRPr="00D634F8">
          <w:rPr>
            <w:rFonts w:ascii="Times New Roman" w:hAnsi="Times New Roman"/>
            <w:rPrChange w:id="8827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ALT+D</w:t>
        </w:r>
        <w:r w:rsidR="00D634F8" w:rsidRPr="00D634F8">
          <w:rPr>
            <w:rFonts w:ascii="Times New Roman" w:hAnsi="Times New Roman" w:hint="eastAsia"/>
            <w:rPrChange w:id="8828" w:author="admin" w:date="2016-10-25T15:44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快捷键，或者移动键盘左右键，光标选中</w:t>
        </w:r>
        <w:r w:rsidR="00D634F8" w:rsidRPr="00D634F8">
          <w:rPr>
            <w:rFonts w:ascii="Times New Roman" w:hAnsi="Times New Roman"/>
            <w:rPrChange w:id="8829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Delete</w:t>
        </w:r>
        <w:r w:rsidR="00D634F8" w:rsidRPr="00D634F8">
          <w:rPr>
            <w:rFonts w:ascii="Times New Roman" w:hAnsi="Times New Roman" w:hint="eastAsia"/>
            <w:rPrChange w:id="8830" w:author="admin" w:date="2016-10-25T15:44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菜单，单击</w:t>
        </w:r>
        <w:r w:rsidR="00D634F8" w:rsidRPr="00D634F8">
          <w:rPr>
            <w:rFonts w:ascii="Times New Roman" w:hAnsi="Times New Roman"/>
            <w:rPrChange w:id="8831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>
          <w:rPr>
            <w:rFonts w:ascii="Times New Roman" w:hAnsi="Times New Roman" w:hint="eastAsia"/>
          </w:rPr>
          <w:t>键</w:t>
        </w:r>
      </w:ins>
      <w:ins w:id="8832" w:author="admin" w:date="2016-10-25T16:26:00Z">
        <w:r>
          <w:rPr>
            <w:rFonts w:ascii="Times New Roman" w:hAnsi="Times New Roman" w:hint="eastAsia"/>
          </w:rPr>
          <w:t>，</w:t>
        </w:r>
      </w:ins>
      <w:ins w:id="8833" w:author="admin" w:date="2016-10-25T15:19:00Z">
        <w:r w:rsidR="00D634F8" w:rsidRPr="00D634F8">
          <w:rPr>
            <w:rFonts w:ascii="Times New Roman" w:hAnsi="Times New Roman" w:hint="eastAsia"/>
            <w:rPrChange w:id="8834" w:author="admin" w:date="2016-10-25T15:44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8835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8836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_Ref460591200 \h</w:instrText>
        </w:r>
      </w:ins>
      <w:r w:rsidR="008A27B8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8837" w:author="admin" w:date="2016-10-25T15:44:00Z">
            <w:rPr>
              <w:rFonts w:ascii="Times New Roman" w:hAnsi="Times New Roman"/>
            </w:rPr>
          </w:rPrChange>
        </w:rPr>
      </w:r>
      <w:ins w:id="8838" w:author="admin" w:date="2016-10-25T15:19:00Z">
        <w:r w:rsidR="00D634F8" w:rsidRPr="00D634F8">
          <w:rPr>
            <w:rFonts w:ascii="Times New Roman" w:hAnsi="Times New Roman"/>
            <w:rPrChange w:id="8839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8840" w:author="admin" w:date="2016-10-27T15:32:00Z">
        <w:r w:rsidR="00D634F8" w:rsidRPr="00D634F8">
          <w:rPr>
            <w:rFonts w:ascii="Times New Roman" w:hAnsi="Times New Roman" w:hint="eastAsia"/>
            <w:rPrChange w:id="8841" w:author="admin" w:date="2016-10-27T15:3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8842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273</w:t>
        </w:r>
      </w:ins>
      <w:ins w:id="8843" w:author="admin" w:date="2016-10-25T15:19:00Z">
        <w:r w:rsidR="00D634F8" w:rsidRPr="00D634F8">
          <w:rPr>
            <w:rFonts w:ascii="Times New Roman" w:hAnsi="Times New Roman"/>
            <w:rPrChange w:id="8844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>
          <w:rPr>
            <w:rFonts w:ascii="Times New Roman" w:hAnsi="Times New Roman" w:hint="eastAsia"/>
          </w:rPr>
          <w:t>所示</w:t>
        </w:r>
      </w:ins>
      <w:ins w:id="8845" w:author="admin" w:date="2016-10-25T16:27:00Z">
        <w:r>
          <w:rPr>
            <w:rFonts w:ascii="Times New Roman" w:hAnsi="Times New Roman" w:hint="eastAsia"/>
          </w:rPr>
          <w:t>；</w:t>
        </w:r>
      </w:ins>
    </w:p>
    <w:p w:rsidR="00EC62FF" w:rsidRDefault="00EC62FF" w:rsidP="007111D4">
      <w:pPr>
        <w:widowControl/>
        <w:spacing w:beforeLines="50" w:after="0" w:line="360" w:lineRule="auto"/>
        <w:jc w:val="center"/>
        <w:rPr>
          <w:ins w:id="8846" w:author="admin" w:date="2016-10-25T15:19:00Z"/>
          <w:kern w:val="0"/>
          <w:sz w:val="24"/>
          <w:szCs w:val="24"/>
          <w:rPrChange w:id="8847" w:author="admin" w:date="2016-10-27T16:03:00Z">
            <w:rPr>
              <w:ins w:id="8848" w:author="admin" w:date="2016-10-25T15:19:00Z"/>
            </w:rPr>
          </w:rPrChange>
        </w:rPr>
        <w:pPrChange w:id="8849" w:author="admin" w:date="2016-10-31T15:42:00Z">
          <w:pPr>
            <w:jc w:val="center"/>
          </w:pPr>
        </w:pPrChange>
      </w:pPr>
      <w:ins w:id="8850" w:author="admin" w:date="2016-10-25T15:19:00Z">
        <w:r>
          <w:rPr>
            <w:noProof/>
            <w:kern w:val="0"/>
            <w:sz w:val="24"/>
            <w:szCs w:val="24"/>
            <w:rPrChange w:id="8851" w:author="Unknown">
              <w:rPr>
                <w:b/>
                <w:bCs/>
                <w:i/>
                <w:iCs/>
                <w:noProof/>
                <w:color w:val="0000FF"/>
                <w:u w:val="single"/>
              </w:rPr>
            </w:rPrChange>
          </w:rPr>
          <w:drawing>
            <wp:inline distT="0" distB="0" distL="0" distR="0">
              <wp:extent cx="3394998" cy="2533364"/>
              <wp:effectExtent l="19050" t="0" r="0" b="0"/>
              <wp:docPr id="300" name="图片 6" descr="manage-delete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manage-delete.PNG"/>
                      <pic:cNvPicPr/>
                    </pic:nvPicPr>
                    <pic:blipFill>
                      <a:blip r:embed="rId35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396025" cy="253413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EC62FF" w:rsidRDefault="00D634F8" w:rsidP="007111D4">
      <w:pPr>
        <w:pStyle w:val="af5"/>
        <w:spacing w:afterLines="50"/>
        <w:rPr>
          <w:ins w:id="8852" w:author="admin" w:date="2016-10-25T15:19:00Z"/>
          <w:rPrChange w:id="8853" w:author="admin" w:date="2016-10-26T10:55:00Z">
            <w:rPr>
              <w:ins w:id="8854" w:author="admin" w:date="2016-10-25T15:19:00Z"/>
              <w:color w:val="000080"/>
            </w:rPr>
          </w:rPrChange>
        </w:rPr>
        <w:pPrChange w:id="8855" w:author="admin" w:date="2016-10-31T15:42:00Z">
          <w:pPr>
            <w:jc w:val="center"/>
          </w:pPr>
        </w:pPrChange>
      </w:pPr>
      <w:bookmarkStart w:id="8856" w:name="_Ref460591200"/>
      <w:ins w:id="8857" w:author="admin" w:date="2016-10-25T15:19:00Z">
        <w:r w:rsidRPr="00D634F8">
          <w:rPr>
            <w:rFonts w:hint="eastAsia"/>
            <w:rPrChange w:id="8858" w:author="admin" w:date="2016-10-26T10:55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</w:ins>
      <w:ins w:id="8859" w:author="admin" w:date="2016-10-26T10:37:00Z">
        <w:r w:rsidRPr="00D634F8">
          <w:rPr>
            <w:rPrChange w:id="8860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8861" w:author="admin" w:date="2016-10-25T15:19:00Z">
        <w:r w:rsidRPr="00D634F8">
          <w:rPr>
            <w:rPrChange w:id="8862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begin"/>
        </w:r>
        <w:r w:rsidRPr="00D634F8">
          <w:rPr>
            <w:rPrChange w:id="8863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8864" w:author="admin" w:date="2016-10-26T10:55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instrText>图</w:instrText>
        </w:r>
        <w:r w:rsidRPr="00D634F8">
          <w:rPr>
            <w:rPrChange w:id="8865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 \* ARABIC</w:instrText>
        </w:r>
        <w:r w:rsidRPr="00D634F8">
          <w:rPr>
            <w:rPrChange w:id="8866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separate"/>
        </w:r>
      </w:ins>
      <w:ins w:id="8867" w:author="admin" w:date="2016-10-27T15:32:00Z">
        <w:r w:rsidR="00415D72">
          <w:t>273</w:t>
        </w:r>
      </w:ins>
      <w:ins w:id="8868" w:author="admin" w:date="2016-10-25T15:19:00Z">
        <w:r w:rsidRPr="00D634F8">
          <w:rPr>
            <w:rPrChange w:id="8869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end"/>
        </w:r>
      </w:ins>
      <w:bookmarkEnd w:id="8856"/>
      <w:ins w:id="8870" w:author="admin" w:date="2016-10-26T09:21:00Z">
        <w:r w:rsidRPr="00D634F8">
          <w:rPr>
            <w:rPrChange w:id="8871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 </w:t>
        </w:r>
      </w:ins>
      <w:ins w:id="8872" w:author="admin" w:date="2016-10-25T15:19:00Z">
        <w:r w:rsidRPr="00D634F8">
          <w:rPr>
            <w:rPrChange w:id="8873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>Manage</w:t>
        </w:r>
        <w:r w:rsidRPr="00D634F8">
          <w:rPr>
            <w:rFonts w:hint="eastAsia"/>
            <w:rPrChange w:id="8874" w:author="admin" w:date="2016-10-26T10:55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界面选中</w:t>
        </w:r>
        <w:r w:rsidRPr="00D634F8">
          <w:rPr>
            <w:rPrChange w:id="8875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>Delete</w:t>
        </w:r>
        <w:r w:rsidRPr="00D634F8">
          <w:rPr>
            <w:rFonts w:hint="eastAsia"/>
            <w:rPrChange w:id="8876" w:author="admin" w:date="2016-10-26T10:55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菜单</w:t>
        </w:r>
      </w:ins>
    </w:p>
    <w:p w:rsidR="00EC62FF" w:rsidRDefault="00004FFD">
      <w:pPr>
        <w:spacing w:before="0" w:after="0" w:line="360" w:lineRule="auto"/>
        <w:ind w:firstLineChars="200" w:firstLine="420"/>
        <w:rPr>
          <w:ins w:id="8877" w:author="admin" w:date="2016-10-25T15:19:00Z"/>
          <w:rFonts w:ascii="Times New Roman" w:hAnsi="Times New Roman"/>
          <w:rPrChange w:id="8878" w:author="admin" w:date="2016-10-25T15:44:00Z">
            <w:rPr>
              <w:ins w:id="8879" w:author="admin" w:date="2016-10-25T15:19:00Z"/>
            </w:rPr>
          </w:rPrChange>
        </w:rPr>
        <w:pPrChange w:id="8880" w:author="admin" w:date="2016-10-25T15:44:00Z">
          <w:pPr>
            <w:pStyle w:val="af6"/>
            <w:numPr>
              <w:numId w:val="36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8881" w:author="admin" w:date="2016-10-25T16:27:00Z">
        <w:r>
          <w:rPr>
            <w:rFonts w:ascii="Times New Roman" w:hAnsi="Times New Roman" w:hint="eastAsia"/>
          </w:rPr>
          <w:t>3</w:t>
        </w:r>
        <w:r>
          <w:rPr>
            <w:rFonts w:ascii="Times New Roman" w:hAnsi="Times New Roman" w:hint="eastAsia"/>
          </w:rPr>
          <w:t>、</w:t>
        </w:r>
      </w:ins>
      <w:ins w:id="8882" w:author="admin" w:date="2016-10-25T15:19:00Z">
        <w:r w:rsidR="00D634F8" w:rsidRPr="00D634F8">
          <w:rPr>
            <w:rFonts w:ascii="Times New Roman" w:hAnsi="Times New Roman" w:hint="eastAsia"/>
            <w:rPrChange w:id="8883" w:author="admin" w:date="2016-10-25T15:44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弹出</w:t>
        </w:r>
        <w:r w:rsidR="00D634F8" w:rsidRPr="00D634F8">
          <w:rPr>
            <w:rFonts w:ascii="Times New Roman" w:hAnsi="Times New Roman"/>
            <w:rPrChange w:id="8884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Delete</w:t>
        </w:r>
        <w:r w:rsidR="00D634F8" w:rsidRPr="00D634F8">
          <w:rPr>
            <w:rFonts w:ascii="Times New Roman" w:hAnsi="Times New Roman" w:hint="eastAsia"/>
            <w:rPrChange w:id="8885" w:author="admin" w:date="2016-10-25T15:44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对话框，使用键盘</w:t>
        </w:r>
        <w:r w:rsidR="00D634F8" w:rsidRPr="00D634F8">
          <w:rPr>
            <w:rFonts w:ascii="Times New Roman" w:hAnsi="Times New Roman"/>
            <w:rPrChange w:id="8886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ALT+O</w:t>
        </w:r>
        <w:r w:rsidR="00D634F8" w:rsidRPr="00D634F8">
          <w:rPr>
            <w:rFonts w:ascii="Times New Roman" w:hAnsi="Times New Roman" w:hint="eastAsia"/>
            <w:rPrChange w:id="8887" w:author="admin" w:date="2016-10-25T15:44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快捷键，或移动键盘左右键选中</w:t>
        </w:r>
        <w:r w:rsidR="00D634F8" w:rsidRPr="00D634F8">
          <w:rPr>
            <w:rFonts w:ascii="Times New Roman" w:hAnsi="Times New Roman"/>
            <w:rPrChange w:id="8888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OK</w:t>
        </w:r>
        <w:r w:rsidR="00D634F8" w:rsidRPr="00D634F8">
          <w:rPr>
            <w:rFonts w:ascii="Times New Roman" w:hAnsi="Times New Roman" w:hint="eastAsia"/>
            <w:rPrChange w:id="8889" w:author="admin" w:date="2016-10-25T15:44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菜单，单击</w:t>
        </w:r>
        <w:r w:rsidR="00D634F8" w:rsidRPr="00D634F8">
          <w:rPr>
            <w:rFonts w:ascii="Times New Roman" w:hAnsi="Times New Roman"/>
            <w:rPrChange w:id="8890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>
          <w:rPr>
            <w:rFonts w:ascii="Times New Roman" w:hAnsi="Times New Roman" w:hint="eastAsia"/>
          </w:rPr>
          <w:t>确认删除文件</w:t>
        </w:r>
      </w:ins>
      <w:ins w:id="8891" w:author="admin" w:date="2016-10-25T16:27:00Z">
        <w:r>
          <w:rPr>
            <w:rFonts w:ascii="Times New Roman" w:hAnsi="Times New Roman" w:hint="eastAsia"/>
          </w:rPr>
          <w:t>，</w:t>
        </w:r>
      </w:ins>
      <w:ins w:id="8892" w:author="admin" w:date="2016-10-25T15:19:00Z">
        <w:r w:rsidR="00D634F8" w:rsidRPr="00D634F8">
          <w:rPr>
            <w:rFonts w:ascii="Times New Roman" w:hAnsi="Times New Roman" w:hint="eastAsia"/>
            <w:rPrChange w:id="8893" w:author="admin" w:date="2016-10-25T15:44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8894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8895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_Ref460591934 \h</w:instrText>
        </w:r>
      </w:ins>
      <w:r w:rsidR="008A27B8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8896" w:author="admin" w:date="2016-10-25T15:44:00Z">
            <w:rPr>
              <w:rFonts w:ascii="Times New Roman" w:hAnsi="Times New Roman"/>
            </w:rPr>
          </w:rPrChange>
        </w:rPr>
      </w:r>
      <w:ins w:id="8897" w:author="admin" w:date="2016-10-25T15:19:00Z">
        <w:r w:rsidR="00D634F8" w:rsidRPr="00D634F8">
          <w:rPr>
            <w:rFonts w:ascii="Times New Roman" w:hAnsi="Times New Roman"/>
            <w:rPrChange w:id="8898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8899" w:author="admin" w:date="2016-10-27T15:32:00Z">
        <w:r w:rsidR="00D634F8" w:rsidRPr="00D634F8">
          <w:rPr>
            <w:rFonts w:ascii="Times New Roman" w:hAnsi="Times New Roman" w:hint="eastAsia"/>
            <w:rPrChange w:id="8900" w:author="admin" w:date="2016-10-27T15:3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8901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274</w:t>
        </w:r>
      </w:ins>
      <w:ins w:id="8902" w:author="admin" w:date="2016-10-25T15:19:00Z">
        <w:r w:rsidR="00D634F8" w:rsidRPr="00D634F8">
          <w:rPr>
            <w:rFonts w:ascii="Times New Roman" w:hAnsi="Times New Roman"/>
            <w:rPrChange w:id="8903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>
          <w:rPr>
            <w:rFonts w:ascii="Times New Roman" w:hAnsi="Times New Roman" w:hint="eastAsia"/>
          </w:rPr>
          <w:t>所示</w:t>
        </w:r>
      </w:ins>
      <w:ins w:id="8904" w:author="admin" w:date="2016-10-25T16:27:00Z">
        <w:r>
          <w:rPr>
            <w:rFonts w:ascii="Times New Roman" w:hAnsi="Times New Roman" w:hint="eastAsia"/>
          </w:rPr>
          <w:t>。</w:t>
        </w:r>
      </w:ins>
    </w:p>
    <w:p w:rsidR="00EC62FF" w:rsidRDefault="00EC62FF" w:rsidP="007111D4">
      <w:pPr>
        <w:widowControl/>
        <w:spacing w:beforeLines="50" w:after="0" w:line="360" w:lineRule="auto"/>
        <w:jc w:val="center"/>
        <w:rPr>
          <w:ins w:id="8905" w:author="admin" w:date="2016-10-25T15:19:00Z"/>
          <w:kern w:val="0"/>
          <w:sz w:val="24"/>
          <w:szCs w:val="24"/>
          <w:rPrChange w:id="8906" w:author="admin" w:date="2016-10-27T16:03:00Z">
            <w:rPr>
              <w:ins w:id="8907" w:author="admin" w:date="2016-10-25T15:19:00Z"/>
            </w:rPr>
          </w:rPrChange>
        </w:rPr>
        <w:pPrChange w:id="8908" w:author="admin" w:date="2016-10-31T15:42:00Z">
          <w:pPr>
            <w:jc w:val="center"/>
          </w:pPr>
        </w:pPrChange>
      </w:pPr>
      <w:ins w:id="8909" w:author="admin" w:date="2016-10-25T15:19:00Z">
        <w:r>
          <w:rPr>
            <w:noProof/>
            <w:kern w:val="0"/>
            <w:sz w:val="24"/>
            <w:szCs w:val="24"/>
            <w:rPrChange w:id="8910" w:author="Unknown">
              <w:rPr>
                <w:b/>
                <w:bCs/>
                <w:i/>
                <w:iCs/>
                <w:noProof/>
                <w:color w:val="0000FF"/>
                <w:u w:val="single"/>
              </w:rPr>
            </w:rPrChange>
          </w:rPr>
          <w:lastRenderedPageBreak/>
          <w:drawing>
            <wp:inline distT="0" distB="0" distL="0" distR="0">
              <wp:extent cx="3416877" cy="2619504"/>
              <wp:effectExtent l="19050" t="0" r="0" b="0"/>
              <wp:docPr id="301" name="图片 7" descr="manage-delete-ok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manage-delete-ok.PNG"/>
                      <pic:cNvPicPr/>
                    </pic:nvPicPr>
                    <pic:blipFill>
                      <a:blip r:embed="rId355"/>
                      <a:srcRect b="-247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416877" cy="261950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EC62FF" w:rsidRDefault="00D634F8" w:rsidP="007111D4">
      <w:pPr>
        <w:pStyle w:val="af5"/>
        <w:spacing w:afterLines="50"/>
        <w:rPr>
          <w:ins w:id="8911" w:author="admin" w:date="2016-10-25T15:19:00Z"/>
          <w:rPrChange w:id="8912" w:author="admin" w:date="2016-10-26T10:55:00Z">
            <w:rPr>
              <w:ins w:id="8913" w:author="admin" w:date="2016-10-25T15:19:00Z"/>
            </w:rPr>
          </w:rPrChange>
        </w:rPr>
        <w:pPrChange w:id="8914" w:author="admin" w:date="2016-10-31T15:42:00Z">
          <w:pPr>
            <w:jc w:val="center"/>
          </w:pPr>
        </w:pPrChange>
      </w:pPr>
      <w:bookmarkStart w:id="8915" w:name="_Ref460591934"/>
      <w:ins w:id="8916" w:author="admin" w:date="2016-10-25T15:19:00Z">
        <w:r w:rsidRPr="00D634F8">
          <w:rPr>
            <w:rFonts w:hint="eastAsia"/>
            <w:rPrChange w:id="8917" w:author="admin" w:date="2016-10-26T10:55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</w:ins>
      <w:ins w:id="8918" w:author="admin" w:date="2016-10-26T10:37:00Z">
        <w:r w:rsidRPr="00D634F8">
          <w:rPr>
            <w:rPrChange w:id="8919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8920" w:author="admin" w:date="2016-10-25T15:19:00Z">
        <w:r w:rsidRPr="00D634F8">
          <w:rPr>
            <w:rPrChange w:id="8921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begin"/>
        </w:r>
        <w:r w:rsidRPr="00D634F8">
          <w:rPr>
            <w:rPrChange w:id="8922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8923" w:author="admin" w:date="2016-10-26T10:55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instrText>图</w:instrText>
        </w:r>
        <w:r w:rsidRPr="00D634F8">
          <w:rPr>
            <w:rPrChange w:id="8924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 \* ARABIC</w:instrText>
        </w:r>
        <w:r w:rsidRPr="00D634F8">
          <w:rPr>
            <w:rPrChange w:id="8925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separate"/>
        </w:r>
      </w:ins>
      <w:ins w:id="8926" w:author="admin" w:date="2016-10-27T15:32:00Z">
        <w:r w:rsidR="00415D72">
          <w:t>274</w:t>
        </w:r>
      </w:ins>
      <w:ins w:id="8927" w:author="admin" w:date="2016-10-25T15:19:00Z">
        <w:r w:rsidRPr="00D634F8">
          <w:rPr>
            <w:rPrChange w:id="8928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end"/>
        </w:r>
        <w:bookmarkEnd w:id="8915"/>
        <w:r w:rsidRPr="00D634F8">
          <w:rPr>
            <w:rPrChange w:id="8929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8930" w:author="admin" w:date="2016-10-26T10:37:00Z">
        <w:r w:rsidRPr="00D634F8">
          <w:rPr>
            <w:rPrChange w:id="8931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8932" w:author="admin" w:date="2016-10-25T15:19:00Z">
        <w:r w:rsidRPr="00D634F8">
          <w:rPr>
            <w:rPrChange w:id="8933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>Delete</w:t>
        </w:r>
        <w:r w:rsidRPr="00D634F8">
          <w:rPr>
            <w:rFonts w:hint="eastAsia"/>
            <w:rPrChange w:id="8934" w:author="admin" w:date="2016-10-26T10:55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对话框界面</w:t>
        </w:r>
      </w:ins>
    </w:p>
    <w:p w:rsidR="00EC62FF" w:rsidRDefault="00D634F8">
      <w:pPr>
        <w:pStyle w:val="41"/>
        <w:numPr>
          <w:ilvl w:val="3"/>
          <w:numId w:val="4"/>
        </w:numPr>
        <w:spacing w:before="0" w:after="0" w:line="360" w:lineRule="auto"/>
        <w:rPr>
          <w:ins w:id="8935" w:author="admin" w:date="2016-10-25T15:19:00Z"/>
          <w:rFonts w:ascii="Times New Roman" w:hAnsi="Times New Roman"/>
          <w:rPrChange w:id="8936" w:author="admin" w:date="2016-10-25T15:30:00Z">
            <w:rPr>
              <w:ins w:id="8937" w:author="admin" w:date="2016-10-25T15:19:00Z"/>
            </w:rPr>
          </w:rPrChange>
        </w:rPr>
        <w:pPrChange w:id="8938" w:author="admin" w:date="2016-10-25T15:30:00Z">
          <w:pPr>
            <w:pStyle w:val="30"/>
            <w:keepNext w:val="0"/>
            <w:keepLines w:val="0"/>
            <w:widowControl/>
            <w:numPr>
              <w:ilvl w:val="2"/>
            </w:numPr>
            <w:adjustRightInd w:val="0"/>
            <w:snapToGrid w:val="0"/>
            <w:spacing w:before="120" w:after="120" w:line="360" w:lineRule="atLeast"/>
            <w:textAlignment w:val="baseline"/>
          </w:pPr>
        </w:pPrChange>
      </w:pPr>
      <w:ins w:id="8939" w:author="admin" w:date="2016-10-25T15:19:00Z">
        <w:r w:rsidRPr="00D634F8">
          <w:rPr>
            <w:rFonts w:ascii="Times New Roman" w:hAnsi="Times New Roman" w:hint="eastAsia"/>
            <w:rPrChange w:id="8940" w:author="admin" w:date="2016-10-25T15:30:00Z">
              <w:rPr>
                <w:rFonts w:hint="eastAsia"/>
                <w:b w:val="0"/>
                <w:bCs w:val="0"/>
                <w:i/>
                <w:iCs/>
                <w:color w:val="0000FF"/>
                <w:u w:val="single"/>
              </w:rPr>
            </w:rPrChange>
          </w:rPr>
          <w:t>重命名文件</w:t>
        </w:r>
      </w:ins>
    </w:p>
    <w:p w:rsidR="00EC62FF" w:rsidRDefault="00D76F56">
      <w:pPr>
        <w:spacing w:before="0" w:after="0" w:line="360" w:lineRule="auto"/>
        <w:ind w:firstLineChars="200" w:firstLine="420"/>
        <w:rPr>
          <w:ins w:id="8941" w:author="admin" w:date="2016-10-25T15:19:00Z"/>
          <w:rFonts w:ascii="Times New Roman" w:hAnsi="Times New Roman"/>
          <w:rPrChange w:id="8942" w:author="admin" w:date="2016-10-25T15:44:00Z">
            <w:rPr>
              <w:ins w:id="8943" w:author="admin" w:date="2016-10-25T15:19:00Z"/>
            </w:rPr>
          </w:rPrChange>
        </w:rPr>
        <w:pPrChange w:id="8944" w:author="admin" w:date="2016-10-25T15:44:00Z">
          <w:pPr>
            <w:pStyle w:val="af6"/>
            <w:numPr>
              <w:numId w:val="37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8945" w:author="admin" w:date="2016-10-25T16:27:00Z">
        <w:r>
          <w:rPr>
            <w:rFonts w:ascii="Times New Roman" w:hAnsi="Times New Roman" w:hint="eastAsia"/>
          </w:rPr>
          <w:t>1</w:t>
        </w:r>
        <w:r>
          <w:rPr>
            <w:rFonts w:ascii="Times New Roman" w:hAnsi="Times New Roman" w:hint="eastAsia"/>
          </w:rPr>
          <w:t>、</w:t>
        </w:r>
      </w:ins>
      <w:ins w:id="8946" w:author="admin" w:date="2016-10-25T15:19:00Z">
        <w:r w:rsidR="00D634F8" w:rsidRPr="00D634F8">
          <w:rPr>
            <w:rFonts w:ascii="Times New Roman" w:hAnsi="Times New Roman" w:hint="eastAsia"/>
            <w:rPrChange w:id="8947" w:author="admin" w:date="2016-10-25T15:44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进入</w:t>
        </w:r>
        <w:r w:rsidR="00D634F8" w:rsidRPr="00D634F8">
          <w:rPr>
            <w:rFonts w:ascii="Times New Roman" w:hAnsi="Times New Roman"/>
            <w:rPrChange w:id="8948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Manage</w:t>
        </w:r>
        <w:r>
          <w:rPr>
            <w:rFonts w:ascii="Times New Roman" w:hAnsi="Times New Roman" w:hint="eastAsia"/>
          </w:rPr>
          <w:t>界面，移动键盘上下键，光标选中需要重命名的文件</w:t>
        </w:r>
      </w:ins>
      <w:ins w:id="8949" w:author="admin" w:date="2016-10-25T16:27:00Z">
        <w:r>
          <w:rPr>
            <w:rFonts w:ascii="Times New Roman" w:hAnsi="Times New Roman" w:hint="eastAsia"/>
          </w:rPr>
          <w:t>；</w:t>
        </w:r>
      </w:ins>
    </w:p>
    <w:p w:rsidR="00EC62FF" w:rsidRDefault="00D76F56">
      <w:pPr>
        <w:spacing w:before="0" w:after="0" w:line="360" w:lineRule="auto"/>
        <w:ind w:firstLineChars="200" w:firstLine="420"/>
        <w:rPr>
          <w:ins w:id="8950" w:author="admin" w:date="2016-10-25T15:19:00Z"/>
          <w:rFonts w:ascii="Times New Roman" w:hAnsi="Times New Roman"/>
          <w:rPrChange w:id="8951" w:author="admin" w:date="2016-10-25T15:44:00Z">
            <w:rPr>
              <w:ins w:id="8952" w:author="admin" w:date="2016-10-25T15:19:00Z"/>
            </w:rPr>
          </w:rPrChange>
        </w:rPr>
        <w:pPrChange w:id="8953" w:author="admin" w:date="2016-10-25T15:44:00Z">
          <w:pPr>
            <w:pStyle w:val="af6"/>
            <w:numPr>
              <w:numId w:val="37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8954" w:author="admin" w:date="2016-10-25T16:27:00Z">
        <w:r>
          <w:rPr>
            <w:rFonts w:ascii="Times New Roman" w:hAnsi="Times New Roman" w:hint="eastAsia"/>
          </w:rPr>
          <w:t>2</w:t>
        </w:r>
        <w:r>
          <w:rPr>
            <w:rFonts w:ascii="Times New Roman" w:hAnsi="Times New Roman" w:hint="eastAsia"/>
          </w:rPr>
          <w:t>、</w:t>
        </w:r>
      </w:ins>
      <w:ins w:id="8955" w:author="admin" w:date="2016-10-25T15:19:00Z">
        <w:r w:rsidR="00D634F8" w:rsidRPr="00D634F8">
          <w:rPr>
            <w:rFonts w:ascii="Times New Roman" w:hAnsi="Times New Roman" w:hint="eastAsia"/>
            <w:rPrChange w:id="8956" w:author="admin" w:date="2016-10-25T15:44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使用键盘</w:t>
        </w:r>
        <w:r w:rsidR="00D634F8" w:rsidRPr="00D634F8">
          <w:rPr>
            <w:rFonts w:ascii="Times New Roman" w:hAnsi="Times New Roman"/>
            <w:rPrChange w:id="8957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ALT+Rename</w:t>
        </w:r>
        <w:r w:rsidR="00D634F8" w:rsidRPr="00D634F8">
          <w:rPr>
            <w:rFonts w:ascii="Times New Roman" w:hAnsi="Times New Roman" w:hint="eastAsia"/>
            <w:rPrChange w:id="8958" w:author="admin" w:date="2016-10-25T15:44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快捷键，或者移动键盘左右键，光标选中</w:t>
        </w:r>
        <w:r w:rsidR="00D634F8" w:rsidRPr="00D634F8">
          <w:rPr>
            <w:rFonts w:ascii="Times New Roman" w:hAnsi="Times New Roman"/>
            <w:rPrChange w:id="8959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Rename</w:t>
        </w:r>
        <w:r w:rsidR="00D634F8" w:rsidRPr="00D634F8">
          <w:rPr>
            <w:rFonts w:ascii="Times New Roman" w:hAnsi="Times New Roman" w:hint="eastAsia"/>
            <w:rPrChange w:id="8960" w:author="admin" w:date="2016-10-25T15:44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菜单，单击</w:t>
        </w:r>
        <w:r w:rsidR="00D634F8" w:rsidRPr="00D634F8">
          <w:rPr>
            <w:rFonts w:ascii="Times New Roman" w:hAnsi="Times New Roman"/>
            <w:rPrChange w:id="8961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>
          <w:rPr>
            <w:rFonts w:ascii="Times New Roman" w:hAnsi="Times New Roman" w:hint="eastAsia"/>
          </w:rPr>
          <w:t>键</w:t>
        </w:r>
      </w:ins>
      <w:ins w:id="8962" w:author="admin" w:date="2016-10-25T16:27:00Z">
        <w:r>
          <w:rPr>
            <w:rFonts w:ascii="Times New Roman" w:hAnsi="Times New Roman" w:hint="eastAsia"/>
          </w:rPr>
          <w:t>，</w:t>
        </w:r>
      </w:ins>
      <w:ins w:id="8963" w:author="admin" w:date="2016-10-25T15:19:00Z">
        <w:r w:rsidR="00D634F8" w:rsidRPr="00D634F8">
          <w:rPr>
            <w:rFonts w:ascii="Times New Roman" w:hAnsi="Times New Roman" w:hint="eastAsia"/>
            <w:rPrChange w:id="8964" w:author="admin" w:date="2016-10-25T15:44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8965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8966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_Ref460592185 \h</w:instrText>
        </w:r>
      </w:ins>
      <w:r w:rsidR="008A27B8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8967" w:author="admin" w:date="2016-10-25T15:44:00Z">
            <w:rPr>
              <w:rFonts w:ascii="Times New Roman" w:hAnsi="Times New Roman"/>
            </w:rPr>
          </w:rPrChange>
        </w:rPr>
      </w:r>
      <w:ins w:id="8968" w:author="admin" w:date="2016-10-25T15:19:00Z">
        <w:r w:rsidR="00D634F8" w:rsidRPr="00D634F8">
          <w:rPr>
            <w:rFonts w:ascii="Times New Roman" w:hAnsi="Times New Roman"/>
            <w:rPrChange w:id="8969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8970" w:author="admin" w:date="2016-10-27T15:32:00Z">
        <w:r w:rsidR="00D634F8" w:rsidRPr="00D634F8">
          <w:rPr>
            <w:rFonts w:ascii="Times New Roman" w:hAnsi="Times New Roman" w:hint="eastAsia"/>
            <w:rPrChange w:id="8971" w:author="admin" w:date="2016-10-27T15:3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8972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275</w:t>
        </w:r>
      </w:ins>
      <w:ins w:id="8973" w:author="admin" w:date="2016-10-25T15:19:00Z">
        <w:r w:rsidR="00D634F8" w:rsidRPr="00D634F8">
          <w:rPr>
            <w:rFonts w:ascii="Times New Roman" w:hAnsi="Times New Roman"/>
            <w:rPrChange w:id="8974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>
          <w:rPr>
            <w:rFonts w:ascii="Times New Roman" w:hAnsi="Times New Roman" w:hint="eastAsia"/>
          </w:rPr>
          <w:t>所示</w:t>
        </w:r>
      </w:ins>
      <w:ins w:id="8975" w:author="admin" w:date="2016-10-25T16:27:00Z">
        <w:r>
          <w:rPr>
            <w:rFonts w:ascii="Times New Roman" w:hAnsi="Times New Roman" w:hint="eastAsia"/>
          </w:rPr>
          <w:t>；</w:t>
        </w:r>
      </w:ins>
    </w:p>
    <w:p w:rsidR="00EC62FF" w:rsidRDefault="00EC62FF" w:rsidP="007111D4">
      <w:pPr>
        <w:widowControl/>
        <w:spacing w:beforeLines="50" w:after="0" w:line="360" w:lineRule="auto"/>
        <w:jc w:val="center"/>
        <w:rPr>
          <w:ins w:id="8976" w:author="admin" w:date="2016-10-25T15:19:00Z"/>
          <w:kern w:val="0"/>
          <w:sz w:val="24"/>
          <w:szCs w:val="24"/>
          <w:rPrChange w:id="8977" w:author="admin" w:date="2016-10-27T16:03:00Z">
            <w:rPr>
              <w:ins w:id="8978" w:author="admin" w:date="2016-10-25T15:19:00Z"/>
            </w:rPr>
          </w:rPrChange>
        </w:rPr>
        <w:pPrChange w:id="8979" w:author="admin" w:date="2016-10-31T15:42:00Z">
          <w:pPr>
            <w:jc w:val="center"/>
          </w:pPr>
        </w:pPrChange>
      </w:pPr>
      <w:ins w:id="8980" w:author="admin" w:date="2016-10-25T15:19:00Z">
        <w:r>
          <w:rPr>
            <w:noProof/>
            <w:kern w:val="0"/>
            <w:sz w:val="24"/>
            <w:szCs w:val="24"/>
            <w:rPrChange w:id="8981" w:author="Unknown">
              <w:rPr>
                <w:b/>
                <w:bCs/>
                <w:i/>
                <w:iCs/>
                <w:noProof/>
                <w:color w:val="0000FF"/>
                <w:u w:val="single"/>
              </w:rPr>
            </w:rPrChange>
          </w:rPr>
          <w:drawing>
            <wp:inline distT="0" distB="0" distL="0" distR="0">
              <wp:extent cx="3481307" cy="2603350"/>
              <wp:effectExtent l="0" t="0" r="0" b="0"/>
              <wp:docPr id="303" name="图片 10" descr="manage-rename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manage-rename.PNG"/>
                      <pic:cNvPicPr/>
                    </pic:nvPicPr>
                    <pic:blipFill>
                      <a:blip r:embed="rId35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494606" cy="26132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EC62FF" w:rsidRDefault="00D634F8" w:rsidP="007111D4">
      <w:pPr>
        <w:pStyle w:val="af5"/>
        <w:spacing w:afterLines="50"/>
        <w:rPr>
          <w:ins w:id="8982" w:author="admin" w:date="2016-10-25T15:19:00Z"/>
          <w:rPrChange w:id="8983" w:author="admin" w:date="2016-10-26T10:55:00Z">
            <w:rPr>
              <w:ins w:id="8984" w:author="admin" w:date="2016-10-25T15:19:00Z"/>
              <w:color w:val="000080"/>
            </w:rPr>
          </w:rPrChange>
        </w:rPr>
        <w:pPrChange w:id="8985" w:author="admin" w:date="2016-10-31T15:42:00Z">
          <w:pPr>
            <w:jc w:val="center"/>
          </w:pPr>
        </w:pPrChange>
      </w:pPr>
      <w:bookmarkStart w:id="8986" w:name="_Ref460592185"/>
      <w:ins w:id="8987" w:author="admin" w:date="2016-10-25T15:19:00Z">
        <w:r w:rsidRPr="00D634F8">
          <w:rPr>
            <w:rFonts w:hint="eastAsia"/>
            <w:rPrChange w:id="8988" w:author="admin" w:date="2016-10-26T10:55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</w:ins>
      <w:ins w:id="8989" w:author="admin" w:date="2016-10-26T10:37:00Z">
        <w:r w:rsidRPr="00D634F8">
          <w:rPr>
            <w:rPrChange w:id="8990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8991" w:author="admin" w:date="2016-10-25T15:19:00Z">
        <w:r w:rsidRPr="00D634F8">
          <w:rPr>
            <w:rPrChange w:id="8992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begin"/>
        </w:r>
        <w:r w:rsidRPr="00D634F8">
          <w:rPr>
            <w:rPrChange w:id="8993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8994" w:author="admin" w:date="2016-10-26T10:55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instrText>图</w:instrText>
        </w:r>
        <w:r w:rsidRPr="00D634F8">
          <w:rPr>
            <w:rPrChange w:id="8995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 \* ARABIC</w:instrText>
        </w:r>
        <w:r w:rsidRPr="00D634F8">
          <w:rPr>
            <w:rPrChange w:id="8996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separate"/>
        </w:r>
      </w:ins>
      <w:ins w:id="8997" w:author="admin" w:date="2016-10-27T15:32:00Z">
        <w:r w:rsidR="00415D72">
          <w:t>275</w:t>
        </w:r>
      </w:ins>
      <w:ins w:id="8998" w:author="admin" w:date="2016-10-25T15:19:00Z">
        <w:r w:rsidRPr="00D634F8">
          <w:rPr>
            <w:rPrChange w:id="8999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end"/>
        </w:r>
        <w:bookmarkEnd w:id="8986"/>
        <w:r w:rsidRPr="00D634F8">
          <w:rPr>
            <w:rPrChange w:id="9000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9001" w:author="admin" w:date="2016-10-26T09:22:00Z">
        <w:r w:rsidRPr="00D634F8">
          <w:rPr>
            <w:rPrChange w:id="9002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9003" w:author="admin" w:date="2016-10-25T15:19:00Z">
        <w:r w:rsidRPr="00D634F8">
          <w:rPr>
            <w:rPrChange w:id="9004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>Manage</w:t>
        </w:r>
        <w:r w:rsidRPr="00D634F8">
          <w:rPr>
            <w:rFonts w:hint="eastAsia"/>
            <w:rPrChange w:id="9005" w:author="admin" w:date="2016-10-26T10:55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界面选中</w:t>
        </w:r>
        <w:r w:rsidRPr="00D634F8">
          <w:rPr>
            <w:rPrChange w:id="9006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>Rename</w:t>
        </w:r>
        <w:r w:rsidRPr="00D634F8">
          <w:rPr>
            <w:rFonts w:hint="eastAsia"/>
            <w:rPrChange w:id="9007" w:author="admin" w:date="2016-10-26T10:55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菜单</w:t>
        </w:r>
      </w:ins>
    </w:p>
    <w:p w:rsidR="00EC62FF" w:rsidRDefault="00D76F56">
      <w:pPr>
        <w:spacing w:before="0" w:after="0" w:line="360" w:lineRule="auto"/>
        <w:ind w:firstLineChars="200" w:firstLine="420"/>
        <w:rPr>
          <w:ins w:id="9008" w:author="admin" w:date="2016-10-25T15:19:00Z"/>
          <w:rFonts w:ascii="Times New Roman" w:hAnsi="Times New Roman"/>
          <w:rPrChange w:id="9009" w:author="admin" w:date="2016-10-25T15:44:00Z">
            <w:rPr>
              <w:ins w:id="9010" w:author="admin" w:date="2016-10-25T15:19:00Z"/>
            </w:rPr>
          </w:rPrChange>
        </w:rPr>
        <w:pPrChange w:id="9011" w:author="admin" w:date="2016-10-25T15:44:00Z">
          <w:pPr>
            <w:pStyle w:val="af6"/>
            <w:numPr>
              <w:numId w:val="37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9012" w:author="admin" w:date="2016-10-25T16:27:00Z">
        <w:r>
          <w:rPr>
            <w:rFonts w:ascii="Times New Roman" w:hAnsi="Times New Roman" w:hint="eastAsia"/>
          </w:rPr>
          <w:t>3</w:t>
        </w:r>
        <w:r>
          <w:rPr>
            <w:rFonts w:ascii="Times New Roman" w:hAnsi="Times New Roman" w:hint="eastAsia"/>
          </w:rPr>
          <w:t>、</w:t>
        </w:r>
      </w:ins>
      <w:ins w:id="9013" w:author="admin" w:date="2016-10-25T15:19:00Z">
        <w:r w:rsidR="00D634F8" w:rsidRPr="00D634F8">
          <w:rPr>
            <w:rFonts w:ascii="Times New Roman" w:hAnsi="Times New Roman" w:hint="eastAsia"/>
            <w:rPrChange w:id="9014" w:author="admin" w:date="2016-10-25T15:44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弹出</w:t>
        </w:r>
        <w:r w:rsidR="00D634F8" w:rsidRPr="00D634F8">
          <w:rPr>
            <w:rFonts w:ascii="Times New Roman" w:hAnsi="Times New Roman"/>
            <w:rPrChange w:id="9015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Rename</w:t>
        </w:r>
        <w:r w:rsidR="00D634F8" w:rsidRPr="00D634F8">
          <w:rPr>
            <w:rFonts w:ascii="Times New Roman" w:hAnsi="Times New Roman" w:hint="eastAsia"/>
            <w:rPrChange w:id="9016" w:author="admin" w:date="2016-10-25T15:44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对话框，输入新文件名，使用键盘</w:t>
        </w:r>
        <w:r w:rsidR="00D634F8" w:rsidRPr="00D634F8">
          <w:rPr>
            <w:rFonts w:ascii="Times New Roman" w:hAnsi="Times New Roman"/>
            <w:rPrChange w:id="9017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ALT+O</w:t>
        </w:r>
        <w:r w:rsidR="00D634F8" w:rsidRPr="00D634F8">
          <w:rPr>
            <w:rFonts w:ascii="Times New Roman" w:hAnsi="Times New Roman" w:hint="eastAsia"/>
            <w:rPrChange w:id="9018" w:author="admin" w:date="2016-10-25T15:44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快捷键，或移动键盘左右键选中</w:t>
        </w:r>
        <w:r w:rsidR="00D634F8" w:rsidRPr="00D634F8">
          <w:rPr>
            <w:rFonts w:ascii="Times New Roman" w:hAnsi="Times New Roman"/>
            <w:rPrChange w:id="9019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OK</w:t>
        </w:r>
        <w:r w:rsidR="00D634F8" w:rsidRPr="00D634F8">
          <w:rPr>
            <w:rFonts w:ascii="Times New Roman" w:hAnsi="Times New Roman" w:hint="eastAsia"/>
            <w:rPrChange w:id="9020" w:author="admin" w:date="2016-10-25T15:44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lastRenderedPageBreak/>
          <w:t>菜单，单击</w:t>
        </w:r>
        <w:r w:rsidR="00D634F8" w:rsidRPr="00D634F8">
          <w:rPr>
            <w:rFonts w:ascii="Times New Roman" w:hAnsi="Times New Roman"/>
            <w:rPrChange w:id="9021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>
          <w:rPr>
            <w:rFonts w:ascii="Times New Roman" w:hAnsi="Times New Roman" w:hint="eastAsia"/>
          </w:rPr>
          <w:t>确认重命名文件</w:t>
        </w:r>
      </w:ins>
      <w:ins w:id="9022" w:author="admin" w:date="2016-10-25T16:27:00Z">
        <w:r>
          <w:rPr>
            <w:rFonts w:ascii="Times New Roman" w:hAnsi="Times New Roman" w:hint="eastAsia"/>
          </w:rPr>
          <w:t>，</w:t>
        </w:r>
      </w:ins>
      <w:ins w:id="9023" w:author="admin" w:date="2016-10-25T15:19:00Z">
        <w:r w:rsidR="00D634F8" w:rsidRPr="00D634F8">
          <w:rPr>
            <w:rFonts w:ascii="Times New Roman" w:hAnsi="Times New Roman" w:hint="eastAsia"/>
            <w:rPrChange w:id="9024" w:author="admin" w:date="2016-10-25T15:44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9025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9026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_Ref460592260 \h</w:instrText>
        </w:r>
      </w:ins>
      <w:r w:rsidR="008A27B8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9027" w:author="admin" w:date="2016-10-25T15:44:00Z">
            <w:rPr>
              <w:rFonts w:ascii="Times New Roman" w:hAnsi="Times New Roman"/>
            </w:rPr>
          </w:rPrChange>
        </w:rPr>
      </w:r>
      <w:ins w:id="9028" w:author="admin" w:date="2016-10-25T15:19:00Z">
        <w:r w:rsidR="00D634F8" w:rsidRPr="00D634F8">
          <w:rPr>
            <w:rFonts w:ascii="Times New Roman" w:hAnsi="Times New Roman"/>
            <w:rPrChange w:id="9029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9030" w:author="admin" w:date="2016-10-27T15:32:00Z">
        <w:r w:rsidR="00D634F8" w:rsidRPr="00D634F8">
          <w:rPr>
            <w:rFonts w:ascii="Times New Roman" w:hAnsi="Times New Roman" w:hint="eastAsia"/>
            <w:rPrChange w:id="9031" w:author="admin" w:date="2016-10-27T15:3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9032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276</w:t>
        </w:r>
      </w:ins>
      <w:ins w:id="9033" w:author="admin" w:date="2016-10-25T15:19:00Z">
        <w:r w:rsidR="00D634F8" w:rsidRPr="00D634F8">
          <w:rPr>
            <w:rFonts w:ascii="Times New Roman" w:hAnsi="Times New Roman"/>
            <w:rPrChange w:id="9034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>
          <w:rPr>
            <w:rFonts w:ascii="Times New Roman" w:hAnsi="Times New Roman" w:hint="eastAsia"/>
          </w:rPr>
          <w:t>所示</w:t>
        </w:r>
      </w:ins>
      <w:ins w:id="9035" w:author="admin" w:date="2016-10-25T16:27:00Z">
        <w:r>
          <w:rPr>
            <w:rFonts w:ascii="Times New Roman" w:hAnsi="Times New Roman" w:hint="eastAsia"/>
          </w:rPr>
          <w:t>。</w:t>
        </w:r>
      </w:ins>
    </w:p>
    <w:p w:rsidR="00EC62FF" w:rsidRDefault="00EC62FF" w:rsidP="007111D4">
      <w:pPr>
        <w:widowControl/>
        <w:spacing w:beforeLines="50" w:after="0" w:line="360" w:lineRule="auto"/>
        <w:jc w:val="center"/>
        <w:rPr>
          <w:ins w:id="9036" w:author="admin" w:date="2016-10-25T15:19:00Z"/>
          <w:kern w:val="0"/>
          <w:sz w:val="24"/>
          <w:szCs w:val="24"/>
          <w:rPrChange w:id="9037" w:author="admin" w:date="2016-10-27T16:03:00Z">
            <w:rPr>
              <w:ins w:id="9038" w:author="admin" w:date="2016-10-25T15:19:00Z"/>
            </w:rPr>
          </w:rPrChange>
        </w:rPr>
        <w:pPrChange w:id="9039" w:author="admin" w:date="2016-10-31T15:42:00Z">
          <w:pPr>
            <w:jc w:val="center"/>
          </w:pPr>
        </w:pPrChange>
      </w:pPr>
      <w:ins w:id="9040" w:author="admin" w:date="2016-10-25T15:19:00Z">
        <w:r>
          <w:rPr>
            <w:noProof/>
            <w:kern w:val="0"/>
            <w:sz w:val="24"/>
            <w:szCs w:val="24"/>
            <w:rPrChange w:id="9041" w:author="Unknown">
              <w:rPr>
                <w:b/>
                <w:bCs/>
                <w:i/>
                <w:iCs/>
                <w:noProof/>
                <w:color w:val="0000FF"/>
                <w:u w:val="single"/>
              </w:rPr>
            </w:rPrChange>
          </w:rPr>
          <w:drawing>
            <wp:inline distT="0" distB="0" distL="0" distR="0">
              <wp:extent cx="2980459" cy="2261850"/>
              <wp:effectExtent l="19050" t="0" r="0" b="0"/>
              <wp:docPr id="304" name="图片 16" descr="manage-rename-ok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manage-rename-ok.PNG"/>
                      <pic:cNvPicPr/>
                    </pic:nvPicPr>
                    <pic:blipFill>
                      <a:blip r:embed="rId357"/>
                      <a:srcRect b="-158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980459" cy="22618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EC62FF" w:rsidRDefault="00D634F8" w:rsidP="007111D4">
      <w:pPr>
        <w:pStyle w:val="af5"/>
        <w:spacing w:afterLines="50"/>
        <w:rPr>
          <w:ins w:id="9042" w:author="admin" w:date="2016-10-25T15:19:00Z"/>
          <w:rPrChange w:id="9043" w:author="admin" w:date="2016-10-26T10:55:00Z">
            <w:rPr>
              <w:ins w:id="9044" w:author="admin" w:date="2016-10-25T15:19:00Z"/>
            </w:rPr>
          </w:rPrChange>
        </w:rPr>
        <w:pPrChange w:id="9045" w:author="admin" w:date="2016-10-31T15:42:00Z">
          <w:pPr>
            <w:jc w:val="center"/>
          </w:pPr>
        </w:pPrChange>
      </w:pPr>
      <w:bookmarkStart w:id="9046" w:name="_Ref460592260"/>
      <w:ins w:id="9047" w:author="admin" w:date="2016-10-25T15:19:00Z">
        <w:r w:rsidRPr="00D634F8">
          <w:rPr>
            <w:rFonts w:hint="eastAsia"/>
            <w:rPrChange w:id="9048" w:author="admin" w:date="2016-10-26T10:55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</w:ins>
      <w:ins w:id="9049" w:author="admin" w:date="2016-10-26T10:37:00Z">
        <w:r w:rsidRPr="00D634F8">
          <w:rPr>
            <w:rPrChange w:id="9050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9051" w:author="admin" w:date="2016-10-25T15:19:00Z">
        <w:r w:rsidRPr="00D634F8">
          <w:rPr>
            <w:rPrChange w:id="9052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begin"/>
        </w:r>
        <w:r w:rsidRPr="00D634F8">
          <w:rPr>
            <w:rPrChange w:id="9053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9054" w:author="admin" w:date="2016-10-26T10:55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instrText>图</w:instrText>
        </w:r>
        <w:r w:rsidRPr="00D634F8">
          <w:rPr>
            <w:rPrChange w:id="9055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 \* ARABIC</w:instrText>
        </w:r>
        <w:r w:rsidRPr="00D634F8">
          <w:rPr>
            <w:rPrChange w:id="9056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separate"/>
        </w:r>
      </w:ins>
      <w:ins w:id="9057" w:author="admin" w:date="2016-10-27T15:32:00Z">
        <w:r w:rsidR="00415D72">
          <w:t>276</w:t>
        </w:r>
      </w:ins>
      <w:ins w:id="9058" w:author="admin" w:date="2016-10-25T15:19:00Z">
        <w:r w:rsidRPr="00D634F8">
          <w:rPr>
            <w:rPrChange w:id="9059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end"/>
        </w:r>
        <w:bookmarkEnd w:id="9046"/>
        <w:r w:rsidRPr="00D634F8">
          <w:rPr>
            <w:rPrChange w:id="9060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9061" w:author="admin" w:date="2016-10-26T09:22:00Z">
        <w:r w:rsidRPr="00D634F8">
          <w:rPr>
            <w:rPrChange w:id="9062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9063" w:author="admin" w:date="2016-10-25T15:19:00Z">
        <w:r w:rsidRPr="00D634F8">
          <w:rPr>
            <w:rPrChange w:id="9064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>Rename</w:t>
        </w:r>
        <w:r w:rsidRPr="00D634F8">
          <w:rPr>
            <w:rFonts w:hint="eastAsia"/>
            <w:rPrChange w:id="9065" w:author="admin" w:date="2016-10-26T10:55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对话框界面</w:t>
        </w:r>
      </w:ins>
    </w:p>
    <w:p w:rsidR="00EC62FF" w:rsidRDefault="00D634F8">
      <w:pPr>
        <w:pStyle w:val="41"/>
        <w:numPr>
          <w:ilvl w:val="3"/>
          <w:numId w:val="4"/>
        </w:numPr>
        <w:spacing w:before="0" w:after="0" w:line="360" w:lineRule="auto"/>
        <w:rPr>
          <w:ins w:id="9066" w:author="admin" w:date="2016-10-25T15:19:00Z"/>
          <w:rFonts w:ascii="Times New Roman" w:hAnsi="Times New Roman"/>
          <w:rPrChange w:id="9067" w:author="admin" w:date="2016-10-25T15:30:00Z">
            <w:rPr>
              <w:ins w:id="9068" w:author="admin" w:date="2016-10-25T15:19:00Z"/>
            </w:rPr>
          </w:rPrChange>
        </w:rPr>
        <w:pPrChange w:id="9069" w:author="admin" w:date="2016-10-25T15:30:00Z">
          <w:pPr>
            <w:pStyle w:val="30"/>
            <w:keepNext w:val="0"/>
            <w:keepLines w:val="0"/>
            <w:widowControl/>
            <w:numPr>
              <w:ilvl w:val="2"/>
            </w:numPr>
            <w:adjustRightInd w:val="0"/>
            <w:snapToGrid w:val="0"/>
            <w:spacing w:before="120" w:after="120" w:line="360" w:lineRule="atLeast"/>
            <w:textAlignment w:val="baseline"/>
          </w:pPr>
        </w:pPrChange>
      </w:pPr>
      <w:ins w:id="9070" w:author="admin" w:date="2016-10-25T15:19:00Z">
        <w:r w:rsidRPr="00D634F8">
          <w:rPr>
            <w:rFonts w:ascii="Times New Roman" w:hAnsi="Times New Roman" w:hint="eastAsia"/>
            <w:rPrChange w:id="9071" w:author="admin" w:date="2016-10-25T15:30:00Z">
              <w:rPr>
                <w:rFonts w:hint="eastAsia"/>
                <w:b w:val="0"/>
                <w:bCs w:val="0"/>
                <w:i/>
                <w:iCs/>
                <w:color w:val="0000FF"/>
                <w:u w:val="single"/>
              </w:rPr>
            </w:rPrChange>
          </w:rPr>
          <w:t>导出文件</w:t>
        </w:r>
      </w:ins>
    </w:p>
    <w:p w:rsidR="00EC62FF" w:rsidRDefault="00D76F56">
      <w:pPr>
        <w:spacing w:before="0" w:after="0" w:line="360" w:lineRule="auto"/>
        <w:ind w:firstLineChars="200" w:firstLine="420"/>
        <w:rPr>
          <w:ins w:id="9072" w:author="admin" w:date="2016-10-25T15:19:00Z"/>
          <w:rFonts w:ascii="Times New Roman" w:hAnsi="Times New Roman"/>
          <w:rPrChange w:id="9073" w:author="admin" w:date="2016-10-25T15:44:00Z">
            <w:rPr>
              <w:ins w:id="9074" w:author="admin" w:date="2016-10-25T15:19:00Z"/>
            </w:rPr>
          </w:rPrChange>
        </w:rPr>
        <w:pPrChange w:id="9075" w:author="admin" w:date="2016-10-25T15:44:00Z">
          <w:pPr>
            <w:pStyle w:val="af6"/>
            <w:numPr>
              <w:numId w:val="38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9076" w:author="admin" w:date="2016-10-25T16:27:00Z">
        <w:r>
          <w:rPr>
            <w:rFonts w:ascii="Times New Roman" w:hAnsi="Times New Roman" w:hint="eastAsia"/>
          </w:rPr>
          <w:t>1</w:t>
        </w:r>
        <w:r>
          <w:rPr>
            <w:rFonts w:ascii="Times New Roman" w:hAnsi="Times New Roman" w:hint="eastAsia"/>
          </w:rPr>
          <w:t>、</w:t>
        </w:r>
      </w:ins>
      <w:ins w:id="9077" w:author="admin" w:date="2016-10-25T15:19:00Z">
        <w:r w:rsidR="00D634F8" w:rsidRPr="00D634F8">
          <w:rPr>
            <w:rFonts w:ascii="Times New Roman" w:hAnsi="Times New Roman" w:hint="eastAsia"/>
            <w:rPrChange w:id="9078" w:author="admin" w:date="2016-10-25T15:44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插入</w:t>
        </w:r>
        <w:r w:rsidR="00D634F8" w:rsidRPr="00D634F8">
          <w:rPr>
            <w:rFonts w:ascii="Times New Roman" w:hAnsi="Times New Roman"/>
            <w:rPrChange w:id="9079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U</w:t>
        </w:r>
        <w:r w:rsidR="00D634F8" w:rsidRPr="00D634F8">
          <w:rPr>
            <w:rFonts w:ascii="Times New Roman" w:hAnsi="Times New Roman" w:hint="eastAsia"/>
            <w:rPrChange w:id="9080" w:author="admin" w:date="2016-10-25T15:44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盘</w:t>
        </w:r>
      </w:ins>
      <w:ins w:id="9081" w:author="admin" w:date="2016-10-25T16:27:00Z">
        <w:r>
          <w:rPr>
            <w:rFonts w:ascii="Times New Roman" w:hAnsi="Times New Roman" w:hint="eastAsia"/>
          </w:rPr>
          <w:t>；</w:t>
        </w:r>
      </w:ins>
    </w:p>
    <w:p w:rsidR="00EC62FF" w:rsidRDefault="00D76F56">
      <w:pPr>
        <w:spacing w:before="0" w:after="0" w:line="360" w:lineRule="auto"/>
        <w:ind w:firstLineChars="200" w:firstLine="420"/>
        <w:rPr>
          <w:ins w:id="9082" w:author="admin" w:date="2016-10-25T15:19:00Z"/>
          <w:rFonts w:ascii="Times New Roman" w:hAnsi="Times New Roman"/>
          <w:rPrChange w:id="9083" w:author="admin" w:date="2016-10-25T15:44:00Z">
            <w:rPr>
              <w:ins w:id="9084" w:author="admin" w:date="2016-10-25T15:19:00Z"/>
            </w:rPr>
          </w:rPrChange>
        </w:rPr>
        <w:pPrChange w:id="9085" w:author="admin" w:date="2016-10-25T15:44:00Z">
          <w:pPr>
            <w:pStyle w:val="af6"/>
            <w:numPr>
              <w:numId w:val="38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9086" w:author="admin" w:date="2016-10-25T16:27:00Z">
        <w:r>
          <w:rPr>
            <w:rFonts w:ascii="Times New Roman" w:hAnsi="Times New Roman" w:hint="eastAsia"/>
          </w:rPr>
          <w:t>2</w:t>
        </w:r>
        <w:r>
          <w:rPr>
            <w:rFonts w:ascii="Times New Roman" w:hAnsi="Times New Roman" w:hint="eastAsia"/>
          </w:rPr>
          <w:t>、</w:t>
        </w:r>
      </w:ins>
      <w:ins w:id="9087" w:author="admin" w:date="2016-10-25T15:19:00Z">
        <w:r w:rsidR="00D634F8" w:rsidRPr="00D634F8">
          <w:rPr>
            <w:rFonts w:ascii="Times New Roman" w:hAnsi="Times New Roman" w:hint="eastAsia"/>
            <w:rPrChange w:id="9088" w:author="admin" w:date="2016-10-25T15:44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进入</w:t>
        </w:r>
        <w:r w:rsidR="00D634F8" w:rsidRPr="00D634F8">
          <w:rPr>
            <w:rFonts w:ascii="Times New Roman" w:hAnsi="Times New Roman"/>
            <w:rPrChange w:id="9089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Manage</w:t>
        </w:r>
        <w:r w:rsidR="00D634F8" w:rsidRPr="00D634F8">
          <w:rPr>
            <w:rFonts w:ascii="Times New Roman" w:hAnsi="Times New Roman" w:hint="eastAsia"/>
            <w:rPrChange w:id="9090" w:author="admin" w:date="2016-10-25T15:44:00Z">
              <w:rPr>
                <w:rFonts w:ascii="Times New Roman" w:hAnsi="Times New Roman" w:hint="eastAsia"/>
                <w:b/>
                <w:bCs/>
                <w:i/>
                <w:iCs/>
                <w:color w:val="4F81BD"/>
              </w:rPr>
            </w:rPrChange>
          </w:rPr>
          <w:t>界面，移动键盘左右键，选中</w:t>
        </w:r>
        <w:r w:rsidR="00D634F8" w:rsidRPr="00D634F8">
          <w:rPr>
            <w:rFonts w:ascii="Times New Roman" w:hAnsi="Times New Roman"/>
            <w:rPrChange w:id="9091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Option</w:t>
        </w:r>
        <w:r w:rsidR="00D634F8" w:rsidRPr="00D634F8">
          <w:rPr>
            <w:rFonts w:ascii="Times New Roman" w:hAnsi="Times New Roman" w:hint="eastAsia"/>
            <w:rPrChange w:id="9092" w:author="admin" w:date="2016-10-25T15:44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菜单，单击</w:t>
        </w:r>
        <w:r w:rsidR="00D634F8" w:rsidRPr="00D634F8">
          <w:rPr>
            <w:rFonts w:ascii="Times New Roman" w:hAnsi="Times New Roman"/>
            <w:rPrChange w:id="9093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9094" w:author="admin" w:date="2016-10-25T15:44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键，或使用键盘</w:t>
        </w:r>
        <w:r w:rsidR="00D634F8" w:rsidRPr="00D634F8">
          <w:rPr>
            <w:rFonts w:ascii="Times New Roman" w:hAnsi="Times New Roman"/>
            <w:rPrChange w:id="9095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ALT+T</w:t>
        </w:r>
        <w:r>
          <w:rPr>
            <w:rFonts w:ascii="Times New Roman" w:hAnsi="Times New Roman" w:hint="eastAsia"/>
          </w:rPr>
          <w:t>快捷键</w:t>
        </w:r>
      </w:ins>
      <w:ins w:id="9096" w:author="admin" w:date="2016-10-25T16:27:00Z">
        <w:r>
          <w:rPr>
            <w:rFonts w:ascii="Times New Roman" w:hAnsi="Times New Roman" w:hint="eastAsia"/>
          </w:rPr>
          <w:t>；</w:t>
        </w:r>
      </w:ins>
    </w:p>
    <w:p w:rsidR="00EC62FF" w:rsidRDefault="00D76F56">
      <w:pPr>
        <w:spacing w:before="0" w:after="0" w:line="360" w:lineRule="auto"/>
        <w:ind w:firstLineChars="200" w:firstLine="420"/>
        <w:rPr>
          <w:ins w:id="9097" w:author="admin" w:date="2016-10-25T15:19:00Z"/>
          <w:rFonts w:ascii="Times New Roman" w:hAnsi="Times New Roman"/>
          <w:rPrChange w:id="9098" w:author="admin" w:date="2016-10-25T15:44:00Z">
            <w:rPr>
              <w:ins w:id="9099" w:author="admin" w:date="2016-10-25T15:19:00Z"/>
            </w:rPr>
          </w:rPrChange>
        </w:rPr>
        <w:pPrChange w:id="9100" w:author="admin" w:date="2016-10-25T15:44:00Z">
          <w:pPr>
            <w:pStyle w:val="af6"/>
            <w:numPr>
              <w:numId w:val="38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9101" w:author="admin" w:date="2016-10-25T16:28:00Z">
        <w:r>
          <w:rPr>
            <w:rFonts w:ascii="Times New Roman" w:hAnsi="Times New Roman" w:hint="eastAsia"/>
          </w:rPr>
          <w:t>3</w:t>
        </w:r>
        <w:r>
          <w:rPr>
            <w:rFonts w:ascii="Times New Roman" w:hAnsi="Times New Roman" w:hint="eastAsia"/>
          </w:rPr>
          <w:t>、</w:t>
        </w:r>
      </w:ins>
      <w:ins w:id="9102" w:author="admin" w:date="2016-10-25T15:19:00Z">
        <w:r w:rsidR="00D634F8" w:rsidRPr="00D634F8">
          <w:rPr>
            <w:rFonts w:ascii="Times New Roman" w:hAnsi="Times New Roman" w:hint="eastAsia"/>
            <w:rPrChange w:id="9103" w:author="admin" w:date="2016-10-25T15:44:00Z">
              <w:rPr>
                <w:rFonts w:ascii="Times New Roman" w:hAnsi="Times New Roman" w:hint="eastAsia"/>
                <w:b/>
                <w:bCs/>
                <w:i/>
                <w:iCs/>
                <w:color w:val="4F81BD"/>
              </w:rPr>
            </w:rPrChange>
          </w:rPr>
          <w:t>移动键盘上下键，选中</w:t>
        </w:r>
        <w:r w:rsidR="00D634F8" w:rsidRPr="00D634F8">
          <w:rPr>
            <w:rFonts w:ascii="Times New Roman" w:hAnsi="Times New Roman"/>
            <w:rPrChange w:id="9104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Export</w:t>
        </w:r>
        <w:r w:rsidR="00D634F8" w:rsidRPr="00D634F8">
          <w:rPr>
            <w:rFonts w:ascii="Times New Roman" w:hAnsi="Times New Roman" w:hint="eastAsia"/>
            <w:rPrChange w:id="9105" w:author="admin" w:date="2016-10-25T15:44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菜单，单击</w:t>
        </w:r>
        <w:r w:rsidR="00D634F8" w:rsidRPr="00D634F8">
          <w:rPr>
            <w:rFonts w:ascii="Times New Roman" w:hAnsi="Times New Roman"/>
            <w:rPrChange w:id="9106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9107" w:author="admin" w:date="2016-10-25T15:44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键，或使用键盘</w:t>
        </w:r>
        <w:r w:rsidR="00D634F8" w:rsidRPr="00D634F8">
          <w:rPr>
            <w:rFonts w:ascii="Times New Roman" w:hAnsi="Times New Roman"/>
            <w:rPrChange w:id="9108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ALT+X</w:t>
        </w:r>
        <w:r>
          <w:rPr>
            <w:rFonts w:ascii="Times New Roman" w:hAnsi="Times New Roman" w:hint="eastAsia"/>
          </w:rPr>
          <w:t>快捷键</w:t>
        </w:r>
      </w:ins>
      <w:ins w:id="9109" w:author="admin" w:date="2016-10-25T16:28:00Z">
        <w:r>
          <w:rPr>
            <w:rFonts w:ascii="Times New Roman" w:hAnsi="Times New Roman" w:hint="eastAsia"/>
          </w:rPr>
          <w:t>，</w:t>
        </w:r>
      </w:ins>
      <w:ins w:id="9110" w:author="admin" w:date="2016-10-25T15:19:00Z">
        <w:r w:rsidR="00D634F8" w:rsidRPr="00D634F8">
          <w:rPr>
            <w:rFonts w:ascii="Times New Roman" w:hAnsi="Times New Roman" w:hint="eastAsia"/>
            <w:rPrChange w:id="9111" w:author="admin" w:date="2016-10-25T15:44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9112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9113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_Ref460831199 \h</w:instrText>
        </w:r>
      </w:ins>
      <w:r w:rsidR="008A27B8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9114" w:author="admin" w:date="2016-10-25T15:44:00Z">
            <w:rPr>
              <w:rFonts w:ascii="Times New Roman" w:hAnsi="Times New Roman"/>
            </w:rPr>
          </w:rPrChange>
        </w:rPr>
      </w:r>
      <w:ins w:id="9115" w:author="admin" w:date="2016-10-25T15:19:00Z">
        <w:r w:rsidR="00D634F8" w:rsidRPr="00D634F8">
          <w:rPr>
            <w:rFonts w:ascii="Times New Roman" w:hAnsi="Times New Roman"/>
            <w:rPrChange w:id="9116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9117" w:author="admin" w:date="2016-10-27T15:32:00Z">
        <w:r w:rsidR="00D634F8" w:rsidRPr="00D634F8">
          <w:rPr>
            <w:rFonts w:ascii="Times New Roman" w:hAnsi="Times New Roman" w:hint="eastAsia"/>
            <w:rPrChange w:id="9118" w:author="admin" w:date="2016-10-27T15:3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9119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277</w:t>
        </w:r>
      </w:ins>
      <w:ins w:id="9120" w:author="admin" w:date="2016-10-25T15:19:00Z">
        <w:r w:rsidR="00D634F8" w:rsidRPr="00D634F8">
          <w:rPr>
            <w:rFonts w:ascii="Times New Roman" w:hAnsi="Times New Roman"/>
            <w:rPrChange w:id="9121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>
          <w:rPr>
            <w:rFonts w:ascii="Times New Roman" w:hAnsi="Times New Roman" w:hint="eastAsia"/>
          </w:rPr>
          <w:t>所示</w:t>
        </w:r>
      </w:ins>
      <w:ins w:id="9122" w:author="admin" w:date="2016-10-25T16:28:00Z">
        <w:r>
          <w:rPr>
            <w:rFonts w:ascii="Times New Roman" w:hAnsi="Times New Roman" w:hint="eastAsia"/>
          </w:rPr>
          <w:t>；</w:t>
        </w:r>
      </w:ins>
    </w:p>
    <w:p w:rsidR="00EC62FF" w:rsidRDefault="00EC62FF" w:rsidP="007111D4">
      <w:pPr>
        <w:widowControl/>
        <w:spacing w:beforeLines="50" w:after="0" w:line="360" w:lineRule="auto"/>
        <w:jc w:val="center"/>
        <w:rPr>
          <w:ins w:id="9123" w:author="admin" w:date="2016-10-25T15:19:00Z"/>
          <w:kern w:val="0"/>
          <w:sz w:val="24"/>
          <w:szCs w:val="24"/>
          <w:rPrChange w:id="9124" w:author="admin" w:date="2016-10-27T16:03:00Z">
            <w:rPr>
              <w:ins w:id="9125" w:author="admin" w:date="2016-10-25T15:19:00Z"/>
            </w:rPr>
          </w:rPrChange>
        </w:rPr>
        <w:pPrChange w:id="9126" w:author="admin" w:date="2016-10-31T15:42:00Z">
          <w:pPr>
            <w:jc w:val="center"/>
          </w:pPr>
        </w:pPrChange>
      </w:pPr>
      <w:ins w:id="9127" w:author="admin" w:date="2016-10-25T15:19:00Z">
        <w:r>
          <w:rPr>
            <w:noProof/>
            <w:kern w:val="0"/>
            <w:sz w:val="24"/>
            <w:szCs w:val="24"/>
            <w:rPrChange w:id="9128" w:author="Unknown">
              <w:rPr>
                <w:b/>
                <w:bCs/>
                <w:i/>
                <w:iCs/>
                <w:noProof/>
                <w:color w:val="0000FF"/>
                <w:u w:val="single"/>
              </w:rPr>
            </w:rPrChange>
          </w:rPr>
          <w:drawing>
            <wp:inline distT="0" distB="0" distL="0" distR="0">
              <wp:extent cx="3015095" cy="2302159"/>
              <wp:effectExtent l="19050" t="0" r="0" b="0"/>
              <wp:docPr id="305" name="图片 19" descr="manage-export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manage-export.PNG"/>
                      <pic:cNvPicPr/>
                    </pic:nvPicPr>
                    <pic:blipFill>
                      <a:blip r:embed="rId358"/>
                      <a:srcRect b="-236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015096" cy="230216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EC62FF" w:rsidRDefault="00D634F8" w:rsidP="007111D4">
      <w:pPr>
        <w:pStyle w:val="af5"/>
        <w:spacing w:afterLines="50"/>
        <w:rPr>
          <w:ins w:id="9129" w:author="admin" w:date="2016-10-25T15:19:00Z"/>
          <w:rPrChange w:id="9130" w:author="admin" w:date="2016-10-26T10:55:00Z">
            <w:rPr>
              <w:ins w:id="9131" w:author="admin" w:date="2016-10-25T15:19:00Z"/>
              <w:color w:val="000080"/>
            </w:rPr>
          </w:rPrChange>
        </w:rPr>
        <w:pPrChange w:id="9132" w:author="admin" w:date="2016-10-31T15:42:00Z">
          <w:pPr>
            <w:jc w:val="center"/>
          </w:pPr>
        </w:pPrChange>
      </w:pPr>
      <w:bookmarkStart w:id="9133" w:name="_Ref460831199"/>
      <w:ins w:id="9134" w:author="admin" w:date="2016-10-25T15:19:00Z">
        <w:r w:rsidRPr="00D634F8">
          <w:rPr>
            <w:rFonts w:hint="eastAsia"/>
            <w:rPrChange w:id="9135" w:author="admin" w:date="2016-10-26T10:55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</w:ins>
      <w:ins w:id="9136" w:author="admin" w:date="2016-10-26T10:37:00Z">
        <w:r w:rsidRPr="00D634F8">
          <w:rPr>
            <w:rPrChange w:id="9137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9138" w:author="admin" w:date="2016-10-25T15:19:00Z">
        <w:r w:rsidRPr="00D634F8">
          <w:rPr>
            <w:rPrChange w:id="9139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begin"/>
        </w:r>
        <w:r w:rsidRPr="00D634F8">
          <w:rPr>
            <w:rPrChange w:id="9140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9141" w:author="admin" w:date="2016-10-26T10:55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instrText>图</w:instrText>
        </w:r>
        <w:r w:rsidRPr="00D634F8">
          <w:rPr>
            <w:rPrChange w:id="9142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 \* ARABIC</w:instrText>
        </w:r>
        <w:r w:rsidRPr="00D634F8">
          <w:rPr>
            <w:rPrChange w:id="9143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separate"/>
        </w:r>
      </w:ins>
      <w:ins w:id="9144" w:author="admin" w:date="2016-10-27T15:32:00Z">
        <w:r w:rsidR="00415D72">
          <w:t>277</w:t>
        </w:r>
      </w:ins>
      <w:ins w:id="9145" w:author="admin" w:date="2016-10-25T15:19:00Z">
        <w:r w:rsidRPr="00D634F8">
          <w:rPr>
            <w:rPrChange w:id="9146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end"/>
        </w:r>
      </w:ins>
      <w:bookmarkEnd w:id="9133"/>
      <w:ins w:id="9147" w:author="admin" w:date="2016-10-26T09:22:00Z">
        <w:r w:rsidRPr="00D634F8">
          <w:rPr>
            <w:rPrChange w:id="9148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9149" w:author="admin" w:date="2016-10-25T15:19:00Z">
        <w:r w:rsidRPr="00D634F8">
          <w:rPr>
            <w:rFonts w:hint="eastAsia"/>
            <w:rPrChange w:id="9150" w:author="admin" w:date="2016-10-26T10:55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Manage界面Option选项Export菜单</w:t>
        </w:r>
      </w:ins>
    </w:p>
    <w:p w:rsidR="00EC62FF" w:rsidRDefault="00D76F56">
      <w:pPr>
        <w:spacing w:before="0" w:after="0" w:line="360" w:lineRule="auto"/>
        <w:ind w:firstLineChars="200" w:firstLine="420"/>
        <w:rPr>
          <w:ins w:id="9151" w:author="admin" w:date="2016-10-25T15:19:00Z"/>
          <w:rFonts w:ascii="Times New Roman" w:hAnsi="Times New Roman"/>
          <w:rPrChange w:id="9152" w:author="admin" w:date="2016-10-25T15:44:00Z">
            <w:rPr>
              <w:ins w:id="9153" w:author="admin" w:date="2016-10-25T15:19:00Z"/>
            </w:rPr>
          </w:rPrChange>
        </w:rPr>
        <w:pPrChange w:id="9154" w:author="admin" w:date="2016-10-25T15:44:00Z">
          <w:pPr>
            <w:pStyle w:val="af6"/>
            <w:numPr>
              <w:numId w:val="38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9155" w:author="admin" w:date="2016-10-25T16:28:00Z">
        <w:r>
          <w:rPr>
            <w:rFonts w:ascii="Times New Roman" w:hAnsi="Times New Roman" w:hint="eastAsia"/>
          </w:rPr>
          <w:lastRenderedPageBreak/>
          <w:t>4</w:t>
        </w:r>
        <w:r>
          <w:rPr>
            <w:rFonts w:ascii="Times New Roman" w:hAnsi="Times New Roman" w:hint="eastAsia"/>
          </w:rPr>
          <w:t>、</w:t>
        </w:r>
      </w:ins>
      <w:ins w:id="9156" w:author="admin" w:date="2016-10-25T15:19:00Z">
        <w:r w:rsidR="00D634F8" w:rsidRPr="00D634F8">
          <w:rPr>
            <w:rFonts w:ascii="Times New Roman" w:hAnsi="Times New Roman" w:hint="eastAsia"/>
            <w:rPrChange w:id="9157" w:author="admin" w:date="2016-10-25T15:44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进入文件管理对话框（当前目录为</w:t>
        </w:r>
        <w:r w:rsidR="00D634F8" w:rsidRPr="00D634F8">
          <w:rPr>
            <w:rFonts w:ascii="Times New Roman" w:hAnsi="Times New Roman"/>
            <w:rPrChange w:id="9158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U</w:t>
        </w:r>
        <w:r>
          <w:rPr>
            <w:rFonts w:ascii="Times New Roman" w:hAnsi="Times New Roman" w:hint="eastAsia"/>
          </w:rPr>
          <w:t>盘根目录）</w:t>
        </w:r>
      </w:ins>
      <w:ins w:id="9159" w:author="admin" w:date="2016-10-25T16:28:00Z">
        <w:r>
          <w:rPr>
            <w:rFonts w:ascii="Times New Roman" w:hAnsi="Times New Roman" w:hint="eastAsia"/>
          </w:rPr>
          <w:t>，</w:t>
        </w:r>
      </w:ins>
      <w:ins w:id="9160" w:author="admin" w:date="2016-10-25T15:19:00Z">
        <w:r w:rsidR="00D634F8" w:rsidRPr="00D634F8">
          <w:rPr>
            <w:rFonts w:ascii="Times New Roman" w:hAnsi="Times New Roman" w:hint="eastAsia"/>
            <w:rPrChange w:id="9161" w:author="admin" w:date="2016-10-25T15:44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9162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9163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_Ref460831579 \h</w:instrText>
        </w:r>
      </w:ins>
      <w:r w:rsidR="008A27B8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9164" w:author="admin" w:date="2016-10-25T15:44:00Z">
            <w:rPr>
              <w:rFonts w:ascii="Times New Roman" w:hAnsi="Times New Roman"/>
            </w:rPr>
          </w:rPrChange>
        </w:rPr>
      </w:r>
      <w:ins w:id="9165" w:author="admin" w:date="2016-10-25T15:19:00Z">
        <w:r w:rsidR="00D634F8" w:rsidRPr="00D634F8">
          <w:rPr>
            <w:rFonts w:ascii="Times New Roman" w:hAnsi="Times New Roman"/>
            <w:rPrChange w:id="9166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9167" w:author="admin" w:date="2016-10-27T15:32:00Z">
        <w:r w:rsidR="00D634F8" w:rsidRPr="00D634F8">
          <w:rPr>
            <w:rFonts w:ascii="Times New Roman" w:hAnsi="Times New Roman" w:hint="eastAsia"/>
            <w:rPrChange w:id="9168" w:author="admin" w:date="2016-10-27T15:3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9169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278</w:t>
        </w:r>
      </w:ins>
      <w:ins w:id="9170" w:author="admin" w:date="2016-10-25T15:19:00Z">
        <w:r w:rsidR="00D634F8" w:rsidRPr="00D634F8">
          <w:rPr>
            <w:rFonts w:ascii="Times New Roman" w:hAnsi="Times New Roman"/>
            <w:rPrChange w:id="9171" w:author="admin" w:date="2016-10-25T15:44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>
          <w:rPr>
            <w:rFonts w:ascii="Times New Roman" w:hAnsi="Times New Roman" w:hint="eastAsia"/>
          </w:rPr>
          <w:t>所示</w:t>
        </w:r>
      </w:ins>
      <w:ins w:id="9172" w:author="admin" w:date="2016-10-25T16:28:00Z">
        <w:r>
          <w:rPr>
            <w:rFonts w:ascii="Times New Roman" w:hAnsi="Times New Roman" w:hint="eastAsia"/>
          </w:rPr>
          <w:t>；</w:t>
        </w:r>
      </w:ins>
    </w:p>
    <w:p w:rsidR="00EC62FF" w:rsidRDefault="00EC62FF" w:rsidP="007111D4">
      <w:pPr>
        <w:widowControl/>
        <w:spacing w:beforeLines="50" w:after="0" w:line="360" w:lineRule="auto"/>
        <w:jc w:val="center"/>
        <w:rPr>
          <w:ins w:id="9173" w:author="admin" w:date="2016-10-25T15:19:00Z"/>
          <w:kern w:val="0"/>
          <w:sz w:val="24"/>
          <w:szCs w:val="24"/>
          <w:rPrChange w:id="9174" w:author="admin" w:date="2016-10-27T16:04:00Z">
            <w:rPr>
              <w:ins w:id="9175" w:author="admin" w:date="2016-10-25T15:19:00Z"/>
            </w:rPr>
          </w:rPrChange>
        </w:rPr>
        <w:pPrChange w:id="9176" w:author="admin" w:date="2016-10-31T15:42:00Z">
          <w:pPr>
            <w:jc w:val="center"/>
          </w:pPr>
        </w:pPrChange>
      </w:pPr>
      <w:ins w:id="9177" w:author="admin" w:date="2016-10-25T15:19:00Z">
        <w:r>
          <w:rPr>
            <w:noProof/>
            <w:kern w:val="0"/>
            <w:sz w:val="24"/>
            <w:szCs w:val="24"/>
            <w:rPrChange w:id="9178" w:author="Unknown">
              <w:rPr>
                <w:b/>
                <w:bCs/>
                <w:i/>
                <w:iCs/>
                <w:noProof/>
                <w:color w:val="0000FF"/>
                <w:u w:val="single"/>
              </w:rPr>
            </w:rPrChange>
          </w:rPr>
          <w:drawing>
            <wp:inline distT="0" distB="0" distL="0" distR="0">
              <wp:extent cx="3117273" cy="2115506"/>
              <wp:effectExtent l="19050" t="0" r="6927" b="0"/>
              <wp:docPr id="306" name="图片 21" descr="manage-export-dialog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manage-export-dialog.PNG"/>
                      <pic:cNvPicPr/>
                    </pic:nvPicPr>
                    <pic:blipFill>
                      <a:blip r:embed="rId359"/>
                      <a:srcRect b="-352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17273" cy="211550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EC62FF" w:rsidRDefault="00D634F8" w:rsidP="007111D4">
      <w:pPr>
        <w:pStyle w:val="af5"/>
        <w:spacing w:afterLines="50"/>
        <w:rPr>
          <w:ins w:id="9179" w:author="admin" w:date="2016-10-25T15:19:00Z"/>
          <w:rPrChange w:id="9180" w:author="admin" w:date="2016-10-26T10:55:00Z">
            <w:rPr>
              <w:ins w:id="9181" w:author="admin" w:date="2016-10-25T15:19:00Z"/>
              <w:color w:val="000080"/>
            </w:rPr>
          </w:rPrChange>
        </w:rPr>
        <w:pPrChange w:id="9182" w:author="admin" w:date="2016-10-31T15:42:00Z">
          <w:pPr>
            <w:jc w:val="center"/>
          </w:pPr>
        </w:pPrChange>
      </w:pPr>
      <w:bookmarkStart w:id="9183" w:name="_Ref460831579"/>
      <w:bookmarkStart w:id="9184" w:name="_Ref460831226"/>
      <w:ins w:id="9185" w:author="admin" w:date="2016-10-25T15:19:00Z">
        <w:r w:rsidRPr="00D634F8">
          <w:rPr>
            <w:rFonts w:hint="eastAsia"/>
            <w:rPrChange w:id="9186" w:author="admin" w:date="2016-10-26T10:55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</w:ins>
      <w:ins w:id="9187" w:author="admin" w:date="2016-10-26T10:37:00Z">
        <w:r w:rsidRPr="00D634F8">
          <w:rPr>
            <w:rPrChange w:id="9188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9189" w:author="admin" w:date="2016-10-25T15:19:00Z">
        <w:r w:rsidRPr="00D634F8">
          <w:rPr>
            <w:rPrChange w:id="9190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begin"/>
        </w:r>
        <w:r w:rsidRPr="00D634F8">
          <w:rPr>
            <w:rPrChange w:id="9191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9192" w:author="admin" w:date="2016-10-26T10:55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instrText>图</w:instrText>
        </w:r>
        <w:r w:rsidRPr="00D634F8">
          <w:rPr>
            <w:rPrChange w:id="9193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 \* ARABIC</w:instrText>
        </w:r>
        <w:r w:rsidRPr="00D634F8">
          <w:rPr>
            <w:rPrChange w:id="9194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separate"/>
        </w:r>
      </w:ins>
      <w:ins w:id="9195" w:author="admin" w:date="2016-10-27T15:32:00Z">
        <w:r w:rsidR="00415D72">
          <w:t>278</w:t>
        </w:r>
      </w:ins>
      <w:ins w:id="9196" w:author="admin" w:date="2016-10-25T15:19:00Z">
        <w:r w:rsidRPr="00D634F8">
          <w:rPr>
            <w:rPrChange w:id="9197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end"/>
        </w:r>
      </w:ins>
      <w:bookmarkEnd w:id="9183"/>
      <w:bookmarkEnd w:id="9184"/>
      <w:ins w:id="9198" w:author="admin" w:date="2016-10-26T10:37:00Z">
        <w:r w:rsidRPr="00D634F8">
          <w:rPr>
            <w:rPrChange w:id="9199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9200" w:author="admin" w:date="2016-10-25T15:19:00Z">
        <w:r w:rsidRPr="00D634F8">
          <w:rPr>
            <w:rPrChange w:id="9201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Manage</w:t>
        </w:r>
        <w:r w:rsidRPr="00D634F8">
          <w:rPr>
            <w:rFonts w:hint="eastAsia"/>
            <w:rPrChange w:id="9202" w:author="admin" w:date="2016-10-26T10:55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界面文件管理对话框</w:t>
        </w:r>
      </w:ins>
    </w:p>
    <w:p w:rsidR="00EC62FF" w:rsidRDefault="00D76F56">
      <w:pPr>
        <w:spacing w:before="0" w:after="0" w:line="360" w:lineRule="auto"/>
        <w:ind w:firstLineChars="200" w:firstLine="420"/>
        <w:rPr>
          <w:ins w:id="9203" w:author="admin" w:date="2016-10-25T15:19:00Z"/>
          <w:rFonts w:ascii="Times New Roman" w:hAnsi="Times New Roman"/>
          <w:rPrChange w:id="9204" w:author="admin" w:date="2016-10-25T15:45:00Z">
            <w:rPr>
              <w:ins w:id="9205" w:author="admin" w:date="2016-10-25T15:19:00Z"/>
            </w:rPr>
          </w:rPrChange>
        </w:rPr>
        <w:pPrChange w:id="9206" w:author="admin" w:date="2016-10-25T15:45:00Z">
          <w:pPr>
            <w:pStyle w:val="af6"/>
            <w:numPr>
              <w:numId w:val="38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9207" w:author="admin" w:date="2016-10-25T16:28:00Z">
        <w:r>
          <w:rPr>
            <w:rFonts w:ascii="Times New Roman" w:hAnsi="Times New Roman" w:hint="eastAsia"/>
          </w:rPr>
          <w:t>5</w:t>
        </w:r>
        <w:r>
          <w:rPr>
            <w:rFonts w:ascii="Times New Roman" w:hAnsi="Times New Roman" w:hint="eastAsia"/>
          </w:rPr>
          <w:t>、</w:t>
        </w:r>
      </w:ins>
      <w:ins w:id="9208" w:author="admin" w:date="2016-10-25T15:19:00Z">
        <w:r w:rsidR="00D634F8" w:rsidRPr="00D634F8">
          <w:rPr>
            <w:rFonts w:ascii="Times New Roman" w:hAnsi="Times New Roman" w:hint="eastAsia"/>
            <w:rPrChange w:id="9209" w:author="admin" w:date="2016-10-25T15:4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输入导出文件名或选择默认文件名，</w:t>
        </w:r>
        <w:r w:rsidR="00D634F8" w:rsidRPr="00D634F8">
          <w:rPr>
            <w:rFonts w:ascii="Times New Roman" w:hAnsi="Times New Roman"/>
            <w:rPrChange w:id="9210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>
          <w:rPr>
            <w:rFonts w:ascii="Times New Roman" w:hAnsi="Times New Roman" w:hint="eastAsia"/>
          </w:rPr>
          <w:t>键确认</w:t>
        </w:r>
      </w:ins>
      <w:ins w:id="9211" w:author="admin" w:date="2016-10-25T16:28:00Z">
        <w:r>
          <w:rPr>
            <w:rFonts w:ascii="Times New Roman" w:hAnsi="Times New Roman" w:hint="eastAsia"/>
          </w:rPr>
          <w:t>，</w:t>
        </w:r>
      </w:ins>
      <w:ins w:id="9212" w:author="admin" w:date="2016-10-25T15:19:00Z">
        <w:r w:rsidR="00D634F8" w:rsidRPr="00D634F8">
          <w:rPr>
            <w:rFonts w:ascii="Times New Roman" w:hAnsi="Times New Roman"/>
            <w:rPrChange w:id="9213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ESC</w:t>
        </w:r>
        <w:r w:rsidR="00D634F8" w:rsidRPr="00D634F8">
          <w:rPr>
            <w:rFonts w:ascii="Times New Roman" w:hAnsi="Times New Roman" w:hint="eastAsia"/>
            <w:rPrChange w:id="9214" w:author="admin" w:date="2016-10-25T15:4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键取消。</w:t>
        </w:r>
      </w:ins>
    </w:p>
    <w:p w:rsidR="00EC62FF" w:rsidRDefault="00D634F8">
      <w:pPr>
        <w:pStyle w:val="41"/>
        <w:numPr>
          <w:ilvl w:val="3"/>
          <w:numId w:val="4"/>
        </w:numPr>
        <w:spacing w:before="0" w:after="0" w:line="360" w:lineRule="auto"/>
        <w:rPr>
          <w:ins w:id="9215" w:author="admin" w:date="2016-10-25T15:19:00Z"/>
          <w:rFonts w:ascii="Times New Roman" w:hAnsi="Times New Roman"/>
          <w:rPrChange w:id="9216" w:author="admin" w:date="2016-10-25T15:30:00Z">
            <w:rPr>
              <w:ins w:id="9217" w:author="admin" w:date="2016-10-25T15:19:00Z"/>
            </w:rPr>
          </w:rPrChange>
        </w:rPr>
        <w:pPrChange w:id="9218" w:author="admin" w:date="2016-10-25T15:30:00Z">
          <w:pPr>
            <w:pStyle w:val="30"/>
            <w:keepNext w:val="0"/>
            <w:keepLines w:val="0"/>
            <w:widowControl/>
            <w:numPr>
              <w:ilvl w:val="2"/>
            </w:numPr>
            <w:adjustRightInd w:val="0"/>
            <w:snapToGrid w:val="0"/>
            <w:spacing w:before="120" w:after="120" w:line="360" w:lineRule="atLeast"/>
            <w:textAlignment w:val="baseline"/>
          </w:pPr>
        </w:pPrChange>
      </w:pPr>
      <w:ins w:id="9219" w:author="admin" w:date="2016-10-25T15:19:00Z">
        <w:r w:rsidRPr="00D634F8">
          <w:rPr>
            <w:rFonts w:ascii="Times New Roman" w:hAnsi="Times New Roman" w:hint="eastAsia"/>
            <w:rPrChange w:id="9220" w:author="admin" w:date="2016-10-25T15:30:00Z">
              <w:rPr>
                <w:rFonts w:hint="eastAsia"/>
                <w:b w:val="0"/>
                <w:bCs w:val="0"/>
                <w:i/>
                <w:iCs/>
                <w:color w:val="0000FF"/>
                <w:u w:val="single"/>
              </w:rPr>
            </w:rPrChange>
          </w:rPr>
          <w:t>导入文件</w:t>
        </w:r>
      </w:ins>
    </w:p>
    <w:p w:rsidR="00EC62FF" w:rsidRDefault="00D76F56">
      <w:pPr>
        <w:spacing w:before="0" w:after="0" w:line="360" w:lineRule="auto"/>
        <w:ind w:firstLineChars="200" w:firstLine="420"/>
        <w:rPr>
          <w:ins w:id="9221" w:author="admin" w:date="2016-10-25T15:19:00Z"/>
          <w:rFonts w:ascii="Times New Roman" w:hAnsi="Times New Roman"/>
          <w:rPrChange w:id="9222" w:author="admin" w:date="2016-10-25T15:45:00Z">
            <w:rPr>
              <w:ins w:id="9223" w:author="admin" w:date="2016-10-25T15:19:00Z"/>
            </w:rPr>
          </w:rPrChange>
        </w:rPr>
        <w:pPrChange w:id="9224" w:author="admin" w:date="2016-10-25T15:45:00Z">
          <w:pPr>
            <w:pStyle w:val="af6"/>
            <w:numPr>
              <w:numId w:val="39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9225" w:author="admin" w:date="2016-10-25T16:28:00Z">
        <w:r>
          <w:rPr>
            <w:rFonts w:ascii="Times New Roman" w:hAnsi="Times New Roman" w:hint="eastAsia"/>
          </w:rPr>
          <w:t>1</w:t>
        </w:r>
        <w:r>
          <w:rPr>
            <w:rFonts w:ascii="Times New Roman" w:hAnsi="Times New Roman" w:hint="eastAsia"/>
          </w:rPr>
          <w:t>、</w:t>
        </w:r>
      </w:ins>
      <w:ins w:id="9226" w:author="admin" w:date="2016-10-25T15:19:00Z">
        <w:r w:rsidR="00D634F8" w:rsidRPr="00D634F8">
          <w:rPr>
            <w:rFonts w:ascii="Times New Roman" w:hAnsi="Times New Roman" w:hint="eastAsia"/>
            <w:rPrChange w:id="9227" w:author="admin" w:date="2016-10-25T15:4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插入</w:t>
        </w:r>
        <w:r w:rsidR="00D634F8" w:rsidRPr="00D634F8">
          <w:rPr>
            <w:rFonts w:ascii="Times New Roman" w:hAnsi="Times New Roman"/>
            <w:rPrChange w:id="9228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U</w:t>
        </w:r>
        <w:r w:rsidR="00D634F8" w:rsidRPr="00D634F8">
          <w:rPr>
            <w:rFonts w:ascii="Times New Roman" w:hAnsi="Times New Roman" w:hint="eastAsia"/>
            <w:rPrChange w:id="9229" w:author="admin" w:date="2016-10-25T15:4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盘</w:t>
        </w:r>
      </w:ins>
      <w:ins w:id="9230" w:author="admin" w:date="2016-10-25T16:28:00Z">
        <w:r>
          <w:rPr>
            <w:rFonts w:ascii="Times New Roman" w:hAnsi="Times New Roman" w:hint="eastAsia"/>
          </w:rPr>
          <w:t>；</w:t>
        </w:r>
      </w:ins>
    </w:p>
    <w:p w:rsidR="00EC62FF" w:rsidRDefault="00D76F56">
      <w:pPr>
        <w:spacing w:before="0" w:after="0" w:line="360" w:lineRule="auto"/>
        <w:ind w:firstLineChars="200" w:firstLine="420"/>
        <w:rPr>
          <w:ins w:id="9231" w:author="admin" w:date="2016-10-25T15:19:00Z"/>
          <w:rFonts w:ascii="Times New Roman" w:hAnsi="Times New Roman"/>
          <w:rPrChange w:id="9232" w:author="admin" w:date="2016-10-25T15:45:00Z">
            <w:rPr>
              <w:ins w:id="9233" w:author="admin" w:date="2016-10-25T15:19:00Z"/>
            </w:rPr>
          </w:rPrChange>
        </w:rPr>
        <w:pPrChange w:id="9234" w:author="admin" w:date="2016-10-25T15:45:00Z">
          <w:pPr>
            <w:pStyle w:val="af6"/>
            <w:numPr>
              <w:numId w:val="39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9235" w:author="admin" w:date="2016-10-25T16:28:00Z">
        <w:r>
          <w:rPr>
            <w:rFonts w:ascii="Times New Roman" w:hAnsi="Times New Roman" w:hint="eastAsia"/>
          </w:rPr>
          <w:t>2</w:t>
        </w:r>
        <w:r>
          <w:rPr>
            <w:rFonts w:ascii="Times New Roman" w:hAnsi="Times New Roman" w:hint="eastAsia"/>
          </w:rPr>
          <w:t>、</w:t>
        </w:r>
      </w:ins>
      <w:ins w:id="9236" w:author="admin" w:date="2016-10-25T15:19:00Z">
        <w:r w:rsidR="00D634F8" w:rsidRPr="00D634F8">
          <w:rPr>
            <w:rFonts w:ascii="Times New Roman" w:hAnsi="Times New Roman" w:hint="eastAsia"/>
            <w:rPrChange w:id="9237" w:author="admin" w:date="2016-10-25T15:4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进入</w:t>
        </w:r>
        <w:r w:rsidR="00D634F8" w:rsidRPr="00D634F8">
          <w:rPr>
            <w:rFonts w:ascii="Times New Roman" w:hAnsi="Times New Roman"/>
            <w:rPrChange w:id="9238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Manage</w:t>
        </w:r>
        <w:r w:rsidR="00D634F8" w:rsidRPr="00D634F8">
          <w:rPr>
            <w:rFonts w:ascii="Times New Roman" w:hAnsi="Times New Roman" w:hint="eastAsia"/>
            <w:rPrChange w:id="9239" w:author="admin" w:date="2016-10-25T15:4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界面，移动键盘左右键，光标选中</w:t>
        </w:r>
        <w:r w:rsidR="00D634F8" w:rsidRPr="00D634F8">
          <w:rPr>
            <w:rFonts w:ascii="Times New Roman" w:hAnsi="Times New Roman"/>
            <w:rPrChange w:id="9240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Option</w:t>
        </w:r>
        <w:r w:rsidR="00D634F8" w:rsidRPr="00D634F8">
          <w:rPr>
            <w:rFonts w:ascii="Times New Roman" w:hAnsi="Times New Roman" w:hint="eastAsia"/>
            <w:rPrChange w:id="9241" w:author="admin" w:date="2016-10-25T15:4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菜单，单击</w:t>
        </w:r>
        <w:r w:rsidR="00D634F8" w:rsidRPr="00D634F8">
          <w:rPr>
            <w:rFonts w:ascii="Times New Roman" w:hAnsi="Times New Roman"/>
            <w:rPrChange w:id="9242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9243" w:author="admin" w:date="2016-10-25T15:4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键，或使用键盘</w:t>
        </w:r>
        <w:r w:rsidR="00D634F8" w:rsidRPr="00D634F8">
          <w:rPr>
            <w:rFonts w:ascii="Times New Roman" w:hAnsi="Times New Roman"/>
            <w:rPrChange w:id="9244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ALT+T</w:t>
        </w:r>
        <w:r>
          <w:rPr>
            <w:rFonts w:ascii="Times New Roman" w:hAnsi="Times New Roman" w:hint="eastAsia"/>
          </w:rPr>
          <w:t>快捷键</w:t>
        </w:r>
      </w:ins>
      <w:ins w:id="9245" w:author="admin" w:date="2016-10-25T16:28:00Z">
        <w:r>
          <w:rPr>
            <w:rFonts w:ascii="Times New Roman" w:hAnsi="Times New Roman" w:hint="eastAsia"/>
          </w:rPr>
          <w:t>；</w:t>
        </w:r>
      </w:ins>
    </w:p>
    <w:p w:rsidR="00EC62FF" w:rsidRDefault="00D76F56">
      <w:pPr>
        <w:spacing w:before="0" w:after="0" w:line="360" w:lineRule="auto"/>
        <w:ind w:firstLineChars="200" w:firstLine="420"/>
        <w:rPr>
          <w:ins w:id="9246" w:author="admin" w:date="2016-10-25T15:19:00Z"/>
          <w:rFonts w:ascii="Times New Roman" w:hAnsi="Times New Roman"/>
          <w:rPrChange w:id="9247" w:author="admin" w:date="2016-10-25T15:45:00Z">
            <w:rPr>
              <w:ins w:id="9248" w:author="admin" w:date="2016-10-25T15:19:00Z"/>
            </w:rPr>
          </w:rPrChange>
        </w:rPr>
        <w:pPrChange w:id="9249" w:author="admin" w:date="2016-10-25T15:45:00Z">
          <w:pPr>
            <w:pStyle w:val="af6"/>
            <w:numPr>
              <w:numId w:val="39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9250" w:author="admin" w:date="2016-10-25T16:28:00Z">
        <w:r>
          <w:rPr>
            <w:rFonts w:ascii="Times New Roman" w:hAnsi="Times New Roman" w:hint="eastAsia"/>
          </w:rPr>
          <w:t>3</w:t>
        </w:r>
        <w:r>
          <w:rPr>
            <w:rFonts w:ascii="Times New Roman" w:hAnsi="Times New Roman" w:hint="eastAsia"/>
          </w:rPr>
          <w:t>、</w:t>
        </w:r>
      </w:ins>
      <w:ins w:id="9251" w:author="admin" w:date="2016-10-25T15:19:00Z">
        <w:r w:rsidR="00D634F8" w:rsidRPr="00D634F8">
          <w:rPr>
            <w:rFonts w:ascii="Times New Roman" w:hAnsi="Times New Roman" w:hint="eastAsia"/>
            <w:rPrChange w:id="9252" w:author="admin" w:date="2016-10-25T15:45:00Z">
              <w:rPr>
                <w:rFonts w:ascii="Times New Roman" w:hAnsi="Times New Roman" w:hint="eastAsia"/>
                <w:b/>
                <w:bCs/>
                <w:i/>
                <w:iCs/>
                <w:color w:val="4F81BD"/>
              </w:rPr>
            </w:rPrChange>
          </w:rPr>
          <w:t>移动键盘上下键，选中</w:t>
        </w:r>
        <w:r w:rsidR="00D634F8" w:rsidRPr="00D634F8">
          <w:rPr>
            <w:rFonts w:ascii="Times New Roman" w:hAnsi="Times New Roman"/>
            <w:rPrChange w:id="9253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Import</w:t>
        </w:r>
        <w:r w:rsidR="00D634F8" w:rsidRPr="00D634F8">
          <w:rPr>
            <w:rFonts w:ascii="Times New Roman" w:hAnsi="Times New Roman" w:hint="eastAsia"/>
            <w:rPrChange w:id="9254" w:author="admin" w:date="2016-10-25T15:4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菜单，单击</w:t>
        </w:r>
        <w:r w:rsidR="00D634F8" w:rsidRPr="00D634F8">
          <w:rPr>
            <w:rFonts w:ascii="Times New Roman" w:hAnsi="Times New Roman"/>
            <w:rPrChange w:id="9255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9256" w:author="admin" w:date="2016-10-25T15:4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键，或使用键盘</w:t>
        </w:r>
        <w:r w:rsidR="00D634F8" w:rsidRPr="00D634F8">
          <w:rPr>
            <w:rFonts w:ascii="Times New Roman" w:hAnsi="Times New Roman"/>
            <w:rPrChange w:id="9257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ALT+M</w:t>
        </w:r>
        <w:r>
          <w:rPr>
            <w:rFonts w:ascii="Times New Roman" w:hAnsi="Times New Roman" w:hint="eastAsia"/>
          </w:rPr>
          <w:t>快捷键</w:t>
        </w:r>
      </w:ins>
      <w:ins w:id="9258" w:author="admin" w:date="2016-10-25T16:28:00Z">
        <w:r>
          <w:rPr>
            <w:rFonts w:ascii="Times New Roman" w:hAnsi="Times New Roman" w:hint="eastAsia"/>
          </w:rPr>
          <w:t>，</w:t>
        </w:r>
      </w:ins>
      <w:ins w:id="9259" w:author="admin" w:date="2016-10-25T15:19:00Z">
        <w:r w:rsidR="00D634F8" w:rsidRPr="00D634F8">
          <w:rPr>
            <w:rFonts w:ascii="Times New Roman" w:hAnsi="Times New Roman" w:hint="eastAsia"/>
            <w:rPrChange w:id="9260" w:author="admin" w:date="2016-10-25T15:4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9261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9262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_Ref460832467 \h</w:instrText>
        </w:r>
      </w:ins>
      <w:r w:rsidR="008A27B8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9263" w:author="admin" w:date="2016-10-25T15:45:00Z">
            <w:rPr>
              <w:rFonts w:ascii="Times New Roman" w:hAnsi="Times New Roman"/>
            </w:rPr>
          </w:rPrChange>
        </w:rPr>
      </w:r>
      <w:ins w:id="9264" w:author="admin" w:date="2016-10-25T15:19:00Z">
        <w:r w:rsidR="00D634F8" w:rsidRPr="00D634F8">
          <w:rPr>
            <w:rFonts w:ascii="Times New Roman" w:hAnsi="Times New Roman"/>
            <w:rPrChange w:id="9265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9266" w:author="admin" w:date="2016-10-27T15:32:00Z">
        <w:r w:rsidR="00D634F8" w:rsidRPr="00D634F8">
          <w:rPr>
            <w:rFonts w:ascii="Times New Roman" w:hAnsi="Times New Roman" w:hint="eastAsia"/>
            <w:rPrChange w:id="9267" w:author="admin" w:date="2016-10-27T15:3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9268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279</w:t>
        </w:r>
      </w:ins>
      <w:ins w:id="9269" w:author="admin" w:date="2016-10-25T15:19:00Z">
        <w:r w:rsidR="00D634F8" w:rsidRPr="00D634F8">
          <w:rPr>
            <w:rFonts w:ascii="Times New Roman" w:hAnsi="Times New Roman"/>
            <w:rPrChange w:id="9270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>
          <w:rPr>
            <w:rFonts w:ascii="Times New Roman" w:hAnsi="Times New Roman" w:hint="eastAsia"/>
          </w:rPr>
          <w:t>所示</w:t>
        </w:r>
      </w:ins>
      <w:ins w:id="9271" w:author="admin" w:date="2016-10-25T16:28:00Z">
        <w:r>
          <w:rPr>
            <w:rFonts w:ascii="Times New Roman" w:hAnsi="Times New Roman" w:hint="eastAsia"/>
          </w:rPr>
          <w:t>；</w:t>
        </w:r>
      </w:ins>
    </w:p>
    <w:p w:rsidR="00EC62FF" w:rsidRDefault="00EC62FF" w:rsidP="007111D4">
      <w:pPr>
        <w:widowControl/>
        <w:spacing w:beforeLines="50" w:after="0" w:line="360" w:lineRule="auto"/>
        <w:jc w:val="center"/>
        <w:rPr>
          <w:ins w:id="9272" w:author="admin" w:date="2016-10-25T15:19:00Z"/>
          <w:kern w:val="0"/>
          <w:sz w:val="24"/>
          <w:szCs w:val="24"/>
          <w:rPrChange w:id="9273" w:author="admin" w:date="2016-10-27T16:04:00Z">
            <w:rPr>
              <w:ins w:id="9274" w:author="admin" w:date="2016-10-25T15:19:00Z"/>
            </w:rPr>
          </w:rPrChange>
        </w:rPr>
        <w:pPrChange w:id="9275" w:author="admin" w:date="2016-10-31T15:42:00Z">
          <w:pPr>
            <w:jc w:val="center"/>
          </w:pPr>
        </w:pPrChange>
      </w:pPr>
      <w:ins w:id="9276" w:author="admin" w:date="2016-10-25T15:19:00Z">
        <w:r>
          <w:rPr>
            <w:noProof/>
            <w:kern w:val="0"/>
            <w:sz w:val="24"/>
            <w:szCs w:val="24"/>
            <w:rPrChange w:id="9277" w:author="Unknown">
              <w:rPr>
                <w:b/>
                <w:bCs/>
                <w:i/>
                <w:iCs/>
                <w:noProof/>
                <w:color w:val="0000FF"/>
                <w:u w:val="single"/>
              </w:rPr>
            </w:rPrChange>
          </w:rPr>
          <w:drawing>
            <wp:inline distT="0" distB="0" distL="0" distR="0">
              <wp:extent cx="2920863" cy="2188616"/>
              <wp:effectExtent l="19050" t="0" r="0" b="0"/>
              <wp:docPr id="307" name="图片 273" descr="manage-import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manage-import.PNG"/>
                      <pic:cNvPicPr/>
                    </pic:nvPicPr>
                    <pic:blipFill>
                      <a:blip r:embed="rId36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932360" cy="219723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EC62FF" w:rsidRDefault="00D634F8" w:rsidP="007111D4">
      <w:pPr>
        <w:pStyle w:val="af5"/>
        <w:spacing w:afterLines="50"/>
        <w:rPr>
          <w:ins w:id="9278" w:author="admin" w:date="2016-10-25T15:19:00Z"/>
          <w:rPrChange w:id="9279" w:author="admin" w:date="2016-10-26T10:55:00Z">
            <w:rPr>
              <w:ins w:id="9280" w:author="admin" w:date="2016-10-25T15:19:00Z"/>
              <w:color w:val="000080"/>
            </w:rPr>
          </w:rPrChange>
        </w:rPr>
        <w:pPrChange w:id="9281" w:author="admin" w:date="2016-10-31T15:42:00Z">
          <w:pPr>
            <w:jc w:val="center"/>
          </w:pPr>
        </w:pPrChange>
      </w:pPr>
      <w:bookmarkStart w:id="9282" w:name="_Ref460832467"/>
      <w:ins w:id="9283" w:author="admin" w:date="2016-10-25T15:19:00Z">
        <w:r w:rsidRPr="00D634F8">
          <w:rPr>
            <w:rFonts w:hint="eastAsia"/>
            <w:rPrChange w:id="9284" w:author="admin" w:date="2016-10-26T10:55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</w:ins>
      <w:ins w:id="9285" w:author="admin" w:date="2016-10-26T10:37:00Z">
        <w:r w:rsidRPr="00D634F8">
          <w:rPr>
            <w:rPrChange w:id="9286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9287" w:author="admin" w:date="2016-10-25T15:19:00Z">
        <w:r w:rsidRPr="00D634F8">
          <w:rPr>
            <w:rPrChange w:id="9288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begin"/>
        </w:r>
        <w:r w:rsidRPr="00D634F8">
          <w:rPr>
            <w:rPrChange w:id="9289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9290" w:author="admin" w:date="2016-10-26T10:55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instrText>图</w:instrText>
        </w:r>
        <w:r w:rsidRPr="00D634F8">
          <w:rPr>
            <w:rPrChange w:id="9291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 \* ARABIC</w:instrText>
        </w:r>
        <w:r w:rsidRPr="00D634F8">
          <w:rPr>
            <w:rPrChange w:id="9292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separate"/>
        </w:r>
      </w:ins>
      <w:ins w:id="9293" w:author="admin" w:date="2016-10-27T15:32:00Z">
        <w:r w:rsidR="00415D72">
          <w:t>279</w:t>
        </w:r>
      </w:ins>
      <w:ins w:id="9294" w:author="admin" w:date="2016-10-25T15:19:00Z">
        <w:r w:rsidRPr="00D634F8">
          <w:rPr>
            <w:rPrChange w:id="9295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end"/>
        </w:r>
        <w:bookmarkEnd w:id="9282"/>
        <w:r w:rsidRPr="00D634F8">
          <w:rPr>
            <w:rPrChange w:id="9296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9297" w:author="admin" w:date="2016-10-26T09:22:00Z">
        <w:r w:rsidRPr="00D634F8">
          <w:rPr>
            <w:rPrChange w:id="9298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9299" w:author="admin" w:date="2016-10-25T15:19:00Z">
        <w:r w:rsidRPr="00D634F8">
          <w:rPr>
            <w:rFonts w:hint="eastAsia"/>
            <w:rPrChange w:id="9300" w:author="admin" w:date="2016-10-26T10:55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Manage界面Option选项</w:t>
        </w:r>
        <w:r w:rsidRPr="00D634F8">
          <w:rPr>
            <w:rPrChange w:id="9301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>Import</w:t>
        </w:r>
        <w:r w:rsidRPr="00D634F8">
          <w:rPr>
            <w:rFonts w:hint="eastAsia"/>
            <w:rPrChange w:id="9302" w:author="admin" w:date="2016-10-26T10:55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菜单</w:t>
        </w:r>
      </w:ins>
    </w:p>
    <w:p w:rsidR="00EC62FF" w:rsidRDefault="00D76F56">
      <w:pPr>
        <w:spacing w:before="0" w:after="0" w:line="360" w:lineRule="auto"/>
        <w:ind w:firstLineChars="200" w:firstLine="420"/>
        <w:rPr>
          <w:ins w:id="9303" w:author="admin" w:date="2016-10-25T15:19:00Z"/>
          <w:rFonts w:ascii="Times New Roman" w:hAnsi="Times New Roman"/>
          <w:rPrChange w:id="9304" w:author="admin" w:date="2016-10-25T15:45:00Z">
            <w:rPr>
              <w:ins w:id="9305" w:author="admin" w:date="2016-10-25T15:19:00Z"/>
            </w:rPr>
          </w:rPrChange>
        </w:rPr>
        <w:pPrChange w:id="9306" w:author="admin" w:date="2016-10-25T15:45:00Z">
          <w:pPr>
            <w:pStyle w:val="af6"/>
            <w:numPr>
              <w:numId w:val="39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9307" w:author="admin" w:date="2016-10-25T16:28:00Z">
        <w:r>
          <w:rPr>
            <w:rFonts w:ascii="Times New Roman" w:hAnsi="Times New Roman" w:hint="eastAsia"/>
          </w:rPr>
          <w:lastRenderedPageBreak/>
          <w:t>4</w:t>
        </w:r>
        <w:r>
          <w:rPr>
            <w:rFonts w:ascii="Times New Roman" w:hAnsi="Times New Roman" w:hint="eastAsia"/>
          </w:rPr>
          <w:t>、</w:t>
        </w:r>
      </w:ins>
      <w:ins w:id="9308" w:author="admin" w:date="2016-10-25T15:19:00Z">
        <w:r w:rsidR="00D634F8" w:rsidRPr="00D634F8">
          <w:rPr>
            <w:rFonts w:ascii="Times New Roman" w:hAnsi="Times New Roman" w:hint="eastAsia"/>
            <w:rPrChange w:id="9309" w:author="admin" w:date="2016-10-25T15:4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进入文件管理对话框（当前目录为</w:t>
        </w:r>
        <w:r w:rsidR="00D634F8" w:rsidRPr="00D634F8">
          <w:rPr>
            <w:rFonts w:ascii="Times New Roman" w:hAnsi="Times New Roman"/>
            <w:rPrChange w:id="9310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U</w:t>
        </w:r>
        <w:r>
          <w:rPr>
            <w:rFonts w:ascii="Times New Roman" w:hAnsi="Times New Roman" w:hint="eastAsia"/>
          </w:rPr>
          <w:t>盘根目录）</w:t>
        </w:r>
      </w:ins>
      <w:ins w:id="9311" w:author="admin" w:date="2016-10-25T16:28:00Z">
        <w:r>
          <w:rPr>
            <w:rFonts w:ascii="Times New Roman" w:hAnsi="Times New Roman" w:hint="eastAsia"/>
          </w:rPr>
          <w:t>，</w:t>
        </w:r>
      </w:ins>
      <w:ins w:id="9312" w:author="admin" w:date="2016-10-25T15:19:00Z">
        <w:r w:rsidR="00D634F8" w:rsidRPr="00D634F8">
          <w:rPr>
            <w:rFonts w:ascii="Times New Roman" w:hAnsi="Times New Roman" w:hint="eastAsia"/>
            <w:rPrChange w:id="9313" w:author="admin" w:date="2016-10-25T15:4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9314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9315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 xml:space="preserve"> REF _Ref461449614 \h </w:instrText>
        </w:r>
      </w:ins>
      <w:r w:rsidR="008A27B8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9316" w:author="admin" w:date="2016-10-25T15:45:00Z">
            <w:rPr>
              <w:rFonts w:ascii="Times New Roman" w:hAnsi="Times New Roman"/>
            </w:rPr>
          </w:rPrChange>
        </w:rPr>
      </w:r>
      <w:ins w:id="9317" w:author="admin" w:date="2016-10-25T15:19:00Z">
        <w:r w:rsidR="00D634F8" w:rsidRPr="00D634F8">
          <w:rPr>
            <w:rFonts w:ascii="Times New Roman" w:hAnsi="Times New Roman"/>
            <w:rPrChange w:id="9318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9319" w:author="admin" w:date="2016-10-27T15:32:00Z">
        <w:r w:rsidR="00D634F8" w:rsidRPr="00D634F8">
          <w:rPr>
            <w:rFonts w:ascii="Times New Roman" w:hAnsi="Times New Roman" w:hint="eastAsia"/>
            <w:rPrChange w:id="9320" w:author="admin" w:date="2016-10-27T15:3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9321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280</w:t>
        </w:r>
      </w:ins>
      <w:ins w:id="9322" w:author="admin" w:date="2016-10-25T15:19:00Z">
        <w:r w:rsidR="00D634F8" w:rsidRPr="00D634F8">
          <w:rPr>
            <w:rFonts w:ascii="Times New Roman" w:hAnsi="Times New Roman"/>
            <w:rPrChange w:id="9323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>
          <w:rPr>
            <w:rFonts w:ascii="Times New Roman" w:hAnsi="Times New Roman" w:hint="eastAsia"/>
          </w:rPr>
          <w:t>所示</w:t>
        </w:r>
      </w:ins>
      <w:ins w:id="9324" w:author="admin" w:date="2016-10-25T16:28:00Z">
        <w:r>
          <w:rPr>
            <w:rFonts w:ascii="Times New Roman" w:hAnsi="Times New Roman" w:hint="eastAsia"/>
          </w:rPr>
          <w:t>；</w:t>
        </w:r>
      </w:ins>
    </w:p>
    <w:p w:rsidR="00EC62FF" w:rsidRDefault="00EC62FF" w:rsidP="007111D4">
      <w:pPr>
        <w:widowControl/>
        <w:spacing w:beforeLines="50" w:after="0" w:line="360" w:lineRule="auto"/>
        <w:jc w:val="center"/>
        <w:rPr>
          <w:ins w:id="9325" w:author="admin" w:date="2016-10-25T15:19:00Z"/>
          <w:kern w:val="0"/>
          <w:sz w:val="24"/>
          <w:szCs w:val="24"/>
          <w:rPrChange w:id="9326" w:author="admin" w:date="2016-10-27T16:04:00Z">
            <w:rPr>
              <w:ins w:id="9327" w:author="admin" w:date="2016-10-25T15:19:00Z"/>
            </w:rPr>
          </w:rPrChange>
        </w:rPr>
        <w:pPrChange w:id="9328" w:author="admin" w:date="2016-10-31T15:42:00Z">
          <w:pPr>
            <w:jc w:val="center"/>
          </w:pPr>
        </w:pPrChange>
      </w:pPr>
      <w:ins w:id="9329" w:author="admin" w:date="2016-10-25T15:19:00Z">
        <w:r>
          <w:rPr>
            <w:noProof/>
            <w:kern w:val="0"/>
            <w:sz w:val="24"/>
            <w:szCs w:val="24"/>
            <w:rPrChange w:id="9330" w:author="Unknown">
              <w:rPr>
                <w:b/>
                <w:bCs/>
                <w:i/>
                <w:iCs/>
                <w:noProof/>
                <w:color w:val="0000FF"/>
                <w:u w:val="single"/>
              </w:rPr>
            </w:rPrChange>
          </w:rPr>
          <w:drawing>
            <wp:inline distT="0" distB="0" distL="0" distR="0">
              <wp:extent cx="3136231" cy="2056286"/>
              <wp:effectExtent l="0" t="0" r="0" b="0"/>
              <wp:docPr id="308" name="图片 24" descr="manage-import-ok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manage-import-ok.PNG"/>
                      <pic:cNvPicPr/>
                    </pic:nvPicPr>
                    <pic:blipFill>
                      <a:blip r:embed="rId36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65547" cy="207550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EC62FF" w:rsidRDefault="00D634F8" w:rsidP="007111D4">
      <w:pPr>
        <w:pStyle w:val="af5"/>
        <w:spacing w:afterLines="50"/>
        <w:rPr>
          <w:ins w:id="9331" w:author="admin" w:date="2016-10-25T15:19:00Z"/>
          <w:rPrChange w:id="9332" w:author="admin" w:date="2016-10-26T10:55:00Z">
            <w:rPr>
              <w:ins w:id="9333" w:author="admin" w:date="2016-10-25T15:19:00Z"/>
              <w:color w:val="000080"/>
            </w:rPr>
          </w:rPrChange>
        </w:rPr>
        <w:pPrChange w:id="9334" w:author="admin" w:date="2016-10-31T15:42:00Z">
          <w:pPr>
            <w:jc w:val="center"/>
          </w:pPr>
        </w:pPrChange>
      </w:pPr>
      <w:bookmarkStart w:id="9335" w:name="_Ref461449614"/>
      <w:ins w:id="9336" w:author="admin" w:date="2016-10-25T15:19:00Z">
        <w:r w:rsidRPr="00D634F8">
          <w:rPr>
            <w:rFonts w:hint="eastAsia"/>
            <w:rPrChange w:id="9337" w:author="admin" w:date="2016-10-26T10:55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</w:ins>
      <w:ins w:id="9338" w:author="admin" w:date="2016-10-26T10:37:00Z">
        <w:r w:rsidRPr="00D634F8">
          <w:rPr>
            <w:rPrChange w:id="9339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9340" w:author="admin" w:date="2016-10-25T15:19:00Z">
        <w:r w:rsidRPr="00D634F8">
          <w:rPr>
            <w:rPrChange w:id="9341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begin"/>
        </w:r>
        <w:r w:rsidRPr="00D634F8">
          <w:rPr>
            <w:rPrChange w:id="9342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9343" w:author="admin" w:date="2016-10-26T10:55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instrText>图</w:instrText>
        </w:r>
        <w:r w:rsidRPr="00D634F8">
          <w:rPr>
            <w:rPrChange w:id="9344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 \* ARABIC</w:instrText>
        </w:r>
        <w:r w:rsidRPr="00D634F8">
          <w:rPr>
            <w:rPrChange w:id="9345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separate"/>
        </w:r>
      </w:ins>
      <w:ins w:id="9346" w:author="admin" w:date="2016-10-27T15:32:00Z">
        <w:r w:rsidR="00415D72">
          <w:t>280</w:t>
        </w:r>
      </w:ins>
      <w:ins w:id="9347" w:author="admin" w:date="2016-10-25T15:19:00Z">
        <w:r w:rsidRPr="00D634F8">
          <w:rPr>
            <w:rPrChange w:id="9348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end"/>
        </w:r>
      </w:ins>
      <w:bookmarkEnd w:id="9335"/>
      <w:ins w:id="9349" w:author="admin" w:date="2016-10-26T09:22:00Z">
        <w:r w:rsidRPr="00D634F8">
          <w:rPr>
            <w:rPrChange w:id="9350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 </w:t>
        </w:r>
      </w:ins>
      <w:ins w:id="9351" w:author="admin" w:date="2016-10-25T15:19:00Z">
        <w:r w:rsidRPr="00D634F8">
          <w:rPr>
            <w:rPrChange w:id="9352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>Manage</w:t>
        </w:r>
        <w:r w:rsidRPr="00D634F8">
          <w:rPr>
            <w:rFonts w:hint="eastAsia"/>
            <w:rPrChange w:id="9353" w:author="admin" w:date="2016-10-26T10:55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界面文件管理对话框</w:t>
        </w:r>
      </w:ins>
    </w:p>
    <w:p w:rsidR="00EC62FF" w:rsidRDefault="00D76F56">
      <w:pPr>
        <w:spacing w:before="0" w:after="0" w:line="360" w:lineRule="auto"/>
        <w:ind w:firstLineChars="200" w:firstLine="420"/>
        <w:rPr>
          <w:ins w:id="9354" w:author="admin" w:date="2016-10-25T15:19:00Z"/>
          <w:rFonts w:ascii="Times New Roman" w:hAnsi="Times New Roman"/>
          <w:rPrChange w:id="9355" w:author="admin" w:date="2016-10-25T15:45:00Z">
            <w:rPr>
              <w:ins w:id="9356" w:author="admin" w:date="2016-10-25T15:19:00Z"/>
            </w:rPr>
          </w:rPrChange>
        </w:rPr>
        <w:pPrChange w:id="9357" w:author="admin" w:date="2016-10-25T15:45:00Z">
          <w:pPr>
            <w:pStyle w:val="af6"/>
            <w:ind w:left="1202" w:firstLineChars="0" w:firstLine="0"/>
          </w:pPr>
        </w:pPrChange>
      </w:pPr>
      <w:ins w:id="9358" w:author="admin" w:date="2016-10-25T16:28:00Z">
        <w:r>
          <w:rPr>
            <w:rFonts w:ascii="Times New Roman" w:hAnsi="Times New Roman" w:hint="eastAsia"/>
          </w:rPr>
          <w:t>5</w:t>
        </w:r>
        <w:r>
          <w:rPr>
            <w:rFonts w:ascii="Times New Roman" w:hAnsi="Times New Roman" w:hint="eastAsia"/>
          </w:rPr>
          <w:t>、</w:t>
        </w:r>
      </w:ins>
      <w:ins w:id="9359" w:author="admin" w:date="2016-10-25T15:19:00Z">
        <w:r>
          <w:rPr>
            <w:rFonts w:ascii="Times New Roman" w:hAnsi="Times New Roman" w:hint="eastAsia"/>
          </w:rPr>
          <w:t>输入导入文件名</w:t>
        </w:r>
        <w:r w:rsidR="00D634F8" w:rsidRPr="00D634F8">
          <w:rPr>
            <w:rFonts w:ascii="Times New Roman" w:hAnsi="Times New Roman" w:hint="eastAsia"/>
            <w:rPrChange w:id="9360" w:author="admin" w:date="2016-10-25T15:4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（输入一个字母会有提示）</w:t>
        </w:r>
      </w:ins>
      <w:ins w:id="9361" w:author="admin" w:date="2016-10-25T16:28:00Z">
        <w:r>
          <w:rPr>
            <w:rFonts w:ascii="Times New Roman" w:hAnsi="Times New Roman" w:hint="eastAsia"/>
          </w:rPr>
          <w:t>，</w:t>
        </w:r>
      </w:ins>
      <w:ins w:id="9362" w:author="admin" w:date="2016-10-25T15:19:00Z">
        <w:r w:rsidR="00D634F8" w:rsidRPr="00D634F8">
          <w:rPr>
            <w:rFonts w:ascii="Times New Roman" w:hAnsi="Times New Roman" w:hint="eastAsia"/>
            <w:rPrChange w:id="9363" w:author="admin" w:date="2016-10-25T15:4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然后</w:t>
        </w:r>
        <w:r w:rsidR="00D634F8" w:rsidRPr="00D634F8">
          <w:rPr>
            <w:rFonts w:ascii="Times New Roman" w:hAnsi="Times New Roman"/>
            <w:rPrChange w:id="9364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>
          <w:rPr>
            <w:rFonts w:ascii="Times New Roman" w:hAnsi="Times New Roman" w:hint="eastAsia"/>
          </w:rPr>
          <w:t>键确认导入</w:t>
        </w:r>
      </w:ins>
      <w:ins w:id="9365" w:author="admin" w:date="2016-10-25T16:29:00Z">
        <w:r>
          <w:rPr>
            <w:rFonts w:ascii="Times New Roman" w:hAnsi="Times New Roman" w:hint="eastAsia"/>
          </w:rPr>
          <w:t>，</w:t>
        </w:r>
      </w:ins>
      <w:ins w:id="9366" w:author="admin" w:date="2016-10-25T15:19:00Z">
        <w:r w:rsidR="00D634F8" w:rsidRPr="00D634F8">
          <w:rPr>
            <w:rFonts w:ascii="Times New Roman" w:hAnsi="Times New Roman"/>
            <w:rPrChange w:id="9367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ESC</w:t>
        </w:r>
        <w:r w:rsidR="00D634F8" w:rsidRPr="00D634F8">
          <w:rPr>
            <w:rFonts w:ascii="Times New Roman" w:hAnsi="Times New Roman" w:hint="eastAsia"/>
            <w:rPrChange w:id="9368" w:author="admin" w:date="2016-10-25T15:4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键取消导入。</w:t>
        </w:r>
      </w:ins>
    </w:p>
    <w:p w:rsidR="00EC62FF" w:rsidRDefault="00D634F8">
      <w:pPr>
        <w:pStyle w:val="30"/>
        <w:numPr>
          <w:ilvl w:val="2"/>
          <w:numId w:val="4"/>
        </w:numPr>
        <w:spacing w:before="0" w:after="0" w:line="360" w:lineRule="auto"/>
        <w:rPr>
          <w:ins w:id="9369" w:author="admin" w:date="2016-10-25T15:19:00Z"/>
          <w:rFonts w:ascii="Times New Roman" w:hAnsi="Times New Roman"/>
          <w:rPrChange w:id="9370" w:author="admin" w:date="2016-10-25T15:25:00Z">
            <w:rPr>
              <w:ins w:id="9371" w:author="admin" w:date="2016-10-25T15:19:00Z"/>
            </w:rPr>
          </w:rPrChange>
        </w:rPr>
        <w:pPrChange w:id="9372" w:author="admin" w:date="2016-10-25T15:25:00Z">
          <w:pPr>
            <w:pStyle w:val="20"/>
            <w:keepNext w:val="0"/>
            <w:keepLines w:val="0"/>
            <w:widowControl/>
            <w:numPr>
              <w:ilvl w:val="1"/>
            </w:numPr>
            <w:adjustRightInd w:val="0"/>
            <w:snapToGrid w:val="0"/>
            <w:spacing w:before="120" w:after="120" w:line="360" w:lineRule="atLeast"/>
            <w:textAlignment w:val="baseline"/>
          </w:pPr>
        </w:pPrChange>
      </w:pPr>
      <w:bookmarkStart w:id="9373" w:name="_Toc461104751"/>
      <w:bookmarkStart w:id="9374" w:name="_Toc461459463"/>
      <w:bookmarkStart w:id="9375" w:name="_Toc465435352"/>
      <w:ins w:id="9376" w:author="admin" w:date="2016-10-25T15:19:00Z">
        <w:r w:rsidRPr="00D634F8">
          <w:rPr>
            <w:rFonts w:ascii="Times New Roman" w:hAnsi="Times New Roman"/>
            <w:rPrChange w:id="9377" w:author="admin" w:date="2016-10-25T15:25:00Z">
              <w:rPr>
                <w:b w:val="0"/>
                <w:bCs w:val="0"/>
                <w:i/>
                <w:iCs/>
                <w:color w:val="0000FF"/>
                <w:u w:val="single"/>
              </w:rPr>
            </w:rPrChange>
          </w:rPr>
          <w:t>System</w:t>
        </w:r>
        <w:bookmarkEnd w:id="9373"/>
        <w:bookmarkEnd w:id="9374"/>
        <w:bookmarkEnd w:id="9375"/>
      </w:ins>
    </w:p>
    <w:p w:rsidR="00EC62FF" w:rsidRDefault="00D634F8">
      <w:pPr>
        <w:spacing w:before="0" w:after="0" w:line="360" w:lineRule="auto"/>
        <w:ind w:firstLineChars="200" w:firstLine="420"/>
        <w:rPr>
          <w:ins w:id="9378" w:author="admin" w:date="2016-10-25T15:19:00Z"/>
          <w:rFonts w:ascii="Times New Roman" w:hAnsi="Times New Roman"/>
          <w:rPrChange w:id="9379" w:author="admin" w:date="2016-10-25T15:45:00Z">
            <w:rPr>
              <w:ins w:id="9380" w:author="admin" w:date="2016-10-25T15:19:00Z"/>
              <w:rFonts w:ascii="宋体" w:hAnsi="宋体"/>
            </w:rPr>
          </w:rPrChange>
        </w:rPr>
        <w:pPrChange w:id="9381" w:author="admin" w:date="2016-10-25T15:45:00Z">
          <w:pPr/>
        </w:pPrChange>
      </w:pPr>
      <w:ins w:id="9382" w:author="admin" w:date="2016-10-25T15:19:00Z">
        <w:r w:rsidRPr="00D634F8">
          <w:rPr>
            <w:rFonts w:ascii="Times New Roman" w:hAnsi="Times New Roman"/>
            <w:rPrChange w:id="9383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System</w:t>
        </w:r>
        <w:r w:rsidRPr="00D634F8">
          <w:rPr>
            <w:rFonts w:ascii="Times New Roman" w:hAnsi="Times New Roman" w:hint="eastAsia"/>
            <w:rPrChange w:id="9384" w:author="admin" w:date="2016-10-25T15:4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界面如</w:t>
        </w:r>
        <w:r w:rsidRPr="00D634F8">
          <w:rPr>
            <w:rFonts w:ascii="Times New Roman" w:hAnsi="Times New Roman"/>
            <w:rPrChange w:id="9385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Pr="00D634F8">
          <w:rPr>
            <w:rFonts w:ascii="Times New Roman" w:hAnsi="Times New Roman"/>
            <w:rPrChange w:id="9386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 xml:space="preserve"> REF _Ref460834395 \h </w:instrText>
        </w:r>
      </w:ins>
      <w:r w:rsidR="008A27B8">
        <w:rPr>
          <w:rFonts w:ascii="Times New Roman" w:hAnsi="Times New Roman"/>
        </w:rPr>
        <w:instrText xml:space="preserve"> \* MERGEFORMAT </w:instrText>
      </w:r>
      <w:r w:rsidRPr="00D634F8">
        <w:rPr>
          <w:rFonts w:ascii="Times New Roman" w:hAnsi="Times New Roman"/>
          <w:rPrChange w:id="9387" w:author="admin" w:date="2016-10-25T15:45:00Z">
            <w:rPr>
              <w:rFonts w:ascii="Times New Roman" w:hAnsi="Times New Roman"/>
            </w:rPr>
          </w:rPrChange>
        </w:rPr>
      </w:r>
      <w:ins w:id="9388" w:author="admin" w:date="2016-10-25T15:19:00Z">
        <w:r w:rsidRPr="00D634F8">
          <w:rPr>
            <w:rFonts w:ascii="Times New Roman" w:hAnsi="Times New Roman"/>
            <w:rPrChange w:id="9389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9390" w:author="admin" w:date="2016-10-27T15:32:00Z">
        <w:r w:rsidRPr="00D634F8">
          <w:rPr>
            <w:rFonts w:ascii="Times New Roman" w:hAnsi="Times New Roman" w:hint="eastAsia"/>
            <w:rPrChange w:id="9391" w:author="admin" w:date="2016-10-27T15:3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Pr="00D634F8">
          <w:rPr>
            <w:rFonts w:ascii="黑体" w:eastAsia="黑体" w:hAnsi="黑体"/>
            <w:szCs w:val="20"/>
            <w:rPrChange w:id="9392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281</w:t>
        </w:r>
      </w:ins>
      <w:ins w:id="9393" w:author="admin" w:date="2016-10-25T15:19:00Z">
        <w:r w:rsidRPr="00D634F8">
          <w:rPr>
            <w:rFonts w:ascii="Times New Roman" w:hAnsi="Times New Roman"/>
            <w:rPrChange w:id="9394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 w:rsidRPr="00D634F8">
          <w:rPr>
            <w:rFonts w:ascii="Times New Roman" w:hAnsi="Times New Roman" w:hint="eastAsia"/>
            <w:rPrChange w:id="9395" w:author="admin" w:date="2016-10-25T15:4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所示。⑴日期时间设置，⑵系统语言选择，⑶屏幕亮度设置，⑷接收延迟时间（单位</w:t>
        </w:r>
        <w:r w:rsidRPr="00D634F8">
          <w:rPr>
            <w:rFonts w:ascii="Times New Roman" w:hAnsi="Times New Roman"/>
            <w:rPrChange w:id="9396" w:author="admin" w:date="2016-10-25T15:45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ms</w:t>
        </w:r>
        <w:r w:rsidRPr="00D634F8">
          <w:rPr>
            <w:rFonts w:ascii="Times New Roman" w:hAnsi="Times New Roman" w:hint="eastAsia"/>
            <w:rPrChange w:id="9397" w:author="admin" w:date="2016-10-25T15:45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），⑸呼叫码、应答码设置，⑹组呼号设置，⑺打印设置，⑻系统设置界面指示，⑼系统测试界面指示，⑽系统版本信息界面指示。</w:t>
        </w:r>
      </w:ins>
    </w:p>
    <w:p w:rsidR="00EC62FF" w:rsidRDefault="00D634F8">
      <w:pPr>
        <w:spacing w:before="0" w:after="0" w:line="360" w:lineRule="auto"/>
        <w:ind w:firstLineChars="200" w:firstLine="420"/>
        <w:rPr>
          <w:ins w:id="9398" w:author="admin" w:date="2016-10-25T15:19:00Z"/>
          <w:rFonts w:ascii="Times New Roman" w:hAnsi="Times New Roman"/>
          <w:rPrChange w:id="9399" w:author="admin" w:date="2016-10-25T15:45:00Z">
            <w:rPr>
              <w:ins w:id="9400" w:author="admin" w:date="2016-10-25T15:19:00Z"/>
            </w:rPr>
          </w:rPrChange>
        </w:rPr>
        <w:pPrChange w:id="9401" w:author="admin" w:date="2016-10-25T15:45:00Z">
          <w:pPr/>
        </w:pPrChange>
      </w:pPr>
      <w:ins w:id="9402" w:author="admin" w:date="2016-10-25T15:19:00Z">
        <w:r w:rsidRPr="00D634F8">
          <w:rPr>
            <w:rFonts w:ascii="Times New Roman" w:hAnsi="Times New Roman"/>
            <w:rPrChange w:id="9403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System</w:t>
        </w:r>
        <w:r w:rsidRPr="00D634F8">
          <w:rPr>
            <w:rFonts w:ascii="Times New Roman" w:hAnsi="Times New Roman" w:hint="eastAsia"/>
            <w:rPrChange w:id="9404" w:author="admin" w:date="2016-10-25T15:4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界面功能</w:t>
        </w:r>
      </w:ins>
      <w:ins w:id="9405" w:author="admin" w:date="2016-10-26T09:22:00Z">
        <w:r w:rsidR="00EF5255">
          <w:rPr>
            <w:rFonts w:ascii="Times New Roman" w:hAnsi="Times New Roman" w:hint="eastAsia"/>
          </w:rPr>
          <w:t>主要包括</w:t>
        </w:r>
      </w:ins>
      <w:ins w:id="9406" w:author="admin" w:date="2016-10-25T15:19:00Z">
        <w:r w:rsidRPr="00D634F8">
          <w:rPr>
            <w:rFonts w:ascii="Times New Roman" w:hAnsi="Times New Roman" w:hint="eastAsia"/>
            <w:rPrChange w:id="9407" w:author="admin" w:date="2016-10-25T15:45:00Z">
              <w:rPr>
                <w:rFonts w:ascii="宋体" w:hAnsi="宋体"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系统参数设置、系统功能测试、版本信息管理</w:t>
        </w:r>
      </w:ins>
      <w:ins w:id="9408" w:author="admin" w:date="2016-10-26T09:23:00Z">
        <w:r w:rsidR="00EF5255">
          <w:rPr>
            <w:rFonts w:ascii="Times New Roman" w:hAnsi="Times New Roman" w:hint="eastAsia"/>
          </w:rPr>
          <w:t>等</w:t>
        </w:r>
      </w:ins>
      <w:ins w:id="9409" w:author="admin" w:date="2016-10-25T15:19:00Z">
        <w:r w:rsidRPr="00D634F8">
          <w:rPr>
            <w:rFonts w:ascii="Times New Roman" w:hAnsi="Times New Roman"/>
            <w:rPrChange w:id="9410" w:author="admin" w:date="2016-10-25T15:45:00Z">
              <w:rPr>
                <w:rFonts w:ascii="宋体" w:hAnsi="宋体"/>
                <w:b/>
                <w:bCs/>
                <w:i/>
                <w:iCs/>
                <w:color w:val="0000FF"/>
                <w:u w:val="single"/>
              </w:rPr>
            </w:rPrChange>
          </w:rPr>
          <w:t>。</w:t>
        </w:r>
      </w:ins>
    </w:p>
    <w:p w:rsidR="00EC62FF" w:rsidRDefault="0004542D" w:rsidP="007111D4">
      <w:pPr>
        <w:widowControl/>
        <w:spacing w:beforeLines="50" w:after="0" w:line="360" w:lineRule="auto"/>
        <w:jc w:val="center"/>
        <w:rPr>
          <w:ins w:id="9411" w:author="admin" w:date="2016-10-25T15:19:00Z"/>
          <w:kern w:val="0"/>
          <w:sz w:val="24"/>
          <w:szCs w:val="24"/>
          <w:rPrChange w:id="9412" w:author="admin" w:date="2016-10-27T16:04:00Z">
            <w:rPr>
              <w:ins w:id="9413" w:author="admin" w:date="2016-10-25T15:19:00Z"/>
            </w:rPr>
          </w:rPrChange>
        </w:rPr>
        <w:pPrChange w:id="9414" w:author="admin" w:date="2016-10-31T15:42:00Z">
          <w:pPr>
            <w:jc w:val="center"/>
          </w:pPr>
        </w:pPrChange>
      </w:pPr>
      <w:ins w:id="9415" w:author="admin" w:date="2016-10-25T15:19:00Z">
        <w:r w:rsidRPr="006745B2">
          <w:rPr>
            <w:kern w:val="0"/>
            <w:sz w:val="24"/>
            <w:szCs w:val="24"/>
            <w:rPrChange w:id="9416" w:author="admin" w:date="2016-10-27T16:04:00Z">
              <w:rPr>
                <w:kern w:val="0"/>
                <w:sz w:val="24"/>
                <w:szCs w:val="24"/>
              </w:rPr>
            </w:rPrChange>
          </w:rPr>
          <w:object w:dxaOrig="11214" w:dyaOrig="6958">
            <v:shape id="_x0000_i1050" type="#_x0000_t75" style="width:278.75pt;height:210.55pt" o:ole="">
              <v:imagedata r:id="rId362" o:title="" cropleft="7720f" cropright="4193f"/>
            </v:shape>
            <o:OLEObject Type="Embed" ProgID="Visio.Drawing.11" ShapeID="_x0000_i1050" DrawAspect="Content" ObjectID="_1539436284" r:id="rId363"/>
          </w:object>
        </w:r>
      </w:ins>
    </w:p>
    <w:p w:rsidR="00EC62FF" w:rsidRDefault="00D634F8" w:rsidP="007111D4">
      <w:pPr>
        <w:pStyle w:val="af5"/>
        <w:spacing w:afterLines="50"/>
        <w:rPr>
          <w:ins w:id="9417" w:author="admin" w:date="2016-10-25T15:19:00Z"/>
          <w:rPrChange w:id="9418" w:author="admin" w:date="2016-10-26T10:55:00Z">
            <w:rPr>
              <w:ins w:id="9419" w:author="admin" w:date="2016-10-25T15:19:00Z"/>
              <w:color w:val="000080"/>
            </w:rPr>
          </w:rPrChange>
        </w:rPr>
        <w:pPrChange w:id="9420" w:author="admin" w:date="2016-10-31T15:42:00Z">
          <w:pPr>
            <w:jc w:val="center"/>
          </w:pPr>
        </w:pPrChange>
      </w:pPr>
      <w:bookmarkStart w:id="9421" w:name="_Ref460834395"/>
      <w:ins w:id="9422" w:author="admin" w:date="2016-10-25T15:19:00Z">
        <w:r w:rsidRPr="00D634F8">
          <w:rPr>
            <w:rFonts w:hint="eastAsia"/>
            <w:rPrChange w:id="9423" w:author="admin" w:date="2016-10-26T10:55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</w:ins>
      <w:ins w:id="9424" w:author="admin" w:date="2016-10-26T10:37:00Z">
        <w:r w:rsidRPr="00D634F8">
          <w:rPr>
            <w:rPrChange w:id="9425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9426" w:author="admin" w:date="2016-10-25T15:19:00Z">
        <w:r w:rsidRPr="00D634F8">
          <w:rPr>
            <w:rPrChange w:id="9427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begin"/>
        </w:r>
        <w:r w:rsidRPr="00D634F8">
          <w:rPr>
            <w:rPrChange w:id="9428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9429" w:author="admin" w:date="2016-10-26T10:55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instrText>图</w:instrText>
        </w:r>
        <w:r w:rsidRPr="00D634F8">
          <w:rPr>
            <w:rPrChange w:id="9430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 \* ARABIC</w:instrText>
        </w:r>
        <w:r w:rsidRPr="00D634F8">
          <w:rPr>
            <w:rPrChange w:id="9431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separate"/>
        </w:r>
      </w:ins>
      <w:ins w:id="9432" w:author="admin" w:date="2016-10-27T15:32:00Z">
        <w:r w:rsidR="00415D72">
          <w:t>281</w:t>
        </w:r>
      </w:ins>
      <w:ins w:id="9433" w:author="admin" w:date="2016-10-25T15:19:00Z">
        <w:r w:rsidRPr="00D634F8">
          <w:rPr>
            <w:rPrChange w:id="9434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end"/>
        </w:r>
        <w:bookmarkEnd w:id="9421"/>
        <w:r w:rsidRPr="00D634F8">
          <w:rPr>
            <w:rPrChange w:id="9435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9436" w:author="admin" w:date="2016-10-26T09:23:00Z">
        <w:r w:rsidRPr="00D634F8">
          <w:rPr>
            <w:rPrChange w:id="9437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9438" w:author="admin" w:date="2016-10-25T15:19:00Z">
        <w:r w:rsidRPr="00D634F8">
          <w:rPr>
            <w:rFonts w:hint="eastAsia"/>
            <w:rPrChange w:id="9439" w:author="admin" w:date="2016-10-26T10:55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System界面</w:t>
        </w:r>
      </w:ins>
    </w:p>
    <w:p w:rsidR="00EC62FF" w:rsidRDefault="00D634F8">
      <w:pPr>
        <w:pStyle w:val="41"/>
        <w:numPr>
          <w:ilvl w:val="3"/>
          <w:numId w:val="4"/>
        </w:numPr>
        <w:spacing w:before="0" w:after="0" w:line="360" w:lineRule="auto"/>
        <w:rPr>
          <w:ins w:id="9440" w:author="admin" w:date="2016-10-25T15:19:00Z"/>
          <w:rFonts w:ascii="Times New Roman" w:hAnsi="Times New Roman"/>
          <w:rPrChange w:id="9441" w:author="admin" w:date="2016-10-25T15:30:00Z">
            <w:rPr>
              <w:ins w:id="9442" w:author="admin" w:date="2016-10-25T15:19:00Z"/>
            </w:rPr>
          </w:rPrChange>
        </w:rPr>
        <w:pPrChange w:id="9443" w:author="admin" w:date="2016-10-25T15:30:00Z">
          <w:pPr>
            <w:pStyle w:val="30"/>
            <w:keepNext w:val="0"/>
            <w:keepLines w:val="0"/>
            <w:widowControl/>
            <w:numPr>
              <w:ilvl w:val="2"/>
            </w:numPr>
            <w:adjustRightInd w:val="0"/>
            <w:snapToGrid w:val="0"/>
            <w:spacing w:before="120" w:after="120" w:line="360" w:lineRule="atLeast"/>
            <w:textAlignment w:val="baseline"/>
          </w:pPr>
        </w:pPrChange>
      </w:pPr>
      <w:ins w:id="9444" w:author="admin" w:date="2016-10-25T15:19:00Z">
        <w:r w:rsidRPr="00D634F8">
          <w:rPr>
            <w:rFonts w:ascii="Times New Roman" w:hAnsi="Times New Roman" w:hint="eastAsia"/>
            <w:rPrChange w:id="9445" w:author="admin" w:date="2016-10-25T15:30:00Z">
              <w:rPr>
                <w:rFonts w:hint="eastAsia"/>
                <w:b w:val="0"/>
                <w:bCs w:val="0"/>
                <w:i/>
                <w:iCs/>
                <w:color w:val="0000FF"/>
                <w:u w:val="single"/>
              </w:rPr>
            </w:rPrChange>
          </w:rPr>
          <w:lastRenderedPageBreak/>
          <w:t>日期时间</w:t>
        </w:r>
      </w:ins>
    </w:p>
    <w:p w:rsidR="00EC62FF" w:rsidRDefault="00D76F56">
      <w:pPr>
        <w:spacing w:before="0" w:after="0" w:line="360" w:lineRule="auto"/>
        <w:ind w:firstLineChars="200" w:firstLine="420"/>
        <w:rPr>
          <w:ins w:id="9446" w:author="admin" w:date="2016-10-25T15:19:00Z"/>
          <w:rFonts w:ascii="Times New Roman" w:hAnsi="Times New Roman"/>
          <w:rPrChange w:id="9447" w:author="admin" w:date="2016-10-25T15:45:00Z">
            <w:rPr>
              <w:ins w:id="9448" w:author="admin" w:date="2016-10-25T15:19:00Z"/>
            </w:rPr>
          </w:rPrChange>
        </w:rPr>
        <w:pPrChange w:id="9449" w:author="admin" w:date="2016-10-25T15:45:00Z">
          <w:pPr>
            <w:pStyle w:val="af6"/>
            <w:numPr>
              <w:numId w:val="40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9450" w:author="admin" w:date="2016-10-25T16:29:00Z">
        <w:r>
          <w:rPr>
            <w:rFonts w:ascii="Times New Roman" w:hAnsi="Times New Roman" w:hint="eastAsia"/>
          </w:rPr>
          <w:t>1</w:t>
        </w:r>
        <w:r>
          <w:rPr>
            <w:rFonts w:ascii="Times New Roman" w:hAnsi="Times New Roman" w:hint="eastAsia"/>
          </w:rPr>
          <w:t>、</w:t>
        </w:r>
      </w:ins>
      <w:ins w:id="9451" w:author="admin" w:date="2016-10-25T15:19:00Z">
        <w:r w:rsidR="00D634F8" w:rsidRPr="00D634F8">
          <w:rPr>
            <w:rFonts w:ascii="Times New Roman" w:hAnsi="Times New Roman" w:hint="eastAsia"/>
            <w:rPrChange w:id="9452" w:author="admin" w:date="2016-10-25T15:4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进入</w:t>
        </w:r>
        <w:r w:rsidR="00D634F8" w:rsidRPr="00D634F8">
          <w:rPr>
            <w:rFonts w:ascii="Times New Roman" w:hAnsi="Times New Roman"/>
            <w:rPrChange w:id="9453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System</w:t>
        </w:r>
        <w:r w:rsidR="00D634F8" w:rsidRPr="00D634F8">
          <w:rPr>
            <w:rFonts w:ascii="Times New Roman" w:hAnsi="Times New Roman" w:hint="eastAsia"/>
            <w:rPrChange w:id="9454" w:author="admin" w:date="2016-10-25T15:4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界面，移动键盘上下键，光标选中</w:t>
        </w:r>
        <w:r w:rsidR="00D634F8" w:rsidRPr="00D634F8">
          <w:rPr>
            <w:rFonts w:ascii="Times New Roman" w:hAnsi="Times New Roman"/>
            <w:rPrChange w:id="9455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Data&amp;Time</w:t>
        </w:r>
        <w:r w:rsidR="00D634F8" w:rsidRPr="00D634F8">
          <w:rPr>
            <w:rFonts w:ascii="Times New Roman" w:hAnsi="Times New Roman" w:hint="eastAsia"/>
            <w:rPrChange w:id="9456" w:author="admin" w:date="2016-10-25T15:4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菜单，单击</w:t>
        </w:r>
        <w:r w:rsidR="00D634F8" w:rsidRPr="00D634F8">
          <w:rPr>
            <w:rFonts w:ascii="Times New Roman" w:hAnsi="Times New Roman"/>
            <w:rPrChange w:id="9457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>
          <w:rPr>
            <w:rFonts w:ascii="Times New Roman" w:hAnsi="Times New Roman" w:hint="eastAsia"/>
          </w:rPr>
          <w:t>键进入编辑模式</w:t>
        </w:r>
      </w:ins>
      <w:ins w:id="9458" w:author="admin" w:date="2016-10-25T16:29:00Z">
        <w:r>
          <w:rPr>
            <w:rFonts w:ascii="Times New Roman" w:hAnsi="Times New Roman" w:hint="eastAsia"/>
          </w:rPr>
          <w:t>，</w:t>
        </w:r>
      </w:ins>
      <w:ins w:id="9459" w:author="admin" w:date="2016-10-25T15:19:00Z">
        <w:r w:rsidR="00D634F8" w:rsidRPr="00D634F8">
          <w:rPr>
            <w:rFonts w:ascii="Times New Roman" w:hAnsi="Times New Roman" w:hint="eastAsia"/>
            <w:rPrChange w:id="9460" w:author="admin" w:date="2016-10-25T15:4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9461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9462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_Ref460837255 \h</w:instrText>
        </w:r>
      </w:ins>
      <w:r w:rsidR="008A27B8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9463" w:author="admin" w:date="2016-10-25T15:45:00Z">
            <w:rPr>
              <w:rFonts w:ascii="Times New Roman" w:hAnsi="Times New Roman"/>
            </w:rPr>
          </w:rPrChange>
        </w:rPr>
      </w:r>
      <w:ins w:id="9464" w:author="admin" w:date="2016-10-25T15:19:00Z">
        <w:r w:rsidR="00D634F8" w:rsidRPr="00D634F8">
          <w:rPr>
            <w:rFonts w:ascii="Times New Roman" w:hAnsi="Times New Roman"/>
            <w:rPrChange w:id="9465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9466" w:author="admin" w:date="2016-10-27T15:32:00Z">
        <w:r w:rsidR="00D634F8" w:rsidRPr="00D634F8">
          <w:rPr>
            <w:rFonts w:ascii="Times New Roman" w:hAnsi="Times New Roman" w:hint="eastAsia"/>
            <w:rPrChange w:id="9467" w:author="admin" w:date="2016-10-27T15:3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9468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</w:t>
        </w:r>
        <w:r w:rsidR="00415D72">
          <w:rPr>
            <w:rFonts w:ascii="黑体" w:eastAsia="黑体" w:hAnsi="黑体"/>
            <w:noProof/>
            <w:szCs w:val="20"/>
          </w:rPr>
          <w:t>8</w:t>
        </w:r>
        <w:r w:rsidR="00415D72">
          <w:rPr>
            <w:rFonts w:ascii="黑体" w:eastAsia="黑体" w:hAnsi="黑体"/>
            <w:noProof/>
            <w:szCs w:val="20"/>
          </w:rPr>
          <w:t>2</w:t>
        </w:r>
      </w:ins>
      <w:ins w:id="9469" w:author="admin" w:date="2016-10-25T15:19:00Z">
        <w:r w:rsidR="00D634F8" w:rsidRPr="00D634F8">
          <w:rPr>
            <w:rFonts w:ascii="Times New Roman" w:hAnsi="Times New Roman"/>
            <w:rPrChange w:id="9470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>
          <w:rPr>
            <w:rFonts w:ascii="Times New Roman" w:hAnsi="Times New Roman" w:hint="eastAsia"/>
          </w:rPr>
          <w:t>所示</w:t>
        </w:r>
      </w:ins>
      <w:ins w:id="9471" w:author="admin" w:date="2016-10-25T16:29:00Z">
        <w:r>
          <w:rPr>
            <w:rFonts w:ascii="Times New Roman" w:hAnsi="Times New Roman" w:hint="eastAsia"/>
          </w:rPr>
          <w:t>；</w:t>
        </w:r>
      </w:ins>
    </w:p>
    <w:p w:rsidR="00EC62FF" w:rsidRDefault="00EC62FF" w:rsidP="007111D4">
      <w:pPr>
        <w:widowControl/>
        <w:spacing w:beforeLines="50" w:after="0" w:line="360" w:lineRule="auto"/>
        <w:jc w:val="center"/>
        <w:rPr>
          <w:ins w:id="9472" w:author="admin" w:date="2016-10-25T15:19:00Z"/>
          <w:kern w:val="0"/>
          <w:sz w:val="24"/>
          <w:szCs w:val="24"/>
          <w:rPrChange w:id="9473" w:author="admin" w:date="2016-10-27T16:04:00Z">
            <w:rPr>
              <w:ins w:id="9474" w:author="admin" w:date="2016-10-25T15:19:00Z"/>
            </w:rPr>
          </w:rPrChange>
        </w:rPr>
        <w:pPrChange w:id="9475" w:author="admin" w:date="2016-10-31T15:42:00Z">
          <w:pPr>
            <w:jc w:val="center"/>
          </w:pPr>
        </w:pPrChange>
      </w:pPr>
      <w:ins w:id="9476" w:author="admin" w:date="2016-10-25T15:19:00Z">
        <w:r>
          <w:rPr>
            <w:noProof/>
            <w:kern w:val="0"/>
            <w:sz w:val="24"/>
            <w:szCs w:val="24"/>
            <w:rPrChange w:id="9477" w:author="Unknown">
              <w:rPr>
                <w:b/>
                <w:bCs/>
                <w:i/>
                <w:iCs/>
                <w:noProof/>
                <w:color w:val="0000FF"/>
                <w:u w:val="single"/>
              </w:rPr>
            </w:rPrChange>
          </w:rPr>
          <w:drawing>
            <wp:inline distT="0" distB="0" distL="0" distR="0">
              <wp:extent cx="3238961" cy="2423160"/>
              <wp:effectExtent l="19050" t="0" r="0" b="0"/>
              <wp:docPr id="310" name="图片 27" descr="dateTime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dateTime.PNG"/>
                      <pic:cNvPicPr/>
                    </pic:nvPicPr>
                    <pic:blipFill>
                      <a:blip r:embed="rId36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253673" cy="243416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EC62FF" w:rsidRDefault="00D634F8" w:rsidP="007111D4">
      <w:pPr>
        <w:pStyle w:val="af5"/>
        <w:spacing w:afterLines="50"/>
        <w:rPr>
          <w:ins w:id="9478" w:author="admin" w:date="2016-10-25T15:19:00Z"/>
          <w:rPrChange w:id="9479" w:author="admin" w:date="2016-10-26T10:55:00Z">
            <w:rPr>
              <w:ins w:id="9480" w:author="admin" w:date="2016-10-25T15:19:00Z"/>
              <w:color w:val="000080"/>
            </w:rPr>
          </w:rPrChange>
        </w:rPr>
        <w:pPrChange w:id="9481" w:author="admin" w:date="2016-10-31T15:42:00Z">
          <w:pPr>
            <w:jc w:val="center"/>
          </w:pPr>
        </w:pPrChange>
      </w:pPr>
      <w:bookmarkStart w:id="9482" w:name="_Ref460837255"/>
      <w:ins w:id="9483" w:author="admin" w:date="2016-10-25T15:19:00Z">
        <w:r w:rsidRPr="00D634F8">
          <w:rPr>
            <w:rFonts w:hint="eastAsia"/>
            <w:rPrChange w:id="9484" w:author="admin" w:date="2016-10-26T10:55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</w:ins>
      <w:ins w:id="9485" w:author="admin" w:date="2016-10-26T10:37:00Z">
        <w:r w:rsidRPr="00D634F8">
          <w:rPr>
            <w:rPrChange w:id="9486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9487" w:author="admin" w:date="2016-10-25T15:19:00Z">
        <w:r w:rsidRPr="00D634F8">
          <w:rPr>
            <w:rPrChange w:id="9488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begin"/>
        </w:r>
        <w:r w:rsidRPr="00D634F8">
          <w:rPr>
            <w:rPrChange w:id="9489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9490" w:author="admin" w:date="2016-10-26T10:55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instrText>图</w:instrText>
        </w:r>
        <w:r w:rsidRPr="00D634F8">
          <w:rPr>
            <w:rPrChange w:id="9491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 \* ARABIC</w:instrText>
        </w:r>
        <w:r w:rsidRPr="00D634F8">
          <w:rPr>
            <w:rPrChange w:id="9492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separate"/>
        </w:r>
      </w:ins>
      <w:ins w:id="9493" w:author="admin" w:date="2016-10-27T15:32:00Z">
        <w:r w:rsidR="00415D72">
          <w:t>282</w:t>
        </w:r>
      </w:ins>
      <w:ins w:id="9494" w:author="admin" w:date="2016-10-25T15:19:00Z">
        <w:r w:rsidRPr="00D634F8">
          <w:rPr>
            <w:rPrChange w:id="9495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end"/>
        </w:r>
        <w:bookmarkEnd w:id="9482"/>
        <w:r w:rsidRPr="00D634F8">
          <w:rPr>
            <w:rPrChange w:id="9496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9497" w:author="admin" w:date="2016-10-26T09:23:00Z">
        <w:r w:rsidRPr="00D634F8">
          <w:rPr>
            <w:rPrChange w:id="9498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9499" w:author="admin" w:date="2016-10-25T15:19:00Z">
        <w:r w:rsidRPr="00D634F8">
          <w:rPr>
            <w:rPrChange w:id="9500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>System</w:t>
        </w:r>
        <w:r w:rsidRPr="00D634F8">
          <w:rPr>
            <w:rFonts w:hint="eastAsia"/>
            <w:rPrChange w:id="9501" w:author="admin" w:date="2016-10-26T10:55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界面</w:t>
        </w:r>
        <w:r w:rsidRPr="00D634F8">
          <w:rPr>
            <w:rPrChange w:id="9502" w:author="admin" w:date="2016-10-26T10:55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>Data&amp;</w:t>
        </w:r>
        <w:r w:rsidRPr="00D634F8">
          <w:rPr>
            <w:rFonts w:hint="eastAsia"/>
            <w:rPrChange w:id="9503" w:author="admin" w:date="2016-10-26T10:55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Time菜单</w:t>
        </w:r>
      </w:ins>
    </w:p>
    <w:p w:rsidR="00EC62FF" w:rsidRDefault="00D76F56">
      <w:pPr>
        <w:spacing w:before="0" w:after="0" w:line="360" w:lineRule="auto"/>
        <w:ind w:firstLineChars="200" w:firstLine="420"/>
        <w:rPr>
          <w:ins w:id="9504" w:author="admin" w:date="2016-10-25T15:19:00Z"/>
          <w:rFonts w:ascii="Times New Roman" w:hAnsi="Times New Roman"/>
          <w:rPrChange w:id="9505" w:author="admin" w:date="2016-10-25T15:45:00Z">
            <w:rPr>
              <w:ins w:id="9506" w:author="admin" w:date="2016-10-25T15:19:00Z"/>
            </w:rPr>
          </w:rPrChange>
        </w:rPr>
        <w:pPrChange w:id="9507" w:author="admin" w:date="2016-10-25T15:45:00Z">
          <w:pPr>
            <w:pStyle w:val="af6"/>
            <w:numPr>
              <w:numId w:val="40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9508" w:author="admin" w:date="2016-10-25T16:29:00Z">
        <w:r>
          <w:rPr>
            <w:rFonts w:ascii="Times New Roman" w:hAnsi="Times New Roman" w:hint="eastAsia"/>
          </w:rPr>
          <w:t>2</w:t>
        </w:r>
        <w:r>
          <w:rPr>
            <w:rFonts w:ascii="Times New Roman" w:hAnsi="Times New Roman" w:hint="eastAsia"/>
          </w:rPr>
          <w:t>、</w:t>
        </w:r>
      </w:ins>
      <w:ins w:id="9509" w:author="admin" w:date="2016-10-25T15:19:00Z">
        <w:r w:rsidR="00D634F8" w:rsidRPr="00D634F8">
          <w:rPr>
            <w:rFonts w:ascii="Times New Roman" w:hAnsi="Times New Roman" w:hint="eastAsia"/>
            <w:rPrChange w:id="9510" w:author="admin" w:date="2016-10-25T15:4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输入日期时间，</w:t>
        </w:r>
        <w:r w:rsidR="00D634F8" w:rsidRPr="00D634F8">
          <w:rPr>
            <w:rFonts w:ascii="Times New Roman" w:hAnsi="Times New Roman"/>
            <w:rPrChange w:id="9511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>
          <w:rPr>
            <w:rFonts w:ascii="Times New Roman" w:hAnsi="Times New Roman" w:hint="eastAsia"/>
          </w:rPr>
          <w:t>键确认编辑</w:t>
        </w:r>
      </w:ins>
      <w:ins w:id="9512" w:author="admin" w:date="2016-10-25T16:29:00Z">
        <w:r>
          <w:rPr>
            <w:rFonts w:ascii="Times New Roman" w:hAnsi="Times New Roman" w:hint="eastAsia"/>
          </w:rPr>
          <w:t>，</w:t>
        </w:r>
      </w:ins>
      <w:ins w:id="9513" w:author="admin" w:date="2016-10-25T15:19:00Z">
        <w:r w:rsidR="00D634F8" w:rsidRPr="00D634F8">
          <w:rPr>
            <w:rFonts w:ascii="Times New Roman" w:hAnsi="Times New Roman"/>
            <w:rPrChange w:id="9514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ESC</w:t>
        </w:r>
        <w:r w:rsidR="00D634F8" w:rsidRPr="00D634F8">
          <w:rPr>
            <w:rFonts w:ascii="Times New Roman" w:hAnsi="Times New Roman" w:hint="eastAsia"/>
            <w:rPrChange w:id="9515" w:author="admin" w:date="2016-10-25T15:4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键取消。</w:t>
        </w:r>
      </w:ins>
    </w:p>
    <w:p w:rsidR="00EC62FF" w:rsidRDefault="00D634F8">
      <w:pPr>
        <w:pStyle w:val="41"/>
        <w:numPr>
          <w:ilvl w:val="3"/>
          <w:numId w:val="4"/>
        </w:numPr>
        <w:spacing w:before="0" w:after="0" w:line="360" w:lineRule="auto"/>
        <w:rPr>
          <w:ins w:id="9516" w:author="admin" w:date="2016-10-25T15:19:00Z"/>
          <w:rFonts w:ascii="Times New Roman" w:hAnsi="Times New Roman"/>
          <w:rPrChange w:id="9517" w:author="admin" w:date="2016-10-25T15:30:00Z">
            <w:rPr>
              <w:ins w:id="9518" w:author="admin" w:date="2016-10-25T15:19:00Z"/>
            </w:rPr>
          </w:rPrChange>
        </w:rPr>
        <w:pPrChange w:id="9519" w:author="admin" w:date="2016-10-25T15:30:00Z">
          <w:pPr>
            <w:pStyle w:val="30"/>
            <w:keepNext w:val="0"/>
            <w:keepLines w:val="0"/>
            <w:widowControl/>
            <w:numPr>
              <w:ilvl w:val="2"/>
            </w:numPr>
            <w:adjustRightInd w:val="0"/>
            <w:snapToGrid w:val="0"/>
            <w:spacing w:before="120" w:after="120" w:line="360" w:lineRule="atLeast"/>
            <w:textAlignment w:val="baseline"/>
          </w:pPr>
        </w:pPrChange>
      </w:pPr>
      <w:ins w:id="9520" w:author="admin" w:date="2016-10-25T15:19:00Z">
        <w:r w:rsidRPr="00D634F8">
          <w:rPr>
            <w:rFonts w:ascii="Times New Roman" w:hAnsi="Times New Roman" w:hint="eastAsia"/>
            <w:rPrChange w:id="9521" w:author="admin" w:date="2016-10-25T15:30:00Z">
              <w:rPr>
                <w:rFonts w:hint="eastAsia"/>
                <w:b w:val="0"/>
                <w:bCs w:val="0"/>
                <w:i/>
                <w:iCs/>
                <w:color w:val="0000FF"/>
                <w:u w:val="single"/>
              </w:rPr>
            </w:rPrChange>
          </w:rPr>
          <w:t>语言</w:t>
        </w:r>
      </w:ins>
    </w:p>
    <w:p w:rsidR="00EC62FF" w:rsidRDefault="00D76F56">
      <w:pPr>
        <w:spacing w:before="0" w:after="0" w:line="360" w:lineRule="auto"/>
        <w:ind w:firstLineChars="200" w:firstLine="420"/>
        <w:rPr>
          <w:ins w:id="9522" w:author="admin" w:date="2016-10-25T15:19:00Z"/>
          <w:rFonts w:ascii="Times New Roman" w:hAnsi="Times New Roman"/>
          <w:rPrChange w:id="9523" w:author="admin" w:date="2016-10-25T15:45:00Z">
            <w:rPr>
              <w:ins w:id="9524" w:author="admin" w:date="2016-10-25T15:19:00Z"/>
            </w:rPr>
          </w:rPrChange>
        </w:rPr>
        <w:pPrChange w:id="9525" w:author="admin" w:date="2016-10-25T15:45:00Z">
          <w:pPr>
            <w:pStyle w:val="af6"/>
            <w:numPr>
              <w:numId w:val="41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9526" w:author="admin" w:date="2016-10-25T16:29:00Z">
        <w:r>
          <w:rPr>
            <w:rFonts w:ascii="Times New Roman" w:hAnsi="Times New Roman" w:hint="eastAsia"/>
          </w:rPr>
          <w:t>1</w:t>
        </w:r>
        <w:r>
          <w:rPr>
            <w:rFonts w:ascii="Times New Roman" w:hAnsi="Times New Roman" w:hint="eastAsia"/>
          </w:rPr>
          <w:t>、</w:t>
        </w:r>
      </w:ins>
      <w:ins w:id="9527" w:author="admin" w:date="2016-10-25T15:19:00Z">
        <w:r w:rsidR="00D634F8" w:rsidRPr="00D634F8">
          <w:rPr>
            <w:rFonts w:ascii="Times New Roman" w:hAnsi="Times New Roman" w:hint="eastAsia"/>
            <w:rPrChange w:id="9528" w:author="admin" w:date="2016-10-25T15:4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进入</w:t>
        </w:r>
        <w:r w:rsidR="00D634F8" w:rsidRPr="00D634F8">
          <w:rPr>
            <w:rFonts w:ascii="Times New Roman" w:hAnsi="Times New Roman"/>
            <w:rPrChange w:id="9529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System</w:t>
        </w:r>
        <w:r w:rsidR="00D634F8" w:rsidRPr="00D634F8">
          <w:rPr>
            <w:rFonts w:ascii="Times New Roman" w:hAnsi="Times New Roman" w:hint="eastAsia"/>
            <w:rPrChange w:id="9530" w:author="admin" w:date="2016-10-25T15:4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界面，移动键盘上下键，光标选中</w:t>
        </w:r>
        <w:r w:rsidR="00D634F8" w:rsidRPr="00D634F8">
          <w:rPr>
            <w:rFonts w:ascii="Times New Roman" w:hAnsi="Times New Roman"/>
            <w:rPrChange w:id="9531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Language</w:t>
        </w:r>
        <w:r w:rsidR="00D634F8" w:rsidRPr="00D634F8">
          <w:rPr>
            <w:rFonts w:ascii="Times New Roman" w:hAnsi="Times New Roman" w:hint="eastAsia"/>
            <w:rPrChange w:id="9532" w:author="admin" w:date="2016-10-25T15:4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菜单，单击</w:t>
        </w:r>
        <w:r w:rsidR="00D634F8" w:rsidRPr="00D634F8">
          <w:rPr>
            <w:rFonts w:ascii="Times New Roman" w:hAnsi="Times New Roman"/>
            <w:rPrChange w:id="9533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>
          <w:rPr>
            <w:rFonts w:ascii="Times New Roman" w:hAnsi="Times New Roman" w:hint="eastAsia"/>
          </w:rPr>
          <w:t>键弹出语言类型选择框</w:t>
        </w:r>
      </w:ins>
      <w:ins w:id="9534" w:author="admin" w:date="2016-10-25T16:30:00Z">
        <w:r>
          <w:rPr>
            <w:rFonts w:ascii="Times New Roman" w:hAnsi="Times New Roman" w:hint="eastAsia"/>
          </w:rPr>
          <w:t>，</w:t>
        </w:r>
      </w:ins>
      <w:ins w:id="9535" w:author="admin" w:date="2016-10-25T15:19:00Z">
        <w:r w:rsidR="00D634F8" w:rsidRPr="00D634F8">
          <w:rPr>
            <w:rFonts w:ascii="Times New Roman" w:hAnsi="Times New Roman" w:hint="eastAsia"/>
            <w:rPrChange w:id="9536" w:author="admin" w:date="2016-10-25T15:4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9537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9538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_Ref460837808 \h</w:instrText>
        </w:r>
      </w:ins>
      <w:r w:rsidR="008A27B8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9539" w:author="admin" w:date="2016-10-25T15:45:00Z">
            <w:rPr>
              <w:rFonts w:ascii="Times New Roman" w:hAnsi="Times New Roman"/>
            </w:rPr>
          </w:rPrChange>
        </w:rPr>
      </w:r>
      <w:ins w:id="9540" w:author="admin" w:date="2016-10-25T15:19:00Z">
        <w:r w:rsidR="00D634F8" w:rsidRPr="00D634F8">
          <w:rPr>
            <w:rFonts w:ascii="Times New Roman" w:hAnsi="Times New Roman"/>
            <w:rPrChange w:id="9541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9542" w:author="admin" w:date="2016-10-27T15:32:00Z">
        <w:r w:rsidR="00D634F8" w:rsidRPr="00D634F8">
          <w:rPr>
            <w:rFonts w:ascii="Times New Roman" w:hAnsi="Times New Roman" w:hint="eastAsia"/>
            <w:rPrChange w:id="9543" w:author="admin" w:date="2016-10-27T15:3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9544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</w:t>
        </w:r>
        <w:r w:rsidR="00415D72">
          <w:rPr>
            <w:rFonts w:ascii="黑体" w:eastAsia="黑体" w:hAnsi="黑体"/>
            <w:noProof/>
            <w:szCs w:val="20"/>
          </w:rPr>
          <w:t>8</w:t>
        </w:r>
        <w:r w:rsidR="00415D72">
          <w:rPr>
            <w:rFonts w:ascii="黑体" w:eastAsia="黑体" w:hAnsi="黑体"/>
            <w:noProof/>
            <w:szCs w:val="20"/>
          </w:rPr>
          <w:t>3</w:t>
        </w:r>
      </w:ins>
      <w:ins w:id="9545" w:author="admin" w:date="2016-10-25T15:19:00Z">
        <w:r w:rsidR="00D634F8" w:rsidRPr="00D634F8">
          <w:rPr>
            <w:rFonts w:ascii="Times New Roman" w:hAnsi="Times New Roman"/>
            <w:rPrChange w:id="9546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>
          <w:rPr>
            <w:rFonts w:ascii="Times New Roman" w:hAnsi="Times New Roman" w:hint="eastAsia"/>
          </w:rPr>
          <w:t>所示</w:t>
        </w:r>
      </w:ins>
      <w:ins w:id="9547" w:author="admin" w:date="2016-10-25T16:30:00Z">
        <w:r>
          <w:rPr>
            <w:rFonts w:ascii="Times New Roman" w:hAnsi="Times New Roman" w:hint="eastAsia"/>
          </w:rPr>
          <w:t>；</w:t>
        </w:r>
      </w:ins>
    </w:p>
    <w:p w:rsidR="00EC62FF" w:rsidRDefault="00EC62FF" w:rsidP="007111D4">
      <w:pPr>
        <w:widowControl/>
        <w:spacing w:beforeLines="50" w:after="0" w:line="360" w:lineRule="auto"/>
        <w:jc w:val="center"/>
        <w:rPr>
          <w:ins w:id="9548" w:author="admin" w:date="2016-10-25T15:19:00Z"/>
          <w:kern w:val="0"/>
          <w:sz w:val="24"/>
          <w:szCs w:val="24"/>
          <w:rPrChange w:id="9549" w:author="admin" w:date="2016-10-27T16:04:00Z">
            <w:rPr>
              <w:ins w:id="9550" w:author="admin" w:date="2016-10-25T15:19:00Z"/>
            </w:rPr>
          </w:rPrChange>
        </w:rPr>
        <w:pPrChange w:id="9551" w:author="admin" w:date="2016-10-31T15:42:00Z">
          <w:pPr>
            <w:jc w:val="center"/>
          </w:pPr>
        </w:pPrChange>
      </w:pPr>
      <w:ins w:id="9552" w:author="admin" w:date="2016-10-25T15:19:00Z">
        <w:r>
          <w:rPr>
            <w:noProof/>
            <w:kern w:val="0"/>
            <w:sz w:val="24"/>
            <w:szCs w:val="24"/>
            <w:rPrChange w:id="9553" w:author="Unknown">
              <w:rPr>
                <w:b/>
                <w:bCs/>
                <w:i/>
                <w:iCs/>
                <w:noProof/>
                <w:color w:val="0000FF"/>
                <w:u w:val="single"/>
              </w:rPr>
            </w:rPrChange>
          </w:rPr>
          <w:drawing>
            <wp:inline distT="0" distB="0" distL="0" distR="0">
              <wp:extent cx="3007895" cy="2240646"/>
              <wp:effectExtent l="0" t="0" r="0" b="0"/>
              <wp:docPr id="312" name="图片 28" descr="language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language.PNG"/>
                      <pic:cNvPicPr/>
                    </pic:nvPicPr>
                    <pic:blipFill>
                      <a:blip r:embed="rId36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014115" cy="224527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EC62FF" w:rsidRDefault="00D634F8" w:rsidP="007111D4">
      <w:pPr>
        <w:pStyle w:val="af5"/>
        <w:spacing w:afterLines="50"/>
        <w:rPr>
          <w:ins w:id="9554" w:author="admin" w:date="2016-10-25T15:19:00Z"/>
          <w:rPrChange w:id="9555" w:author="admin" w:date="2016-10-26T10:56:00Z">
            <w:rPr>
              <w:ins w:id="9556" w:author="admin" w:date="2016-10-25T15:19:00Z"/>
              <w:color w:val="000080"/>
            </w:rPr>
          </w:rPrChange>
        </w:rPr>
        <w:pPrChange w:id="9557" w:author="admin" w:date="2016-10-31T15:42:00Z">
          <w:pPr>
            <w:jc w:val="center"/>
          </w:pPr>
        </w:pPrChange>
      </w:pPr>
      <w:bookmarkStart w:id="9558" w:name="_Ref460837808"/>
      <w:ins w:id="9559" w:author="admin" w:date="2016-10-25T15:19:00Z">
        <w:r w:rsidRPr="00D634F8">
          <w:rPr>
            <w:rFonts w:hint="eastAsia"/>
            <w:rPrChange w:id="9560" w:author="admin" w:date="2016-10-26T10:56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</w:ins>
      <w:ins w:id="9561" w:author="admin" w:date="2016-10-26T10:37:00Z">
        <w:r w:rsidRPr="00D634F8">
          <w:rPr>
            <w:rPrChange w:id="9562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9563" w:author="admin" w:date="2016-10-25T15:19:00Z">
        <w:r w:rsidRPr="00D634F8">
          <w:rPr>
            <w:rPrChange w:id="9564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begin"/>
        </w:r>
        <w:r w:rsidRPr="00D634F8">
          <w:rPr>
            <w:rPrChange w:id="9565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9566" w:author="admin" w:date="2016-10-26T10:56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instrText>图</w:instrText>
        </w:r>
        <w:r w:rsidRPr="00D634F8">
          <w:rPr>
            <w:rPrChange w:id="9567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 \* ARABIC</w:instrText>
        </w:r>
        <w:r w:rsidRPr="00D634F8">
          <w:rPr>
            <w:rPrChange w:id="9568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separate"/>
        </w:r>
      </w:ins>
      <w:ins w:id="9569" w:author="admin" w:date="2016-10-27T15:32:00Z">
        <w:r w:rsidR="00415D72">
          <w:t>283</w:t>
        </w:r>
      </w:ins>
      <w:ins w:id="9570" w:author="admin" w:date="2016-10-25T15:19:00Z">
        <w:r w:rsidRPr="00D634F8">
          <w:rPr>
            <w:rPrChange w:id="9571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end"/>
        </w:r>
        <w:bookmarkEnd w:id="9558"/>
        <w:r w:rsidRPr="00D634F8">
          <w:rPr>
            <w:rPrChange w:id="9572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9573" w:author="admin" w:date="2016-10-26T09:23:00Z">
        <w:r w:rsidRPr="00D634F8">
          <w:rPr>
            <w:rPrChange w:id="9574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9575" w:author="admin" w:date="2016-10-25T15:19:00Z">
        <w:r w:rsidRPr="00D634F8">
          <w:rPr>
            <w:rPrChange w:id="9576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>System</w:t>
        </w:r>
        <w:r w:rsidRPr="00D634F8">
          <w:rPr>
            <w:rFonts w:hint="eastAsia"/>
            <w:rPrChange w:id="9577" w:author="admin" w:date="2016-10-26T10:56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界面</w:t>
        </w:r>
        <w:r w:rsidRPr="00D634F8">
          <w:rPr>
            <w:rPrChange w:id="9578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>Language</w:t>
        </w:r>
        <w:r w:rsidRPr="00D634F8">
          <w:rPr>
            <w:rFonts w:hint="eastAsia"/>
            <w:rPrChange w:id="9579" w:author="admin" w:date="2016-10-26T10:56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菜单</w:t>
        </w:r>
      </w:ins>
    </w:p>
    <w:p w:rsidR="00EC62FF" w:rsidRDefault="00D76F56">
      <w:pPr>
        <w:spacing w:before="0" w:after="0" w:line="360" w:lineRule="auto"/>
        <w:ind w:firstLineChars="200" w:firstLine="420"/>
        <w:rPr>
          <w:ins w:id="9580" w:author="admin" w:date="2016-10-25T15:19:00Z"/>
          <w:rFonts w:ascii="Times New Roman" w:hAnsi="Times New Roman"/>
          <w:rPrChange w:id="9581" w:author="admin" w:date="2016-10-25T15:45:00Z">
            <w:rPr>
              <w:ins w:id="9582" w:author="admin" w:date="2016-10-25T15:19:00Z"/>
            </w:rPr>
          </w:rPrChange>
        </w:rPr>
        <w:pPrChange w:id="9583" w:author="admin" w:date="2016-10-25T15:45:00Z">
          <w:pPr>
            <w:pStyle w:val="af6"/>
            <w:numPr>
              <w:numId w:val="41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9584" w:author="admin" w:date="2016-10-25T16:30:00Z">
        <w:r>
          <w:rPr>
            <w:rFonts w:ascii="Times New Roman" w:hAnsi="Times New Roman" w:hint="eastAsia"/>
          </w:rPr>
          <w:lastRenderedPageBreak/>
          <w:t>2</w:t>
        </w:r>
        <w:r>
          <w:rPr>
            <w:rFonts w:ascii="Times New Roman" w:hAnsi="Times New Roman" w:hint="eastAsia"/>
          </w:rPr>
          <w:t>、</w:t>
        </w:r>
      </w:ins>
      <w:ins w:id="9585" w:author="admin" w:date="2016-10-25T15:19:00Z">
        <w:r w:rsidR="00D634F8" w:rsidRPr="00D634F8">
          <w:rPr>
            <w:rFonts w:ascii="Times New Roman" w:hAnsi="Times New Roman" w:hint="eastAsia"/>
            <w:rPrChange w:id="9586" w:author="admin" w:date="2016-10-25T15:4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使用键盘上下键选择合适的语言类型，</w:t>
        </w:r>
        <w:r w:rsidR="00D634F8" w:rsidRPr="00D634F8">
          <w:rPr>
            <w:rFonts w:ascii="Times New Roman" w:hAnsi="Times New Roman"/>
            <w:rPrChange w:id="9587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>
          <w:rPr>
            <w:rFonts w:ascii="Times New Roman" w:hAnsi="Times New Roman" w:hint="eastAsia"/>
          </w:rPr>
          <w:t>键确认</w:t>
        </w:r>
      </w:ins>
      <w:ins w:id="9588" w:author="admin" w:date="2016-10-25T16:30:00Z">
        <w:r>
          <w:rPr>
            <w:rFonts w:ascii="Times New Roman" w:hAnsi="Times New Roman" w:hint="eastAsia"/>
          </w:rPr>
          <w:t>，</w:t>
        </w:r>
      </w:ins>
      <w:ins w:id="9589" w:author="admin" w:date="2016-10-25T15:19:00Z">
        <w:r w:rsidR="00D634F8" w:rsidRPr="00D634F8">
          <w:rPr>
            <w:rFonts w:ascii="Times New Roman" w:hAnsi="Times New Roman"/>
            <w:rPrChange w:id="9590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ESC</w:t>
        </w:r>
        <w:r w:rsidR="00D634F8" w:rsidRPr="00D634F8">
          <w:rPr>
            <w:rFonts w:ascii="Times New Roman" w:hAnsi="Times New Roman" w:hint="eastAsia"/>
            <w:rPrChange w:id="9591" w:author="admin" w:date="2016-10-25T15:4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键取消。</w:t>
        </w:r>
      </w:ins>
    </w:p>
    <w:p w:rsidR="00EC62FF" w:rsidRDefault="00D634F8">
      <w:pPr>
        <w:spacing w:before="0" w:after="0" w:line="360" w:lineRule="auto"/>
        <w:ind w:firstLineChars="200" w:firstLine="420"/>
        <w:rPr>
          <w:ins w:id="9592" w:author="admin" w:date="2016-10-25T15:19:00Z"/>
          <w:rFonts w:ascii="Times New Roman" w:hAnsi="Times New Roman"/>
          <w:rPrChange w:id="9593" w:author="admin" w:date="2016-10-25T15:45:00Z">
            <w:rPr>
              <w:ins w:id="9594" w:author="admin" w:date="2016-10-25T15:19:00Z"/>
            </w:rPr>
          </w:rPrChange>
        </w:rPr>
        <w:pPrChange w:id="9595" w:author="admin" w:date="2016-10-25T15:45:00Z">
          <w:pPr/>
        </w:pPrChange>
      </w:pPr>
      <w:ins w:id="9596" w:author="admin" w:date="2016-10-25T15:19:00Z">
        <w:r w:rsidRPr="00D634F8">
          <w:rPr>
            <w:rFonts w:ascii="Times New Roman" w:hAnsi="Times New Roman" w:hint="eastAsia"/>
            <w:rPrChange w:id="9597" w:author="admin" w:date="2016-10-25T15:4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注：</w:t>
        </w:r>
        <w:r w:rsidRPr="00D634F8">
          <w:rPr>
            <w:rFonts w:ascii="Times New Roman" w:hAnsi="Times New Roman"/>
            <w:rPrChange w:id="9598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NB-1501</w:t>
        </w:r>
        <w:r w:rsidRPr="00D634F8">
          <w:rPr>
            <w:rFonts w:ascii="Times New Roman" w:hAnsi="Times New Roman" w:hint="eastAsia"/>
            <w:rPrChange w:id="9599" w:author="admin" w:date="2016-10-25T15:4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终端仅支持英语。</w:t>
        </w:r>
      </w:ins>
    </w:p>
    <w:p w:rsidR="00EC62FF" w:rsidRDefault="00D634F8">
      <w:pPr>
        <w:pStyle w:val="41"/>
        <w:numPr>
          <w:ilvl w:val="3"/>
          <w:numId w:val="4"/>
        </w:numPr>
        <w:spacing w:before="0" w:after="0" w:line="360" w:lineRule="auto"/>
        <w:rPr>
          <w:ins w:id="9600" w:author="admin" w:date="2016-10-25T15:19:00Z"/>
          <w:rFonts w:ascii="Times New Roman" w:hAnsi="Times New Roman"/>
          <w:rPrChange w:id="9601" w:author="admin" w:date="2016-10-25T15:30:00Z">
            <w:rPr>
              <w:ins w:id="9602" w:author="admin" w:date="2016-10-25T15:19:00Z"/>
            </w:rPr>
          </w:rPrChange>
        </w:rPr>
        <w:pPrChange w:id="9603" w:author="admin" w:date="2016-10-25T15:30:00Z">
          <w:pPr>
            <w:pStyle w:val="30"/>
            <w:keepNext w:val="0"/>
            <w:keepLines w:val="0"/>
            <w:widowControl/>
            <w:numPr>
              <w:ilvl w:val="2"/>
            </w:numPr>
            <w:adjustRightInd w:val="0"/>
            <w:snapToGrid w:val="0"/>
            <w:spacing w:before="120" w:after="120" w:line="360" w:lineRule="atLeast"/>
            <w:textAlignment w:val="baseline"/>
          </w:pPr>
        </w:pPrChange>
      </w:pPr>
      <w:ins w:id="9604" w:author="admin" w:date="2016-10-25T15:19:00Z">
        <w:r w:rsidRPr="00D634F8">
          <w:rPr>
            <w:rFonts w:ascii="Times New Roman" w:hAnsi="Times New Roman" w:hint="eastAsia"/>
            <w:rPrChange w:id="9605" w:author="admin" w:date="2016-10-25T15:30:00Z">
              <w:rPr>
                <w:rFonts w:hint="eastAsia"/>
                <w:b w:val="0"/>
                <w:bCs w:val="0"/>
                <w:i/>
                <w:iCs/>
                <w:color w:val="0000FF"/>
                <w:u w:val="single"/>
              </w:rPr>
            </w:rPrChange>
          </w:rPr>
          <w:t>亮度</w:t>
        </w:r>
      </w:ins>
    </w:p>
    <w:p w:rsidR="00EC62FF" w:rsidRDefault="00D76F56">
      <w:pPr>
        <w:spacing w:before="0" w:after="0" w:line="360" w:lineRule="auto"/>
        <w:ind w:firstLineChars="200" w:firstLine="420"/>
        <w:rPr>
          <w:ins w:id="9606" w:author="admin" w:date="2016-10-25T15:19:00Z"/>
          <w:rFonts w:ascii="Times New Roman" w:hAnsi="Times New Roman"/>
          <w:rPrChange w:id="9607" w:author="admin" w:date="2016-10-25T15:45:00Z">
            <w:rPr>
              <w:ins w:id="9608" w:author="admin" w:date="2016-10-25T15:19:00Z"/>
            </w:rPr>
          </w:rPrChange>
        </w:rPr>
        <w:pPrChange w:id="9609" w:author="admin" w:date="2016-10-25T15:45:00Z">
          <w:pPr>
            <w:pStyle w:val="af6"/>
            <w:numPr>
              <w:numId w:val="42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9610" w:author="admin" w:date="2016-10-25T16:30:00Z">
        <w:r>
          <w:rPr>
            <w:rFonts w:ascii="Times New Roman" w:hAnsi="Times New Roman" w:hint="eastAsia"/>
          </w:rPr>
          <w:t>1</w:t>
        </w:r>
        <w:r>
          <w:rPr>
            <w:rFonts w:ascii="Times New Roman" w:hAnsi="Times New Roman" w:hint="eastAsia"/>
          </w:rPr>
          <w:t>、</w:t>
        </w:r>
      </w:ins>
      <w:ins w:id="9611" w:author="admin" w:date="2016-10-25T15:19:00Z">
        <w:r w:rsidR="00D634F8" w:rsidRPr="00D634F8">
          <w:rPr>
            <w:rFonts w:ascii="Times New Roman" w:hAnsi="Times New Roman" w:hint="eastAsia"/>
            <w:rPrChange w:id="9612" w:author="admin" w:date="2016-10-25T15:4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进入</w:t>
        </w:r>
        <w:r w:rsidR="00D634F8" w:rsidRPr="00D634F8">
          <w:rPr>
            <w:rFonts w:ascii="Times New Roman" w:hAnsi="Times New Roman"/>
            <w:rPrChange w:id="9613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System</w:t>
        </w:r>
        <w:r w:rsidR="00D634F8" w:rsidRPr="00D634F8">
          <w:rPr>
            <w:rFonts w:ascii="Times New Roman" w:hAnsi="Times New Roman" w:hint="eastAsia"/>
            <w:rPrChange w:id="9614" w:author="admin" w:date="2016-10-25T15:4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界面，移动键盘上下键，光标选中</w:t>
        </w:r>
        <w:r w:rsidR="00D634F8" w:rsidRPr="00D634F8">
          <w:rPr>
            <w:rFonts w:ascii="Times New Roman" w:hAnsi="Times New Roman"/>
            <w:rPrChange w:id="9615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Brightness</w:t>
        </w:r>
        <w:r>
          <w:rPr>
            <w:rFonts w:ascii="Times New Roman" w:hAnsi="Times New Roman" w:hint="eastAsia"/>
          </w:rPr>
          <w:t>菜单</w:t>
        </w:r>
      </w:ins>
      <w:ins w:id="9616" w:author="admin" w:date="2016-10-25T16:30:00Z">
        <w:r>
          <w:rPr>
            <w:rFonts w:ascii="Times New Roman" w:hAnsi="Times New Roman" w:hint="eastAsia"/>
          </w:rPr>
          <w:t>，</w:t>
        </w:r>
      </w:ins>
      <w:ins w:id="9617" w:author="admin" w:date="2016-10-25T15:19:00Z">
        <w:r w:rsidR="00D634F8" w:rsidRPr="00D634F8">
          <w:rPr>
            <w:rFonts w:ascii="Times New Roman" w:hAnsi="Times New Roman" w:hint="eastAsia"/>
            <w:rPrChange w:id="9618" w:author="admin" w:date="2016-10-25T15:4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9619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9620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_Ref460837978 \h</w:instrText>
        </w:r>
      </w:ins>
      <w:r w:rsidR="008A27B8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9621" w:author="admin" w:date="2016-10-25T15:45:00Z">
            <w:rPr>
              <w:rFonts w:ascii="Times New Roman" w:hAnsi="Times New Roman"/>
            </w:rPr>
          </w:rPrChange>
        </w:rPr>
      </w:r>
      <w:ins w:id="9622" w:author="admin" w:date="2016-10-25T15:19:00Z">
        <w:r w:rsidR="00D634F8" w:rsidRPr="00D634F8">
          <w:rPr>
            <w:rFonts w:ascii="Times New Roman" w:hAnsi="Times New Roman"/>
            <w:rPrChange w:id="9623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9624" w:author="admin" w:date="2016-10-27T15:32:00Z">
        <w:r w:rsidR="00D634F8" w:rsidRPr="00D634F8">
          <w:rPr>
            <w:rFonts w:ascii="Times New Roman" w:hAnsi="Times New Roman" w:hint="eastAsia"/>
            <w:rPrChange w:id="9625" w:author="admin" w:date="2016-10-27T15:3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9626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28</w:t>
        </w:r>
        <w:r w:rsidR="00415D72">
          <w:rPr>
            <w:rFonts w:ascii="黑体" w:eastAsia="黑体" w:hAnsi="黑体"/>
            <w:noProof/>
            <w:szCs w:val="20"/>
          </w:rPr>
          <w:t>4</w:t>
        </w:r>
      </w:ins>
      <w:ins w:id="9627" w:author="admin" w:date="2016-10-25T15:19:00Z">
        <w:r w:rsidR="00D634F8" w:rsidRPr="00D634F8">
          <w:rPr>
            <w:rFonts w:ascii="Times New Roman" w:hAnsi="Times New Roman"/>
            <w:rPrChange w:id="9628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>
          <w:rPr>
            <w:rFonts w:ascii="Times New Roman" w:hAnsi="Times New Roman" w:hint="eastAsia"/>
          </w:rPr>
          <w:t>所示</w:t>
        </w:r>
      </w:ins>
      <w:ins w:id="9629" w:author="admin" w:date="2016-10-25T16:30:00Z">
        <w:r>
          <w:rPr>
            <w:rFonts w:ascii="Times New Roman" w:hAnsi="Times New Roman" w:hint="eastAsia"/>
          </w:rPr>
          <w:t>；</w:t>
        </w:r>
      </w:ins>
    </w:p>
    <w:p w:rsidR="00EC62FF" w:rsidRDefault="00EC62FF" w:rsidP="007111D4">
      <w:pPr>
        <w:widowControl/>
        <w:spacing w:beforeLines="50" w:after="0" w:line="360" w:lineRule="auto"/>
        <w:jc w:val="center"/>
        <w:rPr>
          <w:ins w:id="9630" w:author="admin" w:date="2016-10-25T15:19:00Z"/>
          <w:kern w:val="0"/>
          <w:sz w:val="24"/>
          <w:szCs w:val="24"/>
          <w:rPrChange w:id="9631" w:author="admin" w:date="2016-10-27T16:04:00Z">
            <w:rPr>
              <w:ins w:id="9632" w:author="admin" w:date="2016-10-25T15:19:00Z"/>
            </w:rPr>
          </w:rPrChange>
        </w:rPr>
        <w:pPrChange w:id="9633" w:author="admin" w:date="2016-10-31T15:42:00Z">
          <w:pPr>
            <w:jc w:val="center"/>
          </w:pPr>
        </w:pPrChange>
      </w:pPr>
      <w:ins w:id="9634" w:author="admin" w:date="2016-10-25T15:19:00Z">
        <w:r>
          <w:rPr>
            <w:noProof/>
            <w:kern w:val="0"/>
            <w:sz w:val="24"/>
            <w:szCs w:val="24"/>
            <w:rPrChange w:id="9635" w:author="Unknown">
              <w:rPr>
                <w:b/>
                <w:bCs/>
                <w:i/>
                <w:iCs/>
                <w:noProof/>
                <w:color w:val="0000FF"/>
                <w:u w:val="single"/>
              </w:rPr>
            </w:rPrChange>
          </w:rPr>
          <w:drawing>
            <wp:inline distT="0" distB="0" distL="0" distR="0">
              <wp:extent cx="3056021" cy="2285318"/>
              <wp:effectExtent l="0" t="0" r="0" b="0"/>
              <wp:docPr id="320" name="图片 30" descr="brightness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brightness.PNG"/>
                      <pic:cNvPicPr/>
                    </pic:nvPicPr>
                    <pic:blipFill>
                      <a:blip r:embed="rId36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070199" cy="229592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EC62FF" w:rsidRDefault="00D634F8" w:rsidP="007111D4">
      <w:pPr>
        <w:pStyle w:val="af5"/>
        <w:spacing w:afterLines="50"/>
        <w:rPr>
          <w:ins w:id="9636" w:author="admin" w:date="2016-10-25T15:19:00Z"/>
          <w:rPrChange w:id="9637" w:author="admin" w:date="2016-10-26T10:56:00Z">
            <w:rPr>
              <w:ins w:id="9638" w:author="admin" w:date="2016-10-25T15:19:00Z"/>
              <w:color w:val="000080"/>
            </w:rPr>
          </w:rPrChange>
        </w:rPr>
        <w:pPrChange w:id="9639" w:author="admin" w:date="2016-10-31T15:42:00Z">
          <w:pPr>
            <w:jc w:val="center"/>
          </w:pPr>
        </w:pPrChange>
      </w:pPr>
      <w:bookmarkStart w:id="9640" w:name="_Ref460837978"/>
      <w:ins w:id="9641" w:author="admin" w:date="2016-10-25T15:19:00Z">
        <w:r w:rsidRPr="00D634F8">
          <w:rPr>
            <w:rFonts w:hint="eastAsia"/>
            <w:rPrChange w:id="9642" w:author="admin" w:date="2016-10-26T10:56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</w:ins>
      <w:ins w:id="9643" w:author="admin" w:date="2016-10-26T10:37:00Z">
        <w:r w:rsidRPr="00D634F8">
          <w:rPr>
            <w:rPrChange w:id="9644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9645" w:author="admin" w:date="2016-10-25T15:19:00Z">
        <w:r w:rsidRPr="00D634F8">
          <w:rPr>
            <w:rPrChange w:id="9646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begin"/>
        </w:r>
        <w:r w:rsidRPr="00D634F8">
          <w:rPr>
            <w:rPrChange w:id="9647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9648" w:author="admin" w:date="2016-10-26T10:56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instrText>图</w:instrText>
        </w:r>
        <w:r w:rsidRPr="00D634F8">
          <w:rPr>
            <w:rPrChange w:id="9649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 \* ARABIC</w:instrText>
        </w:r>
        <w:r w:rsidRPr="00D634F8">
          <w:rPr>
            <w:rPrChange w:id="9650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separate"/>
        </w:r>
      </w:ins>
      <w:ins w:id="9651" w:author="admin" w:date="2016-10-27T15:32:00Z">
        <w:r w:rsidR="00415D72">
          <w:t>284</w:t>
        </w:r>
      </w:ins>
      <w:ins w:id="9652" w:author="admin" w:date="2016-10-25T15:19:00Z">
        <w:r w:rsidRPr="00D634F8">
          <w:rPr>
            <w:rPrChange w:id="9653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end"/>
        </w:r>
        <w:bookmarkEnd w:id="9640"/>
        <w:r w:rsidRPr="00D634F8">
          <w:rPr>
            <w:rPrChange w:id="9654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9655" w:author="admin" w:date="2016-10-26T09:23:00Z">
        <w:r w:rsidRPr="00D634F8">
          <w:rPr>
            <w:rPrChange w:id="9656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9657" w:author="admin" w:date="2016-10-25T15:19:00Z">
        <w:r w:rsidRPr="00D634F8">
          <w:rPr>
            <w:rPrChange w:id="9658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>System</w:t>
        </w:r>
        <w:r w:rsidRPr="00D634F8">
          <w:rPr>
            <w:rFonts w:hint="eastAsia"/>
            <w:rPrChange w:id="9659" w:author="admin" w:date="2016-10-26T10:56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界面</w:t>
        </w:r>
        <w:r w:rsidRPr="00D634F8">
          <w:rPr>
            <w:rPrChange w:id="9660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>Brightness</w:t>
        </w:r>
        <w:r w:rsidRPr="00D634F8">
          <w:rPr>
            <w:rFonts w:hint="eastAsia"/>
            <w:rPrChange w:id="9661" w:author="admin" w:date="2016-10-26T10:56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菜单</w:t>
        </w:r>
      </w:ins>
    </w:p>
    <w:p w:rsidR="00EC62FF" w:rsidRDefault="00D76F56">
      <w:pPr>
        <w:spacing w:before="0" w:after="0" w:line="360" w:lineRule="auto"/>
        <w:ind w:firstLineChars="200" w:firstLine="420"/>
        <w:rPr>
          <w:ins w:id="9662" w:author="admin" w:date="2016-10-25T15:19:00Z"/>
          <w:rFonts w:ascii="Times New Roman" w:hAnsi="Times New Roman"/>
          <w:rPrChange w:id="9663" w:author="admin" w:date="2016-10-25T15:45:00Z">
            <w:rPr>
              <w:ins w:id="9664" w:author="admin" w:date="2016-10-25T15:19:00Z"/>
            </w:rPr>
          </w:rPrChange>
        </w:rPr>
        <w:pPrChange w:id="9665" w:author="admin" w:date="2016-10-25T15:45:00Z">
          <w:pPr>
            <w:pStyle w:val="af6"/>
            <w:numPr>
              <w:numId w:val="42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9666" w:author="admin" w:date="2016-10-25T16:30:00Z">
        <w:r>
          <w:rPr>
            <w:rFonts w:ascii="Times New Roman" w:hAnsi="Times New Roman" w:hint="eastAsia"/>
          </w:rPr>
          <w:t>2</w:t>
        </w:r>
        <w:r>
          <w:rPr>
            <w:rFonts w:ascii="Times New Roman" w:hAnsi="Times New Roman" w:hint="eastAsia"/>
          </w:rPr>
          <w:t>、</w:t>
        </w:r>
      </w:ins>
      <w:ins w:id="9667" w:author="admin" w:date="2016-10-25T15:19:00Z">
        <w:r w:rsidR="00D634F8" w:rsidRPr="00D634F8">
          <w:rPr>
            <w:rFonts w:ascii="Times New Roman" w:hAnsi="Times New Roman" w:hint="eastAsia"/>
            <w:rPrChange w:id="9668" w:author="admin" w:date="2016-10-25T15:4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使用键盘左右键调整屏幕亮度。</w:t>
        </w:r>
      </w:ins>
    </w:p>
    <w:p w:rsidR="00EC62FF" w:rsidRDefault="00D634F8">
      <w:pPr>
        <w:pStyle w:val="41"/>
        <w:numPr>
          <w:ilvl w:val="3"/>
          <w:numId w:val="4"/>
        </w:numPr>
        <w:spacing w:before="0" w:after="0" w:line="360" w:lineRule="auto"/>
        <w:rPr>
          <w:ins w:id="9669" w:author="admin" w:date="2016-10-25T15:19:00Z"/>
          <w:rFonts w:ascii="Times New Roman" w:hAnsi="Times New Roman"/>
          <w:rPrChange w:id="9670" w:author="admin" w:date="2016-10-25T15:31:00Z">
            <w:rPr>
              <w:ins w:id="9671" w:author="admin" w:date="2016-10-25T15:19:00Z"/>
            </w:rPr>
          </w:rPrChange>
        </w:rPr>
        <w:pPrChange w:id="9672" w:author="admin" w:date="2016-10-25T15:31:00Z">
          <w:pPr>
            <w:pStyle w:val="30"/>
            <w:keepNext w:val="0"/>
            <w:keepLines w:val="0"/>
            <w:widowControl/>
            <w:numPr>
              <w:ilvl w:val="2"/>
            </w:numPr>
            <w:adjustRightInd w:val="0"/>
            <w:snapToGrid w:val="0"/>
            <w:spacing w:before="120" w:after="120" w:line="360" w:lineRule="atLeast"/>
            <w:textAlignment w:val="baseline"/>
          </w:pPr>
        </w:pPrChange>
      </w:pPr>
      <w:ins w:id="9673" w:author="admin" w:date="2016-10-25T15:19:00Z">
        <w:r w:rsidRPr="00D634F8">
          <w:rPr>
            <w:rFonts w:ascii="Times New Roman" w:hAnsi="Times New Roman" w:hint="eastAsia"/>
            <w:rPrChange w:id="9674" w:author="admin" w:date="2016-10-25T15:31:00Z">
              <w:rPr>
                <w:rFonts w:hint="eastAsia"/>
                <w:b w:val="0"/>
                <w:bCs w:val="0"/>
                <w:i/>
                <w:iCs/>
                <w:color w:val="0000FF"/>
                <w:u w:val="single"/>
              </w:rPr>
            </w:rPrChange>
          </w:rPr>
          <w:t>接收延时</w:t>
        </w:r>
      </w:ins>
    </w:p>
    <w:p w:rsidR="00EC62FF" w:rsidRDefault="00D634F8">
      <w:pPr>
        <w:spacing w:before="0" w:after="0" w:line="360" w:lineRule="auto"/>
        <w:ind w:firstLineChars="200" w:firstLine="420"/>
        <w:rPr>
          <w:ins w:id="9675" w:author="admin" w:date="2016-10-25T15:19:00Z"/>
          <w:rFonts w:ascii="Times New Roman" w:hAnsi="Times New Roman"/>
          <w:rPrChange w:id="9676" w:author="admin" w:date="2016-10-25T15:45:00Z">
            <w:rPr>
              <w:ins w:id="9677" w:author="admin" w:date="2016-10-25T15:19:00Z"/>
            </w:rPr>
          </w:rPrChange>
        </w:rPr>
        <w:pPrChange w:id="9678" w:author="admin" w:date="2016-10-25T15:45:00Z">
          <w:pPr>
            <w:pStyle w:val="af6"/>
            <w:numPr>
              <w:numId w:val="43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9679" w:author="admin" w:date="2016-10-25T15:19:00Z">
        <w:r w:rsidRPr="00D634F8">
          <w:rPr>
            <w:rFonts w:ascii="Times New Roman" w:hAnsi="Times New Roman" w:hint="eastAsia"/>
            <w:rPrChange w:id="9680" w:author="admin" w:date="2016-10-25T15:4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进入</w:t>
        </w:r>
        <w:r w:rsidRPr="00D634F8">
          <w:rPr>
            <w:rFonts w:ascii="Times New Roman" w:hAnsi="Times New Roman"/>
            <w:rPrChange w:id="9681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System</w:t>
        </w:r>
        <w:r w:rsidRPr="00D634F8">
          <w:rPr>
            <w:rFonts w:ascii="Times New Roman" w:hAnsi="Times New Roman" w:hint="eastAsia"/>
            <w:rPrChange w:id="9682" w:author="admin" w:date="2016-10-25T15:4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界面，移动键盘上下键，光标选中</w:t>
        </w:r>
        <w:r w:rsidRPr="00D634F8">
          <w:rPr>
            <w:rFonts w:ascii="Times New Roman" w:hAnsi="Times New Roman"/>
            <w:rPrChange w:id="9683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Slave Delay</w:t>
        </w:r>
        <w:r w:rsidRPr="00D634F8">
          <w:rPr>
            <w:rFonts w:ascii="Times New Roman" w:hAnsi="Times New Roman" w:hint="eastAsia"/>
            <w:rPrChange w:id="9684" w:author="admin" w:date="2016-10-25T15:4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菜单，单击</w:t>
        </w:r>
        <w:r w:rsidRPr="00D634F8">
          <w:rPr>
            <w:rFonts w:ascii="Times New Roman" w:hAnsi="Times New Roman"/>
            <w:rPrChange w:id="9685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76F56">
          <w:rPr>
            <w:rFonts w:ascii="Times New Roman" w:hAnsi="Times New Roman" w:hint="eastAsia"/>
          </w:rPr>
          <w:t>键进入编辑模式，输入接收延时时间值</w:t>
        </w:r>
      </w:ins>
      <w:ins w:id="9686" w:author="admin" w:date="2016-10-25T16:30:00Z">
        <w:r w:rsidR="00D76F56">
          <w:rPr>
            <w:rFonts w:ascii="Times New Roman" w:hAnsi="Times New Roman" w:hint="eastAsia"/>
          </w:rPr>
          <w:t>，</w:t>
        </w:r>
      </w:ins>
      <w:ins w:id="9687" w:author="admin" w:date="2016-10-25T15:19:00Z">
        <w:r w:rsidRPr="00D634F8">
          <w:rPr>
            <w:rFonts w:ascii="Times New Roman" w:hAnsi="Times New Roman" w:hint="eastAsia"/>
            <w:rPrChange w:id="9688" w:author="admin" w:date="2016-10-25T15:4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Pr="00D634F8">
          <w:rPr>
            <w:rFonts w:ascii="Times New Roman" w:hAnsi="Times New Roman"/>
            <w:rPrChange w:id="9689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Pr="00D634F8">
          <w:rPr>
            <w:rFonts w:ascii="Times New Roman" w:hAnsi="Times New Roman"/>
            <w:rPrChange w:id="9690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_Ref460838079 \h</w:instrText>
        </w:r>
      </w:ins>
      <w:r w:rsidR="008A27B8">
        <w:rPr>
          <w:rFonts w:ascii="Times New Roman" w:hAnsi="Times New Roman"/>
        </w:rPr>
        <w:instrText xml:space="preserve"> \* MERGEFORMAT </w:instrText>
      </w:r>
      <w:r w:rsidRPr="00D634F8">
        <w:rPr>
          <w:rFonts w:ascii="Times New Roman" w:hAnsi="Times New Roman"/>
          <w:rPrChange w:id="9691" w:author="admin" w:date="2016-10-25T15:45:00Z">
            <w:rPr>
              <w:rFonts w:ascii="Times New Roman" w:hAnsi="Times New Roman"/>
            </w:rPr>
          </w:rPrChange>
        </w:rPr>
      </w:r>
      <w:ins w:id="9692" w:author="admin" w:date="2016-10-25T15:19:00Z">
        <w:r w:rsidRPr="00D634F8">
          <w:rPr>
            <w:rFonts w:ascii="Times New Roman" w:hAnsi="Times New Roman"/>
            <w:rPrChange w:id="9693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9694" w:author="admin" w:date="2016-10-27T15:32:00Z">
        <w:r w:rsidRPr="00D634F8">
          <w:rPr>
            <w:rFonts w:ascii="Times New Roman" w:hAnsi="Times New Roman" w:hint="eastAsia"/>
            <w:rPrChange w:id="9695" w:author="admin" w:date="2016-10-27T15:3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Pr="00D634F8">
          <w:rPr>
            <w:rFonts w:ascii="黑体" w:eastAsia="黑体" w:hAnsi="黑体"/>
            <w:szCs w:val="20"/>
            <w:rPrChange w:id="9696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285</w:t>
        </w:r>
      </w:ins>
      <w:ins w:id="9697" w:author="admin" w:date="2016-10-25T15:19:00Z">
        <w:r w:rsidRPr="00D634F8">
          <w:rPr>
            <w:rFonts w:ascii="Times New Roman" w:hAnsi="Times New Roman"/>
            <w:rPrChange w:id="9698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 w:rsidR="00D76F56">
          <w:rPr>
            <w:rFonts w:ascii="Times New Roman" w:hAnsi="Times New Roman" w:hint="eastAsia"/>
          </w:rPr>
          <w:t>所示</w:t>
        </w:r>
      </w:ins>
      <w:ins w:id="9699" w:author="admin" w:date="2016-10-25T16:30:00Z">
        <w:r w:rsidR="00D76F56">
          <w:rPr>
            <w:rFonts w:ascii="Times New Roman" w:hAnsi="Times New Roman" w:hint="eastAsia"/>
          </w:rPr>
          <w:t>；</w:t>
        </w:r>
      </w:ins>
    </w:p>
    <w:p w:rsidR="00EC62FF" w:rsidRDefault="00EC62FF" w:rsidP="007111D4">
      <w:pPr>
        <w:widowControl/>
        <w:spacing w:beforeLines="50" w:after="0" w:line="360" w:lineRule="auto"/>
        <w:jc w:val="center"/>
        <w:rPr>
          <w:ins w:id="9700" w:author="admin" w:date="2016-10-25T15:19:00Z"/>
          <w:kern w:val="0"/>
          <w:sz w:val="24"/>
          <w:szCs w:val="24"/>
          <w:rPrChange w:id="9701" w:author="admin" w:date="2016-10-27T16:04:00Z">
            <w:rPr>
              <w:ins w:id="9702" w:author="admin" w:date="2016-10-25T15:19:00Z"/>
            </w:rPr>
          </w:rPrChange>
        </w:rPr>
        <w:pPrChange w:id="9703" w:author="admin" w:date="2016-10-31T15:42:00Z">
          <w:pPr>
            <w:jc w:val="center"/>
          </w:pPr>
        </w:pPrChange>
      </w:pPr>
      <w:ins w:id="9704" w:author="admin" w:date="2016-10-25T15:19:00Z">
        <w:r>
          <w:rPr>
            <w:noProof/>
            <w:kern w:val="0"/>
            <w:sz w:val="24"/>
            <w:szCs w:val="24"/>
            <w:rPrChange w:id="9705" w:author="Unknown">
              <w:rPr>
                <w:b/>
                <w:bCs/>
                <w:i/>
                <w:iCs/>
                <w:noProof/>
                <w:color w:val="0000FF"/>
                <w:u w:val="single"/>
              </w:rPr>
            </w:rPrChange>
          </w:rPr>
          <w:lastRenderedPageBreak/>
          <w:drawing>
            <wp:inline distT="0" distB="0" distL="0" distR="0">
              <wp:extent cx="3039978" cy="2277871"/>
              <wp:effectExtent l="0" t="0" r="0" b="0"/>
              <wp:docPr id="325" name="图片 259" descr="slaveDelay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slaveDelay.PNG"/>
                      <pic:cNvPicPr/>
                    </pic:nvPicPr>
                    <pic:blipFill>
                      <a:blip r:embed="rId36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059505" cy="229250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EC62FF" w:rsidRDefault="00D634F8" w:rsidP="007111D4">
      <w:pPr>
        <w:pStyle w:val="af5"/>
        <w:spacing w:afterLines="50"/>
        <w:rPr>
          <w:ins w:id="9706" w:author="admin" w:date="2016-10-25T15:19:00Z"/>
          <w:rPrChange w:id="9707" w:author="admin" w:date="2016-10-26T10:56:00Z">
            <w:rPr>
              <w:ins w:id="9708" w:author="admin" w:date="2016-10-25T15:19:00Z"/>
              <w:color w:val="000080"/>
            </w:rPr>
          </w:rPrChange>
        </w:rPr>
        <w:pPrChange w:id="9709" w:author="admin" w:date="2016-10-31T15:42:00Z">
          <w:pPr>
            <w:jc w:val="center"/>
          </w:pPr>
        </w:pPrChange>
      </w:pPr>
      <w:bookmarkStart w:id="9710" w:name="_Ref460838079"/>
      <w:ins w:id="9711" w:author="admin" w:date="2016-10-25T15:19:00Z">
        <w:r w:rsidRPr="00D634F8">
          <w:rPr>
            <w:rFonts w:hint="eastAsia"/>
            <w:rPrChange w:id="9712" w:author="admin" w:date="2016-10-26T10:56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</w:ins>
      <w:ins w:id="9713" w:author="admin" w:date="2016-10-26T10:37:00Z">
        <w:r w:rsidRPr="00D634F8">
          <w:rPr>
            <w:rPrChange w:id="9714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9715" w:author="admin" w:date="2016-10-25T15:19:00Z">
        <w:r w:rsidRPr="00D634F8">
          <w:rPr>
            <w:rPrChange w:id="9716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begin"/>
        </w:r>
        <w:r w:rsidRPr="00D634F8">
          <w:rPr>
            <w:rPrChange w:id="9717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9718" w:author="admin" w:date="2016-10-26T10:56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instrText>图</w:instrText>
        </w:r>
        <w:r w:rsidRPr="00D634F8">
          <w:rPr>
            <w:rPrChange w:id="9719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 \* ARABIC</w:instrText>
        </w:r>
        <w:r w:rsidRPr="00D634F8">
          <w:rPr>
            <w:rPrChange w:id="9720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separate"/>
        </w:r>
      </w:ins>
      <w:ins w:id="9721" w:author="admin" w:date="2016-10-27T15:32:00Z">
        <w:r w:rsidR="00415D72">
          <w:t>285</w:t>
        </w:r>
      </w:ins>
      <w:ins w:id="9722" w:author="admin" w:date="2016-10-25T15:19:00Z">
        <w:r w:rsidRPr="00D634F8">
          <w:rPr>
            <w:rPrChange w:id="9723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end"/>
        </w:r>
        <w:bookmarkEnd w:id="9710"/>
        <w:r w:rsidRPr="00D634F8">
          <w:rPr>
            <w:rPrChange w:id="9724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9725" w:author="admin" w:date="2016-10-26T09:23:00Z">
        <w:r w:rsidRPr="00D634F8">
          <w:rPr>
            <w:rPrChange w:id="9726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9727" w:author="admin" w:date="2016-10-25T15:19:00Z">
        <w:r w:rsidRPr="00D634F8">
          <w:rPr>
            <w:rPrChange w:id="9728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>System</w:t>
        </w:r>
        <w:r w:rsidRPr="00D634F8">
          <w:rPr>
            <w:rFonts w:hint="eastAsia"/>
            <w:rPrChange w:id="9729" w:author="admin" w:date="2016-10-26T10:56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界面</w:t>
        </w:r>
        <w:r w:rsidRPr="00D634F8">
          <w:rPr>
            <w:rPrChange w:id="9730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>Slave</w:t>
        </w:r>
        <w:r w:rsidRPr="00D634F8">
          <w:rPr>
            <w:rFonts w:hint="eastAsia"/>
            <w:rPrChange w:id="9731" w:author="admin" w:date="2016-10-26T10:56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Delay菜单</w:t>
        </w:r>
      </w:ins>
    </w:p>
    <w:p w:rsidR="00EC62FF" w:rsidRDefault="00D634F8">
      <w:pPr>
        <w:spacing w:before="0" w:after="0" w:line="360" w:lineRule="auto"/>
        <w:ind w:firstLineChars="200" w:firstLine="420"/>
        <w:rPr>
          <w:ins w:id="9732" w:author="admin" w:date="2016-10-25T15:19:00Z"/>
          <w:rFonts w:ascii="Times New Roman" w:hAnsi="Times New Roman"/>
          <w:rPrChange w:id="9733" w:author="admin" w:date="2016-10-25T15:45:00Z">
            <w:rPr>
              <w:ins w:id="9734" w:author="admin" w:date="2016-10-25T15:19:00Z"/>
            </w:rPr>
          </w:rPrChange>
        </w:rPr>
        <w:pPrChange w:id="9735" w:author="admin" w:date="2016-10-25T15:45:00Z">
          <w:pPr/>
        </w:pPrChange>
      </w:pPr>
      <w:ins w:id="9736" w:author="admin" w:date="2016-10-25T15:19:00Z">
        <w:r w:rsidRPr="00D634F8">
          <w:rPr>
            <w:rFonts w:ascii="Times New Roman" w:hAnsi="Times New Roman" w:hint="eastAsia"/>
            <w:rPrChange w:id="9737" w:author="admin" w:date="2016-10-25T15:4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注：接收延时取值范围：</w:t>
        </w:r>
        <w:r w:rsidRPr="00D634F8">
          <w:rPr>
            <w:rFonts w:ascii="Times New Roman" w:hAnsi="Times New Roman"/>
            <w:rPrChange w:id="9738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0~50ms</w:t>
        </w:r>
        <w:r w:rsidRPr="00D634F8">
          <w:rPr>
            <w:rFonts w:ascii="Times New Roman" w:hAnsi="Times New Roman" w:hint="eastAsia"/>
            <w:rPrChange w:id="9739" w:author="admin" w:date="2016-10-25T15:4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，默认</w:t>
        </w:r>
        <w:r w:rsidRPr="00D634F8">
          <w:rPr>
            <w:rFonts w:ascii="Times New Roman" w:hAnsi="Times New Roman"/>
            <w:rPrChange w:id="9740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2ms</w:t>
        </w:r>
        <w:r w:rsidRPr="00D634F8">
          <w:rPr>
            <w:rFonts w:ascii="Times New Roman" w:hAnsi="Times New Roman" w:hint="eastAsia"/>
            <w:rPrChange w:id="9741" w:author="admin" w:date="2016-10-25T15:4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，除非专业技术人员，接收延时不可随意修改。</w:t>
        </w:r>
      </w:ins>
    </w:p>
    <w:p w:rsidR="00EC62FF" w:rsidRDefault="00D634F8">
      <w:pPr>
        <w:pStyle w:val="41"/>
        <w:numPr>
          <w:ilvl w:val="3"/>
          <w:numId w:val="4"/>
        </w:numPr>
        <w:spacing w:before="0" w:after="0" w:line="360" w:lineRule="auto"/>
        <w:rPr>
          <w:ins w:id="9742" w:author="admin" w:date="2016-10-25T15:19:00Z"/>
          <w:rFonts w:ascii="Times New Roman" w:hAnsi="Times New Roman"/>
          <w:rPrChange w:id="9743" w:author="admin" w:date="2016-10-25T15:31:00Z">
            <w:rPr>
              <w:ins w:id="9744" w:author="admin" w:date="2016-10-25T15:19:00Z"/>
            </w:rPr>
          </w:rPrChange>
        </w:rPr>
        <w:pPrChange w:id="9745" w:author="admin" w:date="2016-10-25T15:31:00Z">
          <w:pPr>
            <w:pStyle w:val="30"/>
            <w:keepNext w:val="0"/>
            <w:keepLines w:val="0"/>
            <w:widowControl/>
            <w:numPr>
              <w:ilvl w:val="2"/>
            </w:numPr>
            <w:adjustRightInd w:val="0"/>
            <w:snapToGrid w:val="0"/>
            <w:spacing w:before="120" w:after="120" w:line="360" w:lineRule="atLeast"/>
            <w:textAlignment w:val="baseline"/>
          </w:pPr>
        </w:pPrChange>
      </w:pPr>
      <w:ins w:id="9746" w:author="admin" w:date="2016-10-25T15:19:00Z">
        <w:r w:rsidRPr="00D634F8">
          <w:rPr>
            <w:rFonts w:ascii="Times New Roman" w:hAnsi="Times New Roman" w:hint="eastAsia"/>
            <w:rPrChange w:id="9747" w:author="admin" w:date="2016-10-25T15:31:00Z">
              <w:rPr>
                <w:rFonts w:hint="eastAsia"/>
                <w:b w:val="0"/>
                <w:bCs w:val="0"/>
                <w:i/>
                <w:iCs/>
                <w:color w:val="0000FF"/>
                <w:u w:val="single"/>
              </w:rPr>
            </w:rPrChange>
          </w:rPr>
          <w:t>呼叫码、应答码</w:t>
        </w:r>
      </w:ins>
    </w:p>
    <w:p w:rsidR="00EC62FF" w:rsidRDefault="00D76F56">
      <w:pPr>
        <w:spacing w:before="0" w:after="0" w:line="360" w:lineRule="auto"/>
        <w:ind w:firstLineChars="200" w:firstLine="420"/>
        <w:rPr>
          <w:ins w:id="9748" w:author="admin" w:date="2016-10-25T15:19:00Z"/>
          <w:rFonts w:ascii="Times New Roman" w:hAnsi="Times New Roman"/>
          <w:rPrChange w:id="9749" w:author="admin" w:date="2016-10-25T15:45:00Z">
            <w:rPr>
              <w:ins w:id="9750" w:author="admin" w:date="2016-10-25T15:19:00Z"/>
            </w:rPr>
          </w:rPrChange>
        </w:rPr>
        <w:pPrChange w:id="9751" w:author="admin" w:date="2016-10-25T15:45:00Z">
          <w:pPr>
            <w:pStyle w:val="af6"/>
            <w:numPr>
              <w:numId w:val="44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9752" w:author="admin" w:date="2016-10-25T16:31:00Z">
        <w:r>
          <w:rPr>
            <w:rFonts w:ascii="Times New Roman" w:hAnsi="Times New Roman" w:hint="eastAsia"/>
          </w:rPr>
          <w:t>1</w:t>
        </w:r>
        <w:r>
          <w:rPr>
            <w:rFonts w:ascii="Times New Roman" w:hAnsi="Times New Roman" w:hint="eastAsia"/>
          </w:rPr>
          <w:t>、</w:t>
        </w:r>
      </w:ins>
      <w:ins w:id="9753" w:author="admin" w:date="2016-10-25T15:19:00Z">
        <w:r w:rsidR="00D634F8" w:rsidRPr="00D634F8">
          <w:rPr>
            <w:rFonts w:ascii="Times New Roman" w:hAnsi="Times New Roman" w:hint="eastAsia"/>
            <w:rPrChange w:id="9754" w:author="admin" w:date="2016-10-25T15:4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进入</w:t>
        </w:r>
        <w:r w:rsidR="00D634F8" w:rsidRPr="00D634F8">
          <w:rPr>
            <w:rFonts w:ascii="Times New Roman" w:hAnsi="Times New Roman"/>
            <w:rPrChange w:id="9755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System</w:t>
        </w:r>
        <w:r w:rsidR="00D634F8" w:rsidRPr="00D634F8">
          <w:rPr>
            <w:rFonts w:ascii="Times New Roman" w:hAnsi="Times New Roman" w:hint="eastAsia"/>
            <w:rPrChange w:id="9756" w:author="admin" w:date="2016-10-25T15:4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界面，移动键盘上下键，光标选中</w:t>
        </w:r>
        <w:r w:rsidR="00D634F8" w:rsidRPr="00D634F8">
          <w:rPr>
            <w:rFonts w:ascii="Times New Roman" w:hAnsi="Times New Roman"/>
            <w:rPrChange w:id="9757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Identification</w:t>
        </w:r>
        <w:r>
          <w:rPr>
            <w:rFonts w:ascii="Times New Roman" w:hAnsi="Times New Roman" w:hint="eastAsia"/>
          </w:rPr>
          <w:t>菜单</w:t>
        </w:r>
      </w:ins>
      <w:ins w:id="9758" w:author="admin" w:date="2016-10-25T16:31:00Z">
        <w:r>
          <w:rPr>
            <w:rFonts w:ascii="Times New Roman" w:hAnsi="Times New Roman" w:hint="eastAsia"/>
          </w:rPr>
          <w:t>，</w:t>
        </w:r>
      </w:ins>
      <w:ins w:id="9759" w:author="admin" w:date="2016-10-25T15:19:00Z">
        <w:r w:rsidR="00D634F8" w:rsidRPr="00D634F8">
          <w:rPr>
            <w:rFonts w:ascii="Times New Roman" w:hAnsi="Times New Roman" w:hint="eastAsia"/>
            <w:rPrChange w:id="9760" w:author="admin" w:date="2016-10-25T15:4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9761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9762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 xml:space="preserve"> REF _Ref461459190 \h </w:instrText>
        </w:r>
      </w:ins>
      <w:r w:rsidR="008A27B8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9763" w:author="admin" w:date="2016-10-25T15:45:00Z">
            <w:rPr>
              <w:rFonts w:ascii="Times New Roman" w:hAnsi="Times New Roman"/>
            </w:rPr>
          </w:rPrChange>
        </w:rPr>
      </w:r>
      <w:ins w:id="9764" w:author="admin" w:date="2016-10-25T15:19:00Z">
        <w:r w:rsidR="00D634F8" w:rsidRPr="00D634F8">
          <w:rPr>
            <w:rFonts w:ascii="Times New Roman" w:hAnsi="Times New Roman"/>
            <w:rPrChange w:id="9765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9766" w:author="admin" w:date="2016-10-27T15:32:00Z">
        <w:r w:rsidR="00D634F8" w:rsidRPr="00D634F8">
          <w:rPr>
            <w:rFonts w:ascii="Times New Roman" w:hAnsi="Times New Roman" w:hint="eastAsia"/>
            <w:rPrChange w:id="9767" w:author="admin" w:date="2016-10-27T15:3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9768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286</w:t>
        </w:r>
      </w:ins>
      <w:ins w:id="9769" w:author="admin" w:date="2016-10-25T15:19:00Z">
        <w:r w:rsidR="00D634F8" w:rsidRPr="00D634F8">
          <w:rPr>
            <w:rFonts w:ascii="Times New Roman" w:hAnsi="Times New Roman"/>
            <w:rPrChange w:id="9770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>
          <w:rPr>
            <w:rFonts w:ascii="Times New Roman" w:hAnsi="Times New Roman" w:hint="eastAsia"/>
          </w:rPr>
          <w:t>所示</w:t>
        </w:r>
      </w:ins>
      <w:ins w:id="9771" w:author="admin" w:date="2016-10-25T16:31:00Z">
        <w:r>
          <w:rPr>
            <w:rFonts w:ascii="Times New Roman" w:hAnsi="Times New Roman" w:hint="eastAsia"/>
          </w:rPr>
          <w:t>；</w:t>
        </w:r>
      </w:ins>
    </w:p>
    <w:p w:rsidR="00EC62FF" w:rsidRDefault="00D634F8" w:rsidP="007111D4">
      <w:pPr>
        <w:widowControl/>
        <w:spacing w:beforeLines="50" w:after="0" w:line="360" w:lineRule="auto"/>
        <w:jc w:val="center"/>
        <w:rPr>
          <w:ins w:id="9772" w:author="admin" w:date="2016-10-25T15:19:00Z"/>
          <w:kern w:val="0"/>
          <w:sz w:val="24"/>
          <w:szCs w:val="24"/>
          <w:rPrChange w:id="9773" w:author="admin" w:date="2016-10-27T16:04:00Z">
            <w:rPr>
              <w:ins w:id="9774" w:author="admin" w:date="2016-10-25T15:19:00Z"/>
            </w:rPr>
          </w:rPrChange>
        </w:rPr>
        <w:pPrChange w:id="9775" w:author="admin" w:date="2016-10-31T15:42:00Z">
          <w:pPr>
            <w:jc w:val="center"/>
          </w:pPr>
        </w:pPrChange>
      </w:pPr>
      <w:ins w:id="9776" w:author="admin" w:date="2016-10-25T15:19:00Z">
        <w:r w:rsidRPr="00D634F8">
          <w:rPr>
            <w:kern w:val="0"/>
            <w:sz w:val="24"/>
            <w:szCs w:val="24"/>
            <w:rPrChange w:id="9777" w:author="admin" w:date="2016-10-27T16:04:00Z">
              <w:rPr>
                <w:b/>
                <w:bCs/>
                <w:i/>
                <w:iCs/>
                <w:noProof/>
                <w:color w:val="4F81BD"/>
              </w:rPr>
            </w:rPrChange>
          </w:rPr>
          <w:t xml:space="preserve"> </w:t>
        </w:r>
        <w:r w:rsidR="00EC62FF">
          <w:rPr>
            <w:noProof/>
            <w:kern w:val="0"/>
            <w:sz w:val="24"/>
            <w:szCs w:val="24"/>
            <w:rPrChange w:id="9778" w:author="Unknown">
              <w:rPr>
                <w:b/>
                <w:bCs/>
                <w:i/>
                <w:iCs/>
                <w:noProof/>
                <w:color w:val="0000FF"/>
                <w:u w:val="single"/>
              </w:rPr>
            </w:rPrChange>
          </w:rPr>
          <w:drawing>
            <wp:inline distT="0" distB="0" distL="0" distR="0">
              <wp:extent cx="3136231" cy="2360052"/>
              <wp:effectExtent l="0" t="0" r="0" b="0"/>
              <wp:docPr id="326" name="图片 261" descr="system-digital Id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system-digital Id.PNG"/>
                      <pic:cNvPicPr/>
                    </pic:nvPicPr>
                    <pic:blipFill>
                      <a:blip r:embed="rId36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73855" cy="238836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EC62FF" w:rsidRDefault="00D634F8" w:rsidP="007111D4">
      <w:pPr>
        <w:pStyle w:val="af5"/>
        <w:spacing w:afterLines="50"/>
        <w:rPr>
          <w:ins w:id="9779" w:author="admin" w:date="2016-10-25T15:19:00Z"/>
          <w:rPrChange w:id="9780" w:author="admin" w:date="2016-10-26T10:56:00Z">
            <w:rPr>
              <w:ins w:id="9781" w:author="admin" w:date="2016-10-25T15:19:00Z"/>
              <w:color w:val="000080"/>
            </w:rPr>
          </w:rPrChange>
        </w:rPr>
        <w:pPrChange w:id="9782" w:author="admin" w:date="2016-10-31T15:42:00Z">
          <w:pPr>
            <w:jc w:val="center"/>
          </w:pPr>
        </w:pPrChange>
      </w:pPr>
      <w:bookmarkStart w:id="9783" w:name="_Ref461459190"/>
      <w:ins w:id="9784" w:author="admin" w:date="2016-10-25T15:19:00Z">
        <w:r w:rsidRPr="00D634F8">
          <w:rPr>
            <w:rFonts w:hint="eastAsia"/>
            <w:rPrChange w:id="9785" w:author="admin" w:date="2016-10-26T10:56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</w:ins>
      <w:ins w:id="9786" w:author="admin" w:date="2016-10-26T10:37:00Z">
        <w:r w:rsidRPr="00D634F8">
          <w:rPr>
            <w:rPrChange w:id="9787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9788" w:author="admin" w:date="2016-10-25T15:19:00Z">
        <w:r w:rsidRPr="00D634F8">
          <w:rPr>
            <w:rPrChange w:id="9789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begin"/>
        </w:r>
        <w:r w:rsidRPr="00D634F8">
          <w:rPr>
            <w:rPrChange w:id="9790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9791" w:author="admin" w:date="2016-10-26T10:56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instrText>图</w:instrText>
        </w:r>
        <w:r w:rsidRPr="00D634F8">
          <w:rPr>
            <w:rPrChange w:id="9792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 \* ARABIC</w:instrText>
        </w:r>
        <w:r w:rsidRPr="00D634F8">
          <w:rPr>
            <w:rPrChange w:id="9793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separate"/>
        </w:r>
      </w:ins>
      <w:ins w:id="9794" w:author="admin" w:date="2016-10-27T15:32:00Z">
        <w:r w:rsidR="00415D72">
          <w:t>286</w:t>
        </w:r>
      </w:ins>
      <w:ins w:id="9795" w:author="admin" w:date="2016-10-25T15:19:00Z">
        <w:r w:rsidRPr="00D634F8">
          <w:rPr>
            <w:rPrChange w:id="9796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end"/>
        </w:r>
        <w:bookmarkEnd w:id="9783"/>
        <w:r w:rsidRPr="00D634F8">
          <w:rPr>
            <w:rPrChange w:id="9797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9798" w:author="admin" w:date="2016-10-26T09:23:00Z">
        <w:r w:rsidRPr="00D634F8">
          <w:rPr>
            <w:rPrChange w:id="9799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9800" w:author="admin" w:date="2016-10-25T15:19:00Z">
        <w:r w:rsidRPr="00D634F8">
          <w:rPr>
            <w:rPrChange w:id="9801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>System</w:t>
        </w:r>
        <w:r w:rsidRPr="00D634F8">
          <w:rPr>
            <w:rFonts w:hint="eastAsia"/>
            <w:rPrChange w:id="9802" w:author="admin" w:date="2016-10-26T10:56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界面Identification菜单</w:t>
        </w:r>
      </w:ins>
    </w:p>
    <w:p w:rsidR="00EC62FF" w:rsidRDefault="00D76F56">
      <w:pPr>
        <w:spacing w:before="0" w:after="0" w:line="360" w:lineRule="auto"/>
        <w:ind w:firstLineChars="200" w:firstLine="420"/>
        <w:rPr>
          <w:ins w:id="9803" w:author="admin" w:date="2016-10-25T15:19:00Z"/>
          <w:rFonts w:ascii="Times New Roman" w:hAnsi="Times New Roman"/>
          <w:rPrChange w:id="9804" w:author="admin" w:date="2016-10-25T15:45:00Z">
            <w:rPr>
              <w:ins w:id="9805" w:author="admin" w:date="2016-10-25T15:19:00Z"/>
            </w:rPr>
          </w:rPrChange>
        </w:rPr>
        <w:pPrChange w:id="9806" w:author="admin" w:date="2016-10-25T15:45:00Z">
          <w:pPr>
            <w:pStyle w:val="af6"/>
            <w:numPr>
              <w:numId w:val="44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9807" w:author="admin" w:date="2016-10-25T16:31:00Z">
        <w:r>
          <w:rPr>
            <w:rFonts w:ascii="Times New Roman" w:hAnsi="Times New Roman" w:hint="eastAsia"/>
          </w:rPr>
          <w:t>2</w:t>
        </w:r>
        <w:r>
          <w:rPr>
            <w:rFonts w:ascii="Times New Roman" w:hAnsi="Times New Roman" w:hint="eastAsia"/>
          </w:rPr>
          <w:t>、</w:t>
        </w:r>
      </w:ins>
      <w:ins w:id="9808" w:author="admin" w:date="2016-10-25T15:19:00Z">
        <w:r w:rsidR="00D634F8" w:rsidRPr="00D634F8">
          <w:rPr>
            <w:rFonts w:ascii="Times New Roman" w:hAnsi="Times New Roman" w:hint="eastAsia"/>
            <w:rPrChange w:id="9809" w:author="admin" w:date="2016-10-25T15:4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单击</w:t>
        </w:r>
        <w:r w:rsidR="00D634F8" w:rsidRPr="00D634F8">
          <w:rPr>
            <w:rFonts w:ascii="Times New Roman" w:hAnsi="Times New Roman"/>
            <w:rPrChange w:id="9810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9811" w:author="admin" w:date="2016-10-25T15:4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键，进入</w:t>
        </w:r>
        <w:r w:rsidR="00D634F8" w:rsidRPr="00D634F8">
          <w:rPr>
            <w:rFonts w:ascii="Times New Roman" w:hAnsi="Times New Roman"/>
            <w:rPrChange w:id="9812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Identification Setting</w:t>
        </w:r>
        <w:r w:rsidR="00D634F8" w:rsidRPr="00D634F8">
          <w:rPr>
            <w:rFonts w:ascii="Times New Roman" w:hAnsi="Times New Roman" w:hint="eastAsia"/>
            <w:rPrChange w:id="9813" w:author="admin" w:date="2016-10-25T15:4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界面，移动键盘上下键，选择</w:t>
        </w:r>
        <w:r w:rsidR="00D634F8" w:rsidRPr="00D634F8">
          <w:rPr>
            <w:rFonts w:ascii="Times New Roman" w:hAnsi="Times New Roman"/>
            <w:rPrChange w:id="9814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4 or 5-digit Call Code</w:t>
        </w:r>
        <w:r w:rsidR="00D634F8" w:rsidRPr="00D634F8">
          <w:rPr>
            <w:rFonts w:ascii="Times New Roman" w:hAnsi="Times New Roman" w:hint="eastAsia"/>
            <w:rPrChange w:id="9815" w:author="admin" w:date="2016-10-25T15:4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菜单，单击</w:t>
        </w:r>
        <w:r w:rsidR="00D634F8" w:rsidRPr="00D634F8">
          <w:rPr>
            <w:rFonts w:ascii="Times New Roman" w:hAnsi="Times New Roman"/>
            <w:rPrChange w:id="9816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9817" w:author="admin" w:date="2016-10-25T15:4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键进入编辑模式，输入</w:t>
        </w:r>
        <w:r w:rsidR="00D634F8" w:rsidRPr="00D634F8">
          <w:rPr>
            <w:rFonts w:ascii="Times New Roman" w:hAnsi="Times New Roman"/>
            <w:rPrChange w:id="9818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4</w:t>
        </w:r>
        <w:r w:rsidR="00D634F8" w:rsidRPr="00D634F8">
          <w:rPr>
            <w:rFonts w:ascii="Times New Roman" w:hAnsi="Times New Roman" w:hint="eastAsia"/>
            <w:rPrChange w:id="9819" w:author="admin" w:date="2016-10-25T15:4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位或</w:t>
        </w:r>
        <w:r w:rsidR="00D634F8" w:rsidRPr="00D634F8">
          <w:rPr>
            <w:rFonts w:ascii="Times New Roman" w:hAnsi="Times New Roman"/>
            <w:rPrChange w:id="9820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5</w:t>
        </w:r>
        <w:r w:rsidR="00D634F8" w:rsidRPr="00D634F8">
          <w:rPr>
            <w:rFonts w:ascii="Times New Roman" w:hAnsi="Times New Roman" w:hint="eastAsia"/>
            <w:rPrChange w:id="9821" w:author="admin" w:date="2016-10-25T15:4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位呼叫码，单击</w:t>
        </w:r>
        <w:r w:rsidR="00D634F8" w:rsidRPr="00D634F8">
          <w:rPr>
            <w:rFonts w:ascii="Times New Roman" w:hAnsi="Times New Roman"/>
            <w:rPrChange w:id="9822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9823" w:author="admin" w:date="2016-10-25T15:4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键确认</w:t>
        </w:r>
      </w:ins>
      <w:ins w:id="9824" w:author="admin" w:date="2016-10-25T16:31:00Z">
        <w:r>
          <w:rPr>
            <w:rFonts w:ascii="Times New Roman" w:hAnsi="Times New Roman" w:hint="eastAsia"/>
          </w:rPr>
          <w:t>，</w:t>
        </w:r>
      </w:ins>
      <w:ins w:id="9825" w:author="admin" w:date="2016-10-25T15:19:00Z">
        <w:r w:rsidR="00D634F8" w:rsidRPr="00D634F8">
          <w:rPr>
            <w:rFonts w:ascii="Times New Roman" w:hAnsi="Times New Roman" w:hint="eastAsia"/>
            <w:rPrChange w:id="9826" w:author="admin" w:date="2016-10-25T15:45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9827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9828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_Ref460839032 \h</w:instrText>
        </w:r>
      </w:ins>
      <w:r w:rsidR="008A27B8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9829" w:author="admin" w:date="2016-10-25T15:45:00Z">
            <w:rPr>
              <w:rFonts w:ascii="Times New Roman" w:hAnsi="Times New Roman"/>
            </w:rPr>
          </w:rPrChange>
        </w:rPr>
      </w:r>
      <w:ins w:id="9830" w:author="admin" w:date="2016-10-25T15:19:00Z">
        <w:r w:rsidR="00D634F8" w:rsidRPr="00D634F8">
          <w:rPr>
            <w:rFonts w:ascii="Times New Roman" w:hAnsi="Times New Roman"/>
            <w:rPrChange w:id="9831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9832" w:author="admin" w:date="2016-10-27T15:32:00Z">
        <w:r w:rsidR="00D634F8" w:rsidRPr="00D634F8">
          <w:rPr>
            <w:rFonts w:ascii="Times New Roman" w:hAnsi="Times New Roman" w:hint="eastAsia"/>
            <w:rPrChange w:id="9833" w:author="admin" w:date="2016-10-27T15:3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9834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287</w:t>
        </w:r>
      </w:ins>
      <w:ins w:id="9835" w:author="admin" w:date="2016-10-25T15:19:00Z">
        <w:r w:rsidR="00D634F8" w:rsidRPr="00D634F8">
          <w:rPr>
            <w:rFonts w:ascii="Times New Roman" w:hAnsi="Times New Roman"/>
            <w:rPrChange w:id="9836" w:author="admin" w:date="2016-10-25T15:45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>
          <w:rPr>
            <w:rFonts w:ascii="Times New Roman" w:hAnsi="Times New Roman" w:hint="eastAsia"/>
          </w:rPr>
          <w:t>所示</w:t>
        </w:r>
      </w:ins>
      <w:ins w:id="9837" w:author="admin" w:date="2016-10-25T16:31:00Z">
        <w:r>
          <w:rPr>
            <w:rFonts w:ascii="Times New Roman" w:hAnsi="Times New Roman" w:hint="eastAsia"/>
          </w:rPr>
          <w:t>；</w:t>
        </w:r>
      </w:ins>
    </w:p>
    <w:p w:rsidR="00EC62FF" w:rsidRDefault="00EC62FF" w:rsidP="007111D4">
      <w:pPr>
        <w:widowControl/>
        <w:spacing w:beforeLines="50" w:after="0" w:line="360" w:lineRule="auto"/>
        <w:jc w:val="center"/>
        <w:rPr>
          <w:ins w:id="9838" w:author="admin" w:date="2016-10-25T15:19:00Z"/>
          <w:kern w:val="0"/>
          <w:sz w:val="24"/>
          <w:szCs w:val="24"/>
          <w:rPrChange w:id="9839" w:author="admin" w:date="2016-10-27T16:04:00Z">
            <w:rPr>
              <w:ins w:id="9840" w:author="admin" w:date="2016-10-25T15:19:00Z"/>
            </w:rPr>
          </w:rPrChange>
        </w:rPr>
        <w:pPrChange w:id="9841" w:author="admin" w:date="2016-10-31T15:42:00Z">
          <w:pPr>
            <w:jc w:val="center"/>
          </w:pPr>
        </w:pPrChange>
      </w:pPr>
      <w:ins w:id="9842" w:author="admin" w:date="2016-10-25T15:19:00Z">
        <w:r>
          <w:rPr>
            <w:noProof/>
            <w:kern w:val="0"/>
            <w:sz w:val="24"/>
            <w:szCs w:val="24"/>
            <w:rPrChange w:id="9843" w:author="Unknown">
              <w:rPr>
                <w:b/>
                <w:bCs/>
                <w:i/>
                <w:iCs/>
                <w:noProof/>
                <w:color w:val="0000FF"/>
                <w:u w:val="single"/>
              </w:rPr>
            </w:rPrChange>
          </w:rPr>
          <w:lastRenderedPageBreak/>
          <w:drawing>
            <wp:inline distT="0" distB="0" distL="0" distR="0">
              <wp:extent cx="3181845" cy="2310063"/>
              <wp:effectExtent l="0" t="0" r="0" b="0"/>
              <wp:docPr id="327" name="图片 7" descr="Identification-input-ok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dentification-input-ok.PNG"/>
                      <pic:cNvPicPr/>
                    </pic:nvPicPr>
                    <pic:blipFill>
                      <a:blip r:embed="rId36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90654" cy="231645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EC62FF" w:rsidRDefault="00D634F8" w:rsidP="007111D4">
      <w:pPr>
        <w:pStyle w:val="af5"/>
        <w:spacing w:afterLines="50"/>
        <w:rPr>
          <w:ins w:id="9844" w:author="admin" w:date="2016-10-25T15:19:00Z"/>
          <w:rPrChange w:id="9845" w:author="admin" w:date="2016-10-26T10:56:00Z">
            <w:rPr>
              <w:ins w:id="9846" w:author="admin" w:date="2016-10-25T15:19:00Z"/>
              <w:color w:val="000080"/>
            </w:rPr>
          </w:rPrChange>
        </w:rPr>
        <w:pPrChange w:id="9847" w:author="admin" w:date="2016-10-31T15:42:00Z">
          <w:pPr>
            <w:jc w:val="center"/>
          </w:pPr>
        </w:pPrChange>
      </w:pPr>
      <w:bookmarkStart w:id="9848" w:name="_Ref460839032"/>
      <w:ins w:id="9849" w:author="admin" w:date="2016-10-25T15:19:00Z">
        <w:r w:rsidRPr="00D634F8">
          <w:rPr>
            <w:rFonts w:hint="eastAsia"/>
            <w:rPrChange w:id="9850" w:author="admin" w:date="2016-10-26T10:56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</w:ins>
      <w:ins w:id="9851" w:author="admin" w:date="2016-10-26T10:37:00Z">
        <w:r w:rsidRPr="00D634F8">
          <w:rPr>
            <w:rPrChange w:id="9852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9853" w:author="admin" w:date="2016-10-25T15:19:00Z">
        <w:r w:rsidRPr="00D634F8">
          <w:rPr>
            <w:rPrChange w:id="9854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begin"/>
        </w:r>
        <w:r w:rsidRPr="00D634F8">
          <w:rPr>
            <w:rPrChange w:id="9855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9856" w:author="admin" w:date="2016-10-26T10:56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instrText>图</w:instrText>
        </w:r>
        <w:r w:rsidRPr="00D634F8">
          <w:rPr>
            <w:rPrChange w:id="9857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 \* ARABIC</w:instrText>
        </w:r>
        <w:r w:rsidRPr="00D634F8">
          <w:rPr>
            <w:rPrChange w:id="9858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separate"/>
        </w:r>
      </w:ins>
      <w:ins w:id="9859" w:author="admin" w:date="2016-10-27T15:32:00Z">
        <w:r w:rsidR="00415D72">
          <w:t>287</w:t>
        </w:r>
      </w:ins>
      <w:ins w:id="9860" w:author="admin" w:date="2016-10-25T15:19:00Z">
        <w:r w:rsidRPr="00D634F8">
          <w:rPr>
            <w:rPrChange w:id="9861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end"/>
        </w:r>
      </w:ins>
      <w:bookmarkEnd w:id="9848"/>
      <w:ins w:id="9862" w:author="admin" w:date="2016-10-26T09:23:00Z">
        <w:r w:rsidRPr="00D634F8">
          <w:rPr>
            <w:rPrChange w:id="9863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9864" w:author="admin" w:date="2016-10-25T15:19:00Z">
        <w:r w:rsidRPr="00D634F8">
          <w:rPr>
            <w:rPrChange w:id="9865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Identification </w:t>
        </w:r>
        <w:r w:rsidRPr="00D634F8">
          <w:rPr>
            <w:rFonts w:hint="eastAsia"/>
            <w:rPrChange w:id="9866" w:author="admin" w:date="2016-10-26T10:56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Setting界面</w:t>
        </w:r>
      </w:ins>
    </w:p>
    <w:p w:rsidR="00EC62FF" w:rsidRDefault="00D76F56">
      <w:pPr>
        <w:spacing w:before="0" w:after="0" w:line="360" w:lineRule="auto"/>
        <w:ind w:firstLineChars="200" w:firstLine="420"/>
        <w:rPr>
          <w:ins w:id="9867" w:author="admin" w:date="2016-10-25T15:19:00Z"/>
          <w:rFonts w:ascii="Times New Roman" w:hAnsi="Times New Roman"/>
          <w:rPrChange w:id="9868" w:author="admin" w:date="2016-10-25T15:46:00Z">
            <w:rPr>
              <w:ins w:id="9869" w:author="admin" w:date="2016-10-25T15:19:00Z"/>
            </w:rPr>
          </w:rPrChange>
        </w:rPr>
        <w:pPrChange w:id="9870" w:author="admin" w:date="2016-10-25T15:46:00Z">
          <w:pPr>
            <w:pStyle w:val="af6"/>
            <w:numPr>
              <w:numId w:val="44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9871" w:author="admin" w:date="2016-10-25T16:31:00Z">
        <w:r>
          <w:rPr>
            <w:rFonts w:ascii="Times New Roman" w:hAnsi="Times New Roman" w:hint="eastAsia"/>
          </w:rPr>
          <w:t>3</w:t>
        </w:r>
        <w:r>
          <w:rPr>
            <w:rFonts w:ascii="Times New Roman" w:hAnsi="Times New Roman" w:hint="eastAsia"/>
          </w:rPr>
          <w:t>、</w:t>
        </w:r>
      </w:ins>
      <w:ins w:id="9872" w:author="admin" w:date="2016-10-25T15:19:00Z">
        <w:r w:rsidR="00D634F8" w:rsidRPr="00D634F8">
          <w:rPr>
            <w:rFonts w:ascii="Times New Roman" w:hAnsi="Times New Roman" w:hint="eastAsia"/>
            <w:rPrChange w:id="9873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单击</w:t>
        </w:r>
        <w:r w:rsidR="00D634F8" w:rsidRPr="00D634F8">
          <w:rPr>
            <w:rFonts w:ascii="Times New Roman" w:hAnsi="Times New Roman"/>
            <w:rPrChange w:id="9874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9875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键，进入</w:t>
        </w:r>
        <w:r w:rsidR="00D634F8" w:rsidRPr="00D634F8">
          <w:rPr>
            <w:rFonts w:ascii="Times New Roman" w:hAnsi="Times New Roman"/>
            <w:rPrChange w:id="9876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Identification Setting</w:t>
        </w:r>
        <w:r w:rsidR="00D634F8" w:rsidRPr="00D634F8">
          <w:rPr>
            <w:rFonts w:ascii="Times New Roman" w:hAnsi="Times New Roman" w:hint="eastAsia"/>
            <w:rPrChange w:id="9877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界面，移动键盘上下键，选择</w:t>
        </w:r>
        <w:r w:rsidR="00D634F8" w:rsidRPr="00D634F8">
          <w:rPr>
            <w:rFonts w:ascii="Times New Roman" w:hAnsi="Times New Roman"/>
            <w:rPrChange w:id="9878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9-digit Call Code</w:t>
        </w:r>
        <w:r w:rsidR="00D634F8" w:rsidRPr="00D634F8">
          <w:rPr>
            <w:rFonts w:ascii="Times New Roman" w:hAnsi="Times New Roman" w:hint="eastAsia"/>
            <w:rPrChange w:id="9879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菜单，单击</w:t>
        </w:r>
        <w:r w:rsidR="00D634F8" w:rsidRPr="00D634F8">
          <w:rPr>
            <w:rFonts w:ascii="Times New Roman" w:hAnsi="Times New Roman"/>
            <w:rPrChange w:id="9880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9881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键进入编辑模式，输入</w:t>
        </w:r>
        <w:r w:rsidR="00D634F8" w:rsidRPr="00D634F8">
          <w:rPr>
            <w:rFonts w:ascii="Times New Roman" w:hAnsi="Times New Roman"/>
            <w:rPrChange w:id="9882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9</w:t>
        </w:r>
        <w:r w:rsidR="00D634F8" w:rsidRPr="00D634F8">
          <w:rPr>
            <w:rFonts w:ascii="Times New Roman" w:hAnsi="Times New Roman" w:hint="eastAsia"/>
            <w:rPrChange w:id="9883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位呼叫码，单击</w:t>
        </w:r>
        <w:r w:rsidR="00D634F8" w:rsidRPr="00D634F8">
          <w:rPr>
            <w:rFonts w:ascii="Times New Roman" w:hAnsi="Times New Roman"/>
            <w:rPrChange w:id="9884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9885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键确认</w:t>
        </w:r>
      </w:ins>
      <w:ins w:id="9886" w:author="admin" w:date="2016-10-25T16:31:00Z">
        <w:r>
          <w:rPr>
            <w:rFonts w:ascii="Times New Roman" w:hAnsi="Times New Roman" w:hint="eastAsia"/>
          </w:rPr>
          <w:t>，</w:t>
        </w:r>
      </w:ins>
      <w:ins w:id="9887" w:author="admin" w:date="2016-10-25T15:19:00Z">
        <w:r w:rsidR="00D634F8" w:rsidRPr="00D634F8">
          <w:rPr>
            <w:rFonts w:ascii="Times New Roman" w:hAnsi="Times New Roman" w:hint="eastAsia"/>
            <w:rPrChange w:id="9888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9889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9890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_Ref460839032 \h</w:instrText>
        </w:r>
      </w:ins>
      <w:r w:rsidR="008A27B8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9891" w:author="admin" w:date="2016-10-25T15:46:00Z">
            <w:rPr>
              <w:rFonts w:ascii="Times New Roman" w:hAnsi="Times New Roman"/>
            </w:rPr>
          </w:rPrChange>
        </w:rPr>
      </w:r>
      <w:ins w:id="9892" w:author="admin" w:date="2016-10-25T15:19:00Z">
        <w:r w:rsidR="00D634F8" w:rsidRPr="00D634F8">
          <w:rPr>
            <w:rFonts w:ascii="Times New Roman" w:hAnsi="Times New Roman"/>
            <w:rPrChange w:id="9893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9894" w:author="admin" w:date="2016-10-27T15:32:00Z">
        <w:r w:rsidR="00D634F8" w:rsidRPr="00D634F8">
          <w:rPr>
            <w:rFonts w:ascii="Times New Roman" w:hAnsi="Times New Roman" w:hint="eastAsia"/>
            <w:rPrChange w:id="9895" w:author="admin" w:date="2016-10-27T15:3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9896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287</w:t>
        </w:r>
      </w:ins>
      <w:ins w:id="9897" w:author="admin" w:date="2016-10-25T15:19:00Z">
        <w:r w:rsidR="00D634F8" w:rsidRPr="00D634F8">
          <w:rPr>
            <w:rFonts w:ascii="Times New Roman" w:hAnsi="Times New Roman"/>
            <w:rPrChange w:id="9898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>
          <w:rPr>
            <w:rFonts w:ascii="Times New Roman" w:hAnsi="Times New Roman" w:hint="eastAsia"/>
          </w:rPr>
          <w:t>所示</w:t>
        </w:r>
      </w:ins>
      <w:ins w:id="9899" w:author="admin" w:date="2016-10-25T16:31:00Z">
        <w:r>
          <w:rPr>
            <w:rFonts w:ascii="Times New Roman" w:hAnsi="Times New Roman" w:hint="eastAsia"/>
          </w:rPr>
          <w:t>；</w:t>
        </w:r>
      </w:ins>
    </w:p>
    <w:p w:rsidR="00EC62FF" w:rsidRDefault="00D76F56">
      <w:pPr>
        <w:spacing w:before="0" w:after="0" w:line="360" w:lineRule="auto"/>
        <w:ind w:firstLineChars="200" w:firstLine="420"/>
        <w:rPr>
          <w:ins w:id="9900" w:author="admin" w:date="2016-10-25T15:19:00Z"/>
          <w:rFonts w:ascii="Times New Roman" w:hAnsi="Times New Roman"/>
          <w:rPrChange w:id="9901" w:author="admin" w:date="2016-10-25T15:46:00Z">
            <w:rPr>
              <w:ins w:id="9902" w:author="admin" w:date="2016-10-25T15:19:00Z"/>
            </w:rPr>
          </w:rPrChange>
        </w:rPr>
        <w:pPrChange w:id="9903" w:author="admin" w:date="2016-10-25T15:46:00Z">
          <w:pPr>
            <w:pStyle w:val="af6"/>
            <w:numPr>
              <w:numId w:val="44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9904" w:author="admin" w:date="2016-10-25T16:31:00Z">
        <w:r>
          <w:rPr>
            <w:rFonts w:ascii="Times New Roman" w:hAnsi="Times New Roman" w:hint="eastAsia"/>
          </w:rPr>
          <w:t>4</w:t>
        </w:r>
        <w:r>
          <w:rPr>
            <w:rFonts w:ascii="Times New Roman" w:hAnsi="Times New Roman" w:hint="eastAsia"/>
          </w:rPr>
          <w:t>、</w:t>
        </w:r>
      </w:ins>
      <w:ins w:id="9905" w:author="admin" w:date="2016-10-25T15:19:00Z">
        <w:r w:rsidR="00D634F8" w:rsidRPr="00D634F8">
          <w:rPr>
            <w:rFonts w:ascii="Times New Roman" w:hAnsi="Times New Roman" w:hint="eastAsia"/>
            <w:rPrChange w:id="9906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单击</w:t>
        </w:r>
        <w:r w:rsidR="00D634F8" w:rsidRPr="00D634F8">
          <w:rPr>
            <w:rFonts w:ascii="Times New Roman" w:hAnsi="Times New Roman"/>
            <w:rPrChange w:id="9907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9908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键，进入</w:t>
        </w:r>
        <w:r w:rsidR="00D634F8" w:rsidRPr="00D634F8">
          <w:rPr>
            <w:rFonts w:ascii="Times New Roman" w:hAnsi="Times New Roman"/>
            <w:rPrChange w:id="9909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Identification Setting</w:t>
        </w:r>
        <w:r w:rsidR="00D634F8" w:rsidRPr="00D634F8">
          <w:rPr>
            <w:rFonts w:ascii="Times New Roman" w:hAnsi="Times New Roman" w:hint="eastAsia"/>
            <w:rPrChange w:id="9910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界面，移动键盘上下键，选择</w:t>
        </w:r>
        <w:r w:rsidR="00D634F8" w:rsidRPr="00D634F8">
          <w:rPr>
            <w:rFonts w:ascii="Times New Roman" w:hAnsi="Times New Roman"/>
            <w:rPrChange w:id="9911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Answer Back Code</w:t>
        </w:r>
        <w:r w:rsidR="00D634F8" w:rsidRPr="00D634F8">
          <w:rPr>
            <w:rFonts w:ascii="Times New Roman" w:hAnsi="Times New Roman" w:hint="eastAsia"/>
            <w:rPrChange w:id="9912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菜单，输入</w:t>
        </w:r>
        <w:r>
          <w:rPr>
            <w:rFonts w:ascii="Times New Roman" w:hAnsi="Times New Roman" w:hint="eastAsia"/>
          </w:rPr>
          <w:t>应答码</w:t>
        </w:r>
      </w:ins>
      <w:ins w:id="9913" w:author="admin" w:date="2016-10-25T16:31:00Z">
        <w:r>
          <w:rPr>
            <w:rFonts w:ascii="Times New Roman" w:hAnsi="Times New Roman" w:hint="eastAsia"/>
          </w:rPr>
          <w:t>，</w:t>
        </w:r>
      </w:ins>
      <w:ins w:id="9914" w:author="admin" w:date="2016-10-25T15:19:00Z">
        <w:r w:rsidR="00D634F8" w:rsidRPr="00D634F8">
          <w:rPr>
            <w:rFonts w:ascii="Times New Roman" w:hAnsi="Times New Roman" w:hint="eastAsia"/>
            <w:rPrChange w:id="9915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9916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9917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_Ref460839032 \h</w:instrText>
        </w:r>
      </w:ins>
      <w:r w:rsidR="008A27B8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9918" w:author="admin" w:date="2016-10-25T15:46:00Z">
            <w:rPr>
              <w:rFonts w:ascii="Times New Roman" w:hAnsi="Times New Roman"/>
            </w:rPr>
          </w:rPrChange>
        </w:rPr>
      </w:r>
      <w:ins w:id="9919" w:author="admin" w:date="2016-10-25T15:19:00Z">
        <w:r w:rsidR="00D634F8" w:rsidRPr="00D634F8">
          <w:rPr>
            <w:rFonts w:ascii="Times New Roman" w:hAnsi="Times New Roman"/>
            <w:rPrChange w:id="9920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9921" w:author="admin" w:date="2016-10-27T15:32:00Z">
        <w:r w:rsidR="00D634F8" w:rsidRPr="00D634F8">
          <w:rPr>
            <w:rFonts w:ascii="Times New Roman" w:hAnsi="Times New Roman" w:hint="eastAsia"/>
            <w:rPrChange w:id="9922" w:author="admin" w:date="2016-10-27T15:3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9923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287</w:t>
        </w:r>
      </w:ins>
      <w:ins w:id="9924" w:author="admin" w:date="2016-10-25T15:19:00Z">
        <w:r w:rsidR="00D634F8" w:rsidRPr="00D634F8">
          <w:rPr>
            <w:rFonts w:ascii="Times New Roman" w:hAnsi="Times New Roman"/>
            <w:rPrChange w:id="9925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>
          <w:rPr>
            <w:rFonts w:ascii="Times New Roman" w:hAnsi="Times New Roman" w:hint="eastAsia"/>
          </w:rPr>
          <w:t>所示</w:t>
        </w:r>
      </w:ins>
      <w:ins w:id="9926" w:author="admin" w:date="2016-10-25T16:31:00Z">
        <w:r>
          <w:rPr>
            <w:rFonts w:ascii="Times New Roman" w:hAnsi="Times New Roman" w:hint="eastAsia"/>
          </w:rPr>
          <w:t>；</w:t>
        </w:r>
      </w:ins>
    </w:p>
    <w:p w:rsidR="00EC62FF" w:rsidRDefault="00D76F56">
      <w:pPr>
        <w:spacing w:before="0" w:after="0" w:line="360" w:lineRule="auto"/>
        <w:ind w:firstLineChars="200" w:firstLine="420"/>
        <w:rPr>
          <w:ins w:id="9927" w:author="admin" w:date="2016-10-25T15:19:00Z"/>
          <w:rFonts w:ascii="Times New Roman" w:hAnsi="Times New Roman"/>
          <w:rPrChange w:id="9928" w:author="admin" w:date="2016-10-25T15:46:00Z">
            <w:rPr>
              <w:ins w:id="9929" w:author="admin" w:date="2016-10-25T15:19:00Z"/>
            </w:rPr>
          </w:rPrChange>
        </w:rPr>
        <w:pPrChange w:id="9930" w:author="admin" w:date="2016-10-25T15:46:00Z">
          <w:pPr>
            <w:pStyle w:val="af6"/>
            <w:numPr>
              <w:numId w:val="44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9931" w:author="admin" w:date="2016-10-25T16:31:00Z">
        <w:r>
          <w:rPr>
            <w:rFonts w:ascii="Times New Roman" w:hAnsi="Times New Roman" w:hint="eastAsia"/>
          </w:rPr>
          <w:t>5</w:t>
        </w:r>
        <w:r>
          <w:rPr>
            <w:rFonts w:ascii="Times New Roman" w:hAnsi="Times New Roman" w:hint="eastAsia"/>
          </w:rPr>
          <w:t>、</w:t>
        </w:r>
      </w:ins>
      <w:ins w:id="9932" w:author="admin" w:date="2016-10-25T15:19:00Z">
        <w:r w:rsidR="00D634F8" w:rsidRPr="00D634F8">
          <w:rPr>
            <w:rFonts w:ascii="Times New Roman" w:hAnsi="Times New Roman" w:hint="eastAsia"/>
            <w:rPrChange w:id="9933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移动键盘上下键，选择</w:t>
        </w:r>
        <w:r w:rsidR="00D634F8" w:rsidRPr="00D634F8">
          <w:rPr>
            <w:rFonts w:ascii="Times New Roman" w:hAnsi="Times New Roman"/>
            <w:rPrChange w:id="9934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OK</w:t>
        </w:r>
        <w:r w:rsidR="00D634F8" w:rsidRPr="00D634F8">
          <w:rPr>
            <w:rFonts w:ascii="Times New Roman" w:hAnsi="Times New Roman" w:hint="eastAsia"/>
            <w:rPrChange w:id="9935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菜单，确认保存。</w:t>
        </w:r>
      </w:ins>
    </w:p>
    <w:p w:rsidR="00EC62FF" w:rsidRDefault="00D634F8">
      <w:pPr>
        <w:spacing w:before="0" w:after="0" w:line="360" w:lineRule="auto"/>
        <w:ind w:firstLineChars="200" w:firstLine="420"/>
        <w:rPr>
          <w:ins w:id="9936" w:author="admin" w:date="2016-10-25T15:19:00Z"/>
          <w:rFonts w:ascii="Times New Roman" w:hAnsi="Times New Roman"/>
          <w:rPrChange w:id="9937" w:author="admin" w:date="2016-10-25T15:46:00Z">
            <w:rPr>
              <w:ins w:id="9938" w:author="admin" w:date="2016-10-25T15:19:00Z"/>
            </w:rPr>
          </w:rPrChange>
        </w:rPr>
        <w:pPrChange w:id="9939" w:author="admin" w:date="2016-10-25T15:46:00Z">
          <w:pPr/>
        </w:pPrChange>
      </w:pPr>
      <w:ins w:id="9940" w:author="admin" w:date="2016-10-25T15:19:00Z">
        <w:r w:rsidRPr="00D634F8">
          <w:rPr>
            <w:rFonts w:ascii="Times New Roman" w:hAnsi="Times New Roman" w:hint="eastAsia"/>
            <w:rPrChange w:id="9941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注：确认保存前，请确保</w:t>
        </w:r>
        <w:r w:rsidRPr="00D634F8">
          <w:rPr>
            <w:rFonts w:ascii="Times New Roman" w:hAnsi="Times New Roman"/>
            <w:rPrChange w:id="9942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4</w:t>
        </w:r>
        <w:r w:rsidRPr="00D634F8">
          <w:rPr>
            <w:rFonts w:ascii="Times New Roman" w:hAnsi="Times New Roman" w:hint="eastAsia"/>
            <w:rPrChange w:id="9943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、</w:t>
        </w:r>
        <w:r w:rsidRPr="00D634F8">
          <w:rPr>
            <w:rFonts w:ascii="Times New Roman" w:hAnsi="Times New Roman"/>
            <w:rPrChange w:id="9944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5 or 9</w:t>
        </w:r>
        <w:r w:rsidRPr="00D634F8">
          <w:rPr>
            <w:rFonts w:ascii="Times New Roman" w:hAnsi="Times New Roman" w:hint="eastAsia"/>
            <w:rPrChange w:id="9945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位呼叫码，应答码输入正确，确认保存后，将不可修改。</w:t>
        </w:r>
      </w:ins>
    </w:p>
    <w:p w:rsidR="00EC62FF" w:rsidRDefault="00D634F8">
      <w:pPr>
        <w:pStyle w:val="41"/>
        <w:numPr>
          <w:ilvl w:val="3"/>
          <w:numId w:val="4"/>
        </w:numPr>
        <w:spacing w:before="0" w:after="0" w:line="360" w:lineRule="auto"/>
        <w:rPr>
          <w:ins w:id="9946" w:author="admin" w:date="2016-10-25T15:19:00Z"/>
          <w:rFonts w:ascii="Times New Roman" w:hAnsi="Times New Roman"/>
          <w:rPrChange w:id="9947" w:author="admin" w:date="2016-10-25T15:31:00Z">
            <w:rPr>
              <w:ins w:id="9948" w:author="admin" w:date="2016-10-25T15:19:00Z"/>
            </w:rPr>
          </w:rPrChange>
        </w:rPr>
        <w:pPrChange w:id="9949" w:author="admin" w:date="2016-10-25T15:31:00Z">
          <w:pPr>
            <w:pStyle w:val="30"/>
            <w:keepNext w:val="0"/>
            <w:keepLines w:val="0"/>
            <w:widowControl/>
            <w:numPr>
              <w:ilvl w:val="2"/>
            </w:numPr>
            <w:adjustRightInd w:val="0"/>
            <w:snapToGrid w:val="0"/>
            <w:spacing w:before="120" w:after="120" w:line="360" w:lineRule="atLeast"/>
            <w:textAlignment w:val="baseline"/>
          </w:pPr>
        </w:pPrChange>
      </w:pPr>
      <w:ins w:id="9950" w:author="admin" w:date="2016-10-25T15:19:00Z">
        <w:r w:rsidRPr="00D634F8">
          <w:rPr>
            <w:rFonts w:ascii="Times New Roman" w:hAnsi="Times New Roman" w:hint="eastAsia"/>
            <w:rPrChange w:id="9951" w:author="admin" w:date="2016-10-25T15:31:00Z">
              <w:rPr>
                <w:rFonts w:hint="eastAsia"/>
                <w:b w:val="0"/>
                <w:bCs w:val="0"/>
                <w:i/>
                <w:iCs/>
                <w:color w:val="0000FF"/>
                <w:u w:val="single"/>
              </w:rPr>
            </w:rPrChange>
          </w:rPr>
          <w:t>组呼号</w:t>
        </w:r>
      </w:ins>
    </w:p>
    <w:p w:rsidR="00EC62FF" w:rsidRDefault="00D76F56">
      <w:pPr>
        <w:spacing w:before="0" w:after="0" w:line="360" w:lineRule="auto"/>
        <w:ind w:firstLineChars="200" w:firstLine="420"/>
        <w:rPr>
          <w:ins w:id="9952" w:author="admin" w:date="2016-10-25T15:19:00Z"/>
          <w:rFonts w:ascii="Times New Roman" w:hAnsi="Times New Roman"/>
          <w:rPrChange w:id="9953" w:author="admin" w:date="2016-10-25T15:46:00Z">
            <w:rPr>
              <w:ins w:id="9954" w:author="admin" w:date="2016-10-25T15:19:00Z"/>
            </w:rPr>
          </w:rPrChange>
        </w:rPr>
        <w:pPrChange w:id="9955" w:author="admin" w:date="2016-10-25T15:46:00Z">
          <w:pPr>
            <w:pStyle w:val="af6"/>
            <w:numPr>
              <w:numId w:val="45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9956" w:author="admin" w:date="2016-10-25T16:31:00Z">
        <w:r>
          <w:rPr>
            <w:rFonts w:ascii="Times New Roman" w:hAnsi="Times New Roman" w:hint="eastAsia"/>
          </w:rPr>
          <w:t>1</w:t>
        </w:r>
        <w:r>
          <w:rPr>
            <w:rFonts w:ascii="Times New Roman" w:hAnsi="Times New Roman" w:hint="eastAsia"/>
          </w:rPr>
          <w:t>、</w:t>
        </w:r>
      </w:ins>
      <w:ins w:id="9957" w:author="admin" w:date="2016-10-25T15:19:00Z">
        <w:r w:rsidR="00D634F8" w:rsidRPr="00D634F8">
          <w:rPr>
            <w:rFonts w:ascii="Times New Roman" w:hAnsi="Times New Roman" w:hint="eastAsia"/>
            <w:rPrChange w:id="9958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进入</w:t>
        </w:r>
        <w:r w:rsidR="00D634F8" w:rsidRPr="00D634F8">
          <w:rPr>
            <w:rFonts w:ascii="Times New Roman" w:hAnsi="Times New Roman"/>
            <w:rPrChange w:id="9959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System</w:t>
        </w:r>
        <w:r w:rsidR="00D634F8" w:rsidRPr="00D634F8">
          <w:rPr>
            <w:rFonts w:ascii="Times New Roman" w:hAnsi="Times New Roman" w:hint="eastAsia"/>
            <w:rPrChange w:id="9960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界面，移动键盘上下键，光标选中</w:t>
        </w:r>
        <w:r w:rsidR="00D634F8" w:rsidRPr="00D634F8">
          <w:rPr>
            <w:rFonts w:ascii="Times New Roman" w:hAnsi="Times New Roman"/>
            <w:rPrChange w:id="9961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Group ID</w:t>
        </w:r>
        <w:r w:rsidR="00D634F8" w:rsidRPr="00D634F8">
          <w:rPr>
            <w:rFonts w:ascii="Times New Roman" w:hAnsi="Times New Roman" w:hint="eastAsia"/>
            <w:rPrChange w:id="9962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菜单</w:t>
        </w:r>
      </w:ins>
      <w:ins w:id="9963" w:author="admin" w:date="2016-10-25T16:31:00Z">
        <w:r>
          <w:rPr>
            <w:rFonts w:ascii="Times New Roman" w:hAnsi="Times New Roman" w:hint="eastAsia"/>
          </w:rPr>
          <w:t>，</w:t>
        </w:r>
      </w:ins>
      <w:ins w:id="9964" w:author="admin" w:date="2016-10-25T15:19:00Z">
        <w:r w:rsidR="00D634F8" w:rsidRPr="00D634F8">
          <w:rPr>
            <w:rFonts w:ascii="Times New Roman" w:hAnsi="Times New Roman" w:hint="eastAsia"/>
            <w:rPrChange w:id="9965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9966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9967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_Ref460841886 \h</w:instrText>
        </w:r>
      </w:ins>
      <w:r w:rsidR="008A27B8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9968" w:author="admin" w:date="2016-10-25T15:46:00Z">
            <w:rPr>
              <w:rFonts w:ascii="Times New Roman" w:hAnsi="Times New Roman"/>
            </w:rPr>
          </w:rPrChange>
        </w:rPr>
      </w:r>
      <w:ins w:id="9969" w:author="admin" w:date="2016-10-25T15:19:00Z">
        <w:r w:rsidR="00D634F8" w:rsidRPr="00D634F8">
          <w:rPr>
            <w:rFonts w:ascii="Times New Roman" w:hAnsi="Times New Roman"/>
            <w:rPrChange w:id="9970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9971" w:author="admin" w:date="2016-10-27T15:32:00Z">
        <w:r w:rsidR="00D634F8" w:rsidRPr="00D634F8">
          <w:rPr>
            <w:rFonts w:ascii="Times New Roman" w:hAnsi="Times New Roman" w:hint="eastAsia"/>
            <w:rPrChange w:id="9972" w:author="admin" w:date="2016-10-27T15:3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9973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288</w:t>
        </w:r>
      </w:ins>
      <w:ins w:id="9974" w:author="admin" w:date="2016-10-25T15:19:00Z">
        <w:r w:rsidR="00D634F8" w:rsidRPr="00D634F8">
          <w:rPr>
            <w:rFonts w:ascii="Times New Roman" w:hAnsi="Times New Roman"/>
            <w:rPrChange w:id="9975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>
          <w:rPr>
            <w:rFonts w:ascii="Times New Roman" w:hAnsi="Times New Roman" w:hint="eastAsia"/>
          </w:rPr>
          <w:t>所示</w:t>
        </w:r>
      </w:ins>
      <w:ins w:id="9976" w:author="admin" w:date="2016-10-25T16:31:00Z">
        <w:r>
          <w:rPr>
            <w:rFonts w:ascii="Times New Roman" w:hAnsi="Times New Roman" w:hint="eastAsia"/>
          </w:rPr>
          <w:t>；</w:t>
        </w:r>
      </w:ins>
    </w:p>
    <w:p w:rsidR="00EC62FF" w:rsidRDefault="00EC62FF" w:rsidP="007111D4">
      <w:pPr>
        <w:widowControl/>
        <w:spacing w:beforeLines="50" w:after="0" w:line="360" w:lineRule="auto"/>
        <w:jc w:val="center"/>
        <w:rPr>
          <w:ins w:id="9977" w:author="admin" w:date="2016-10-25T15:19:00Z"/>
          <w:kern w:val="0"/>
          <w:sz w:val="24"/>
          <w:szCs w:val="24"/>
          <w:rPrChange w:id="9978" w:author="admin" w:date="2016-10-27T16:04:00Z">
            <w:rPr>
              <w:ins w:id="9979" w:author="admin" w:date="2016-10-25T15:19:00Z"/>
            </w:rPr>
          </w:rPrChange>
        </w:rPr>
        <w:pPrChange w:id="9980" w:author="admin" w:date="2016-10-31T15:42:00Z">
          <w:pPr>
            <w:jc w:val="center"/>
          </w:pPr>
        </w:pPrChange>
      </w:pPr>
      <w:ins w:id="9981" w:author="admin" w:date="2016-10-25T15:19:00Z">
        <w:r>
          <w:rPr>
            <w:noProof/>
            <w:kern w:val="0"/>
            <w:sz w:val="24"/>
            <w:szCs w:val="24"/>
            <w:rPrChange w:id="9982" w:author="Unknown">
              <w:rPr>
                <w:b/>
                <w:bCs/>
                <w:i/>
                <w:iCs/>
                <w:noProof/>
                <w:color w:val="0000FF"/>
                <w:u w:val="single"/>
              </w:rPr>
            </w:rPrChange>
          </w:rPr>
          <w:lastRenderedPageBreak/>
          <w:drawing>
            <wp:inline distT="0" distB="0" distL="0" distR="0">
              <wp:extent cx="3221181" cy="2466109"/>
              <wp:effectExtent l="19050" t="0" r="0" b="0"/>
              <wp:docPr id="328" name="图片 262" descr="system-group ID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system-group ID.PNG"/>
                      <pic:cNvPicPr/>
                    </pic:nvPicPr>
                    <pic:blipFill>
                      <a:blip r:embed="rId370"/>
                      <a:srcRect b="-259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221181" cy="246610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EC62FF" w:rsidRDefault="00D634F8" w:rsidP="007111D4">
      <w:pPr>
        <w:pStyle w:val="af5"/>
        <w:spacing w:afterLines="50"/>
        <w:rPr>
          <w:ins w:id="9983" w:author="admin" w:date="2016-10-25T15:19:00Z"/>
          <w:rPrChange w:id="9984" w:author="admin" w:date="2016-10-26T10:56:00Z">
            <w:rPr>
              <w:ins w:id="9985" w:author="admin" w:date="2016-10-25T15:19:00Z"/>
              <w:color w:val="000080"/>
            </w:rPr>
          </w:rPrChange>
        </w:rPr>
        <w:pPrChange w:id="9986" w:author="admin" w:date="2016-10-31T15:42:00Z">
          <w:pPr>
            <w:jc w:val="center"/>
          </w:pPr>
        </w:pPrChange>
      </w:pPr>
      <w:bookmarkStart w:id="9987" w:name="_Ref460841886"/>
      <w:ins w:id="9988" w:author="admin" w:date="2016-10-25T15:19:00Z">
        <w:r w:rsidRPr="00D634F8">
          <w:rPr>
            <w:rFonts w:hint="eastAsia"/>
            <w:rPrChange w:id="9989" w:author="admin" w:date="2016-10-26T10:56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</w:ins>
      <w:ins w:id="9990" w:author="admin" w:date="2016-10-26T10:37:00Z">
        <w:r w:rsidRPr="00D634F8">
          <w:rPr>
            <w:rPrChange w:id="9991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9992" w:author="admin" w:date="2016-10-25T15:19:00Z">
        <w:r w:rsidRPr="00D634F8">
          <w:rPr>
            <w:rPrChange w:id="9993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begin"/>
        </w:r>
        <w:r w:rsidRPr="00D634F8">
          <w:rPr>
            <w:rPrChange w:id="9994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9995" w:author="admin" w:date="2016-10-26T10:56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instrText>图</w:instrText>
        </w:r>
        <w:r w:rsidRPr="00D634F8">
          <w:rPr>
            <w:rPrChange w:id="9996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 \* ARABIC</w:instrText>
        </w:r>
        <w:r w:rsidRPr="00D634F8">
          <w:rPr>
            <w:rPrChange w:id="9997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separate"/>
        </w:r>
      </w:ins>
      <w:ins w:id="9998" w:author="admin" w:date="2016-10-27T15:32:00Z">
        <w:r w:rsidR="00415D72">
          <w:t>288</w:t>
        </w:r>
      </w:ins>
      <w:ins w:id="9999" w:author="admin" w:date="2016-10-25T15:19:00Z">
        <w:r w:rsidRPr="00D634F8">
          <w:rPr>
            <w:rPrChange w:id="10000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end"/>
        </w:r>
        <w:bookmarkEnd w:id="9987"/>
        <w:r w:rsidRPr="00D634F8">
          <w:rPr>
            <w:rPrChange w:id="10001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10002" w:author="admin" w:date="2016-10-26T09:23:00Z">
        <w:r w:rsidRPr="00D634F8">
          <w:rPr>
            <w:rPrChange w:id="10003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10004" w:author="admin" w:date="2016-10-25T15:19:00Z">
        <w:r w:rsidRPr="00D634F8">
          <w:rPr>
            <w:rPrChange w:id="10005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>System</w:t>
        </w:r>
        <w:r w:rsidRPr="00D634F8">
          <w:rPr>
            <w:rFonts w:hint="eastAsia"/>
            <w:rPrChange w:id="10006" w:author="admin" w:date="2016-10-26T10:56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界面Identification菜单</w:t>
        </w:r>
      </w:ins>
    </w:p>
    <w:p w:rsidR="00EC62FF" w:rsidRDefault="00D76F56">
      <w:pPr>
        <w:spacing w:before="0" w:after="0" w:line="360" w:lineRule="auto"/>
        <w:ind w:firstLineChars="200" w:firstLine="420"/>
        <w:rPr>
          <w:ins w:id="10007" w:author="admin" w:date="2016-10-25T15:19:00Z"/>
          <w:rFonts w:ascii="Times New Roman" w:hAnsi="Times New Roman"/>
          <w:rPrChange w:id="10008" w:author="admin" w:date="2016-10-25T15:46:00Z">
            <w:rPr>
              <w:ins w:id="10009" w:author="admin" w:date="2016-10-25T15:19:00Z"/>
            </w:rPr>
          </w:rPrChange>
        </w:rPr>
        <w:pPrChange w:id="10010" w:author="admin" w:date="2016-10-25T15:46:00Z">
          <w:pPr>
            <w:pStyle w:val="af6"/>
            <w:numPr>
              <w:numId w:val="45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10011" w:author="admin" w:date="2016-10-25T16:31:00Z">
        <w:r>
          <w:rPr>
            <w:rFonts w:ascii="Times New Roman" w:hAnsi="Times New Roman" w:hint="eastAsia"/>
          </w:rPr>
          <w:t>2</w:t>
        </w:r>
        <w:r>
          <w:rPr>
            <w:rFonts w:ascii="Times New Roman" w:hAnsi="Times New Roman" w:hint="eastAsia"/>
          </w:rPr>
          <w:t>、</w:t>
        </w:r>
      </w:ins>
      <w:ins w:id="10012" w:author="admin" w:date="2016-10-25T15:19:00Z">
        <w:r w:rsidR="00D634F8" w:rsidRPr="00D634F8">
          <w:rPr>
            <w:rFonts w:ascii="Times New Roman" w:hAnsi="Times New Roman" w:hint="eastAsia"/>
            <w:rPrChange w:id="10013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单击</w:t>
        </w:r>
        <w:r w:rsidR="00D634F8" w:rsidRPr="00D634F8">
          <w:rPr>
            <w:rFonts w:ascii="Times New Roman" w:hAnsi="Times New Roman"/>
            <w:rPrChange w:id="10014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10015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键，进入</w:t>
        </w:r>
        <w:r w:rsidR="00D634F8" w:rsidRPr="00D634F8">
          <w:rPr>
            <w:rFonts w:ascii="Times New Roman" w:hAnsi="Times New Roman"/>
            <w:rPrChange w:id="10016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Group ID Setting</w:t>
        </w:r>
        <w:r w:rsidR="00D634F8" w:rsidRPr="00D634F8">
          <w:rPr>
            <w:rFonts w:ascii="Times New Roman" w:hAnsi="Times New Roman" w:hint="eastAsia"/>
            <w:rPrChange w:id="10017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界面，移动键盘上下键，选择</w:t>
        </w:r>
        <w:r w:rsidR="00D634F8" w:rsidRPr="00D634F8">
          <w:rPr>
            <w:rFonts w:ascii="Times New Roman" w:hAnsi="Times New Roman"/>
            <w:rPrChange w:id="10018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4 or 5-digit ID</w:t>
        </w:r>
        <w:r w:rsidR="00D634F8" w:rsidRPr="00D634F8">
          <w:rPr>
            <w:rFonts w:ascii="Times New Roman" w:hAnsi="Times New Roman" w:hint="eastAsia"/>
            <w:rPrChange w:id="10019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菜单，单击</w:t>
        </w:r>
        <w:r w:rsidR="00D634F8" w:rsidRPr="00D634F8">
          <w:rPr>
            <w:rFonts w:ascii="Times New Roman" w:hAnsi="Times New Roman"/>
            <w:rPrChange w:id="10020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10021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键进入编辑模式，输入</w:t>
        </w:r>
        <w:r w:rsidR="00D634F8" w:rsidRPr="00D634F8">
          <w:rPr>
            <w:rFonts w:ascii="Times New Roman" w:hAnsi="Times New Roman"/>
            <w:rPrChange w:id="10022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4</w:t>
        </w:r>
        <w:r w:rsidR="00D634F8" w:rsidRPr="00D634F8">
          <w:rPr>
            <w:rFonts w:ascii="Times New Roman" w:hAnsi="Times New Roman" w:hint="eastAsia"/>
            <w:rPrChange w:id="10023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位或</w:t>
        </w:r>
        <w:r w:rsidR="00D634F8" w:rsidRPr="00D634F8">
          <w:rPr>
            <w:rFonts w:ascii="Times New Roman" w:hAnsi="Times New Roman"/>
            <w:rPrChange w:id="10024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5</w:t>
        </w:r>
        <w:r w:rsidR="00D634F8" w:rsidRPr="00D634F8">
          <w:rPr>
            <w:rFonts w:ascii="Times New Roman" w:hAnsi="Times New Roman" w:hint="eastAsia"/>
            <w:rPrChange w:id="10025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位组呼号，单击</w:t>
        </w:r>
        <w:r w:rsidR="00D634F8" w:rsidRPr="00D634F8">
          <w:rPr>
            <w:rFonts w:ascii="Times New Roman" w:hAnsi="Times New Roman"/>
            <w:rPrChange w:id="10026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10027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键确认</w:t>
        </w:r>
      </w:ins>
      <w:ins w:id="10028" w:author="admin" w:date="2016-10-25T16:31:00Z">
        <w:r>
          <w:rPr>
            <w:rFonts w:ascii="Times New Roman" w:hAnsi="Times New Roman" w:hint="eastAsia"/>
          </w:rPr>
          <w:t>，</w:t>
        </w:r>
      </w:ins>
      <w:ins w:id="10029" w:author="admin" w:date="2016-10-25T15:19:00Z">
        <w:r w:rsidR="00D634F8" w:rsidRPr="00D634F8">
          <w:rPr>
            <w:rFonts w:ascii="Times New Roman" w:hAnsi="Times New Roman" w:hint="eastAsia"/>
            <w:rPrChange w:id="10030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10031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10032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_Ref460841958 \h</w:instrText>
        </w:r>
      </w:ins>
      <w:r w:rsidR="008A27B8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10033" w:author="admin" w:date="2016-10-25T15:46:00Z">
            <w:rPr>
              <w:rFonts w:ascii="Times New Roman" w:hAnsi="Times New Roman"/>
            </w:rPr>
          </w:rPrChange>
        </w:rPr>
      </w:r>
      <w:ins w:id="10034" w:author="admin" w:date="2016-10-25T15:19:00Z">
        <w:r w:rsidR="00D634F8" w:rsidRPr="00D634F8">
          <w:rPr>
            <w:rFonts w:ascii="Times New Roman" w:hAnsi="Times New Roman"/>
            <w:rPrChange w:id="10035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10036" w:author="admin" w:date="2016-10-27T15:32:00Z">
        <w:r w:rsidR="00D634F8" w:rsidRPr="00D634F8">
          <w:rPr>
            <w:rFonts w:ascii="Times New Roman" w:hAnsi="Times New Roman" w:hint="eastAsia"/>
            <w:rPrChange w:id="10037" w:author="admin" w:date="2016-10-27T15:3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10038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289</w:t>
        </w:r>
      </w:ins>
      <w:ins w:id="10039" w:author="admin" w:date="2016-10-25T15:19:00Z">
        <w:r w:rsidR="00D634F8" w:rsidRPr="00D634F8">
          <w:rPr>
            <w:rFonts w:ascii="Times New Roman" w:hAnsi="Times New Roman"/>
            <w:rPrChange w:id="10040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>
          <w:rPr>
            <w:rFonts w:ascii="Times New Roman" w:hAnsi="Times New Roman" w:hint="eastAsia"/>
          </w:rPr>
          <w:t>所示</w:t>
        </w:r>
      </w:ins>
      <w:ins w:id="10041" w:author="admin" w:date="2016-10-25T16:32:00Z">
        <w:r>
          <w:rPr>
            <w:rFonts w:ascii="Times New Roman" w:hAnsi="Times New Roman" w:hint="eastAsia"/>
          </w:rPr>
          <w:t>；</w:t>
        </w:r>
      </w:ins>
    </w:p>
    <w:p w:rsidR="00EC62FF" w:rsidRDefault="00EC62FF" w:rsidP="007111D4">
      <w:pPr>
        <w:widowControl/>
        <w:spacing w:beforeLines="50" w:after="0" w:line="360" w:lineRule="auto"/>
        <w:jc w:val="center"/>
        <w:rPr>
          <w:ins w:id="10042" w:author="admin" w:date="2016-10-25T15:19:00Z"/>
          <w:kern w:val="0"/>
          <w:sz w:val="24"/>
          <w:szCs w:val="24"/>
          <w:rPrChange w:id="10043" w:author="admin" w:date="2016-10-27T16:04:00Z">
            <w:rPr>
              <w:ins w:id="10044" w:author="admin" w:date="2016-10-25T15:19:00Z"/>
            </w:rPr>
          </w:rPrChange>
        </w:rPr>
        <w:pPrChange w:id="10045" w:author="admin" w:date="2016-10-31T15:42:00Z">
          <w:pPr>
            <w:jc w:val="center"/>
          </w:pPr>
        </w:pPrChange>
      </w:pPr>
      <w:ins w:id="10046" w:author="admin" w:date="2016-10-25T15:19:00Z">
        <w:r>
          <w:rPr>
            <w:noProof/>
            <w:kern w:val="0"/>
            <w:sz w:val="24"/>
            <w:szCs w:val="24"/>
            <w:rPrChange w:id="10047" w:author="Unknown">
              <w:rPr>
                <w:b/>
                <w:bCs/>
                <w:i/>
                <w:iCs/>
                <w:noProof/>
                <w:color w:val="0000FF"/>
                <w:u w:val="single"/>
              </w:rPr>
            </w:rPrChange>
          </w:rPr>
          <w:drawing>
            <wp:inline distT="0" distB="0" distL="0" distR="0">
              <wp:extent cx="3218521" cy="2409590"/>
              <wp:effectExtent l="19050" t="0" r="929" b="0"/>
              <wp:docPr id="329" name="图片 260" descr="groupidnew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groupidnew.PNG"/>
                      <pic:cNvPicPr/>
                    </pic:nvPicPr>
                    <pic:blipFill>
                      <a:blip r:embed="rId37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221637" cy="241192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EC62FF" w:rsidRDefault="00D634F8" w:rsidP="007111D4">
      <w:pPr>
        <w:pStyle w:val="af5"/>
        <w:spacing w:afterLines="50"/>
        <w:rPr>
          <w:ins w:id="10048" w:author="admin" w:date="2016-10-25T15:19:00Z"/>
          <w:rPrChange w:id="10049" w:author="admin" w:date="2016-10-26T10:56:00Z">
            <w:rPr>
              <w:ins w:id="10050" w:author="admin" w:date="2016-10-25T15:19:00Z"/>
              <w:color w:val="000080"/>
            </w:rPr>
          </w:rPrChange>
        </w:rPr>
        <w:pPrChange w:id="10051" w:author="admin" w:date="2016-10-31T15:42:00Z">
          <w:pPr>
            <w:jc w:val="center"/>
          </w:pPr>
        </w:pPrChange>
      </w:pPr>
      <w:bookmarkStart w:id="10052" w:name="_Ref460841958"/>
      <w:ins w:id="10053" w:author="admin" w:date="2016-10-25T15:19:00Z">
        <w:r w:rsidRPr="00D634F8">
          <w:rPr>
            <w:rFonts w:hint="eastAsia"/>
            <w:rPrChange w:id="10054" w:author="admin" w:date="2016-10-26T10:56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</w:ins>
      <w:ins w:id="10055" w:author="admin" w:date="2016-10-26T10:37:00Z">
        <w:r w:rsidRPr="00D634F8">
          <w:rPr>
            <w:rPrChange w:id="10056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10057" w:author="admin" w:date="2016-10-25T15:19:00Z">
        <w:r w:rsidRPr="00D634F8">
          <w:rPr>
            <w:rPrChange w:id="10058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begin"/>
        </w:r>
        <w:r w:rsidRPr="00D634F8">
          <w:rPr>
            <w:rPrChange w:id="10059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10060" w:author="admin" w:date="2016-10-26T10:56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instrText>图</w:instrText>
        </w:r>
        <w:r w:rsidRPr="00D634F8">
          <w:rPr>
            <w:rPrChange w:id="10061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 \* ARABIC</w:instrText>
        </w:r>
        <w:r w:rsidRPr="00D634F8">
          <w:rPr>
            <w:rPrChange w:id="10062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separate"/>
        </w:r>
      </w:ins>
      <w:ins w:id="10063" w:author="admin" w:date="2016-10-27T15:32:00Z">
        <w:r w:rsidR="00415D72">
          <w:t>289</w:t>
        </w:r>
      </w:ins>
      <w:ins w:id="10064" w:author="admin" w:date="2016-10-25T15:19:00Z">
        <w:r w:rsidRPr="00D634F8">
          <w:rPr>
            <w:rPrChange w:id="10065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end"/>
        </w:r>
        <w:bookmarkEnd w:id="10052"/>
        <w:r w:rsidRPr="00D634F8">
          <w:rPr>
            <w:rPrChange w:id="10066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10067" w:author="admin" w:date="2016-10-26T09:23:00Z">
        <w:r w:rsidRPr="00D634F8">
          <w:rPr>
            <w:rPrChange w:id="10068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10069" w:author="admin" w:date="2016-10-25T15:19:00Z">
        <w:r w:rsidRPr="00D634F8">
          <w:rPr>
            <w:rPrChange w:id="10070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Group ID </w:t>
        </w:r>
        <w:r w:rsidRPr="00D634F8">
          <w:rPr>
            <w:rFonts w:hint="eastAsia"/>
            <w:rPrChange w:id="10071" w:author="admin" w:date="2016-10-26T10:56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Setting界面</w:t>
        </w:r>
      </w:ins>
    </w:p>
    <w:p w:rsidR="00EC62FF" w:rsidRDefault="00D76F56">
      <w:pPr>
        <w:spacing w:before="0" w:after="0" w:line="360" w:lineRule="auto"/>
        <w:ind w:firstLineChars="200" w:firstLine="420"/>
        <w:rPr>
          <w:ins w:id="10072" w:author="admin" w:date="2016-10-25T15:19:00Z"/>
          <w:rFonts w:ascii="Times New Roman" w:hAnsi="Times New Roman"/>
          <w:rPrChange w:id="10073" w:author="admin" w:date="2016-10-25T15:46:00Z">
            <w:rPr>
              <w:ins w:id="10074" w:author="admin" w:date="2016-10-25T15:19:00Z"/>
            </w:rPr>
          </w:rPrChange>
        </w:rPr>
        <w:pPrChange w:id="10075" w:author="admin" w:date="2016-10-25T15:46:00Z">
          <w:pPr>
            <w:pStyle w:val="af6"/>
            <w:numPr>
              <w:numId w:val="45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10076" w:author="admin" w:date="2016-10-25T16:32:00Z">
        <w:r>
          <w:rPr>
            <w:rFonts w:ascii="Times New Roman" w:hAnsi="Times New Roman" w:hint="eastAsia"/>
          </w:rPr>
          <w:t>3</w:t>
        </w:r>
        <w:r>
          <w:rPr>
            <w:rFonts w:ascii="Times New Roman" w:hAnsi="Times New Roman" w:hint="eastAsia"/>
          </w:rPr>
          <w:t>、</w:t>
        </w:r>
      </w:ins>
      <w:ins w:id="10077" w:author="admin" w:date="2016-10-25T15:19:00Z">
        <w:r w:rsidR="00D634F8" w:rsidRPr="00D634F8">
          <w:rPr>
            <w:rFonts w:ascii="Times New Roman" w:hAnsi="Times New Roman" w:hint="eastAsia"/>
            <w:rPrChange w:id="10078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单击</w:t>
        </w:r>
        <w:r w:rsidR="00D634F8" w:rsidRPr="00D634F8">
          <w:rPr>
            <w:rFonts w:ascii="Times New Roman" w:hAnsi="Times New Roman"/>
            <w:rPrChange w:id="10079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10080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键，进入</w:t>
        </w:r>
        <w:r w:rsidR="00D634F8" w:rsidRPr="00D634F8">
          <w:rPr>
            <w:rFonts w:ascii="Times New Roman" w:hAnsi="Times New Roman"/>
            <w:rPrChange w:id="10081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Group ID Setting</w:t>
        </w:r>
        <w:r w:rsidR="00D634F8" w:rsidRPr="00D634F8">
          <w:rPr>
            <w:rFonts w:ascii="Times New Roman" w:hAnsi="Times New Roman" w:hint="eastAsia"/>
            <w:rPrChange w:id="10082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界面，移动键盘上下键，选择</w:t>
        </w:r>
        <w:r w:rsidR="00D634F8" w:rsidRPr="00D634F8">
          <w:rPr>
            <w:rFonts w:ascii="Times New Roman" w:hAnsi="Times New Roman"/>
            <w:rPrChange w:id="10083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9-digit Call Code</w:t>
        </w:r>
        <w:r w:rsidR="00D634F8" w:rsidRPr="00D634F8">
          <w:rPr>
            <w:rFonts w:ascii="Times New Roman" w:hAnsi="Times New Roman" w:hint="eastAsia"/>
            <w:rPrChange w:id="10084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菜单，单击</w:t>
        </w:r>
        <w:r w:rsidR="00D634F8" w:rsidRPr="00D634F8">
          <w:rPr>
            <w:rFonts w:ascii="Times New Roman" w:hAnsi="Times New Roman"/>
            <w:rPrChange w:id="10085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10086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键进入编辑模式，输入</w:t>
        </w:r>
        <w:r w:rsidR="00D634F8" w:rsidRPr="00D634F8">
          <w:rPr>
            <w:rFonts w:ascii="Times New Roman" w:hAnsi="Times New Roman"/>
            <w:rPrChange w:id="10087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9</w:t>
        </w:r>
        <w:r w:rsidR="00D634F8" w:rsidRPr="00D634F8">
          <w:rPr>
            <w:rFonts w:ascii="Times New Roman" w:hAnsi="Times New Roman" w:hint="eastAsia"/>
            <w:rPrChange w:id="10088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位组呼号，单击</w:t>
        </w:r>
        <w:r w:rsidR="00D634F8" w:rsidRPr="00D634F8">
          <w:rPr>
            <w:rFonts w:ascii="Times New Roman" w:hAnsi="Times New Roman"/>
            <w:rPrChange w:id="10089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10090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键确认</w:t>
        </w:r>
      </w:ins>
      <w:ins w:id="10091" w:author="admin" w:date="2016-10-25T16:32:00Z">
        <w:r>
          <w:rPr>
            <w:rFonts w:ascii="Times New Roman" w:hAnsi="Times New Roman" w:hint="eastAsia"/>
          </w:rPr>
          <w:t>，</w:t>
        </w:r>
      </w:ins>
      <w:ins w:id="10092" w:author="admin" w:date="2016-10-25T15:19:00Z">
        <w:r w:rsidR="00D634F8" w:rsidRPr="00D634F8">
          <w:rPr>
            <w:rFonts w:ascii="Times New Roman" w:hAnsi="Times New Roman" w:hint="eastAsia"/>
            <w:rPrChange w:id="10093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10094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10095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_Ref460841958 \h</w:instrText>
        </w:r>
      </w:ins>
      <w:r w:rsidR="008A27B8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10096" w:author="admin" w:date="2016-10-25T15:46:00Z">
            <w:rPr>
              <w:rFonts w:ascii="Times New Roman" w:hAnsi="Times New Roman"/>
            </w:rPr>
          </w:rPrChange>
        </w:rPr>
      </w:r>
      <w:ins w:id="10097" w:author="admin" w:date="2016-10-25T15:19:00Z">
        <w:r w:rsidR="00D634F8" w:rsidRPr="00D634F8">
          <w:rPr>
            <w:rFonts w:ascii="Times New Roman" w:hAnsi="Times New Roman"/>
            <w:rPrChange w:id="10098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10099" w:author="admin" w:date="2016-10-27T15:32:00Z">
        <w:r w:rsidR="00D634F8" w:rsidRPr="00D634F8">
          <w:rPr>
            <w:rFonts w:ascii="Times New Roman" w:hAnsi="Times New Roman" w:hint="eastAsia"/>
            <w:rPrChange w:id="10100" w:author="admin" w:date="2016-10-27T15:3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10101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289</w:t>
        </w:r>
      </w:ins>
      <w:ins w:id="10102" w:author="admin" w:date="2016-10-25T15:19:00Z">
        <w:r w:rsidR="00D634F8" w:rsidRPr="00D634F8">
          <w:rPr>
            <w:rFonts w:ascii="Times New Roman" w:hAnsi="Times New Roman"/>
            <w:rPrChange w:id="10103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>
          <w:rPr>
            <w:rFonts w:ascii="Times New Roman" w:hAnsi="Times New Roman" w:hint="eastAsia"/>
          </w:rPr>
          <w:t>所示</w:t>
        </w:r>
      </w:ins>
      <w:ins w:id="10104" w:author="admin" w:date="2016-10-25T16:32:00Z">
        <w:r>
          <w:rPr>
            <w:rFonts w:ascii="Times New Roman" w:hAnsi="Times New Roman" w:hint="eastAsia"/>
          </w:rPr>
          <w:t>；</w:t>
        </w:r>
      </w:ins>
    </w:p>
    <w:p w:rsidR="00EC62FF" w:rsidRDefault="00D76F56">
      <w:pPr>
        <w:spacing w:before="0" w:after="0" w:line="360" w:lineRule="auto"/>
        <w:ind w:firstLineChars="200" w:firstLine="420"/>
        <w:rPr>
          <w:ins w:id="10105" w:author="admin" w:date="2016-10-25T15:19:00Z"/>
          <w:rFonts w:ascii="Times New Roman" w:hAnsi="Times New Roman"/>
          <w:rPrChange w:id="10106" w:author="admin" w:date="2016-10-25T15:46:00Z">
            <w:rPr>
              <w:ins w:id="10107" w:author="admin" w:date="2016-10-25T15:19:00Z"/>
            </w:rPr>
          </w:rPrChange>
        </w:rPr>
        <w:pPrChange w:id="10108" w:author="admin" w:date="2016-10-25T15:46:00Z">
          <w:pPr>
            <w:pStyle w:val="af6"/>
            <w:numPr>
              <w:numId w:val="45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10109" w:author="admin" w:date="2016-10-25T16:32:00Z">
        <w:r>
          <w:rPr>
            <w:rFonts w:ascii="Times New Roman" w:hAnsi="Times New Roman" w:hint="eastAsia"/>
          </w:rPr>
          <w:t>4</w:t>
        </w:r>
        <w:r>
          <w:rPr>
            <w:rFonts w:ascii="Times New Roman" w:hAnsi="Times New Roman" w:hint="eastAsia"/>
          </w:rPr>
          <w:t>、</w:t>
        </w:r>
      </w:ins>
      <w:ins w:id="10110" w:author="admin" w:date="2016-10-25T15:19:00Z">
        <w:r w:rsidR="00D634F8" w:rsidRPr="00D634F8">
          <w:rPr>
            <w:rFonts w:ascii="Times New Roman" w:hAnsi="Times New Roman" w:hint="eastAsia"/>
            <w:rPrChange w:id="10111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移动键盘上下键，选择</w:t>
        </w:r>
        <w:r w:rsidR="00D634F8" w:rsidRPr="00D634F8">
          <w:rPr>
            <w:rFonts w:ascii="Times New Roman" w:hAnsi="Times New Roman"/>
            <w:rPrChange w:id="10112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OK</w:t>
        </w:r>
        <w:r w:rsidR="00D634F8" w:rsidRPr="00D634F8">
          <w:rPr>
            <w:rFonts w:ascii="Times New Roman" w:hAnsi="Times New Roman" w:hint="eastAsia"/>
            <w:rPrChange w:id="10113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菜单，确认保存。</w:t>
        </w:r>
      </w:ins>
    </w:p>
    <w:p w:rsidR="00EC62FF" w:rsidRDefault="00D634F8">
      <w:pPr>
        <w:spacing w:before="0" w:after="0" w:line="360" w:lineRule="auto"/>
        <w:ind w:firstLineChars="200" w:firstLine="420"/>
        <w:rPr>
          <w:ins w:id="10114" w:author="admin" w:date="2016-10-25T15:19:00Z"/>
          <w:rFonts w:ascii="Times New Roman" w:hAnsi="Times New Roman"/>
          <w:rPrChange w:id="10115" w:author="admin" w:date="2016-10-25T15:46:00Z">
            <w:rPr>
              <w:ins w:id="10116" w:author="admin" w:date="2016-10-25T15:19:00Z"/>
            </w:rPr>
          </w:rPrChange>
        </w:rPr>
        <w:pPrChange w:id="10117" w:author="admin" w:date="2016-10-25T15:46:00Z">
          <w:pPr/>
        </w:pPrChange>
      </w:pPr>
      <w:ins w:id="10118" w:author="admin" w:date="2016-10-25T15:19:00Z">
        <w:r w:rsidRPr="00D634F8">
          <w:rPr>
            <w:rFonts w:ascii="Times New Roman" w:hAnsi="Times New Roman" w:hint="eastAsia"/>
            <w:rPrChange w:id="10119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注：确认保存前，请确保</w:t>
        </w:r>
        <w:r w:rsidRPr="00D634F8">
          <w:rPr>
            <w:rFonts w:ascii="Times New Roman" w:hAnsi="Times New Roman"/>
            <w:rPrChange w:id="10120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4</w:t>
        </w:r>
        <w:r w:rsidRPr="00D634F8">
          <w:rPr>
            <w:rFonts w:ascii="Times New Roman" w:hAnsi="Times New Roman" w:hint="eastAsia"/>
            <w:rPrChange w:id="10121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、</w:t>
        </w:r>
        <w:r w:rsidRPr="00D634F8">
          <w:rPr>
            <w:rFonts w:ascii="Times New Roman" w:hAnsi="Times New Roman"/>
            <w:rPrChange w:id="10122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5 or 9</w:t>
        </w:r>
        <w:r w:rsidRPr="00D634F8">
          <w:rPr>
            <w:rFonts w:ascii="Times New Roman" w:hAnsi="Times New Roman" w:hint="eastAsia"/>
            <w:rPrChange w:id="10123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位组呼号输入正确，确认保存后，将不可修改。</w:t>
        </w:r>
      </w:ins>
    </w:p>
    <w:p w:rsidR="00EC62FF" w:rsidRDefault="00D634F8">
      <w:pPr>
        <w:pStyle w:val="41"/>
        <w:numPr>
          <w:ilvl w:val="3"/>
          <w:numId w:val="4"/>
        </w:numPr>
        <w:spacing w:before="0" w:after="0" w:line="360" w:lineRule="auto"/>
        <w:rPr>
          <w:ins w:id="10124" w:author="admin" w:date="2016-10-25T15:19:00Z"/>
          <w:rFonts w:ascii="Times New Roman" w:hAnsi="Times New Roman"/>
          <w:rPrChange w:id="10125" w:author="admin" w:date="2016-10-25T15:31:00Z">
            <w:rPr>
              <w:ins w:id="10126" w:author="admin" w:date="2016-10-25T15:19:00Z"/>
            </w:rPr>
          </w:rPrChange>
        </w:rPr>
        <w:pPrChange w:id="10127" w:author="admin" w:date="2016-10-25T15:31:00Z">
          <w:pPr>
            <w:pStyle w:val="30"/>
            <w:keepNext w:val="0"/>
            <w:keepLines w:val="0"/>
            <w:widowControl/>
            <w:numPr>
              <w:ilvl w:val="2"/>
            </w:numPr>
            <w:adjustRightInd w:val="0"/>
            <w:snapToGrid w:val="0"/>
            <w:spacing w:before="120" w:after="120" w:line="360" w:lineRule="atLeast"/>
            <w:textAlignment w:val="baseline"/>
          </w:pPr>
        </w:pPrChange>
      </w:pPr>
      <w:ins w:id="10128" w:author="admin" w:date="2016-10-25T15:19:00Z">
        <w:r w:rsidRPr="00D634F8">
          <w:rPr>
            <w:rFonts w:ascii="Times New Roman" w:hAnsi="Times New Roman" w:hint="eastAsia"/>
            <w:rPrChange w:id="10129" w:author="admin" w:date="2016-10-25T15:31:00Z">
              <w:rPr>
                <w:rFonts w:hint="eastAsia"/>
                <w:b w:val="0"/>
                <w:bCs w:val="0"/>
                <w:i/>
                <w:iCs/>
                <w:color w:val="0000FF"/>
                <w:u w:val="single"/>
              </w:rPr>
            </w:rPrChange>
          </w:rPr>
          <w:lastRenderedPageBreak/>
          <w:t>打印机</w:t>
        </w:r>
      </w:ins>
    </w:p>
    <w:p w:rsidR="00EC62FF" w:rsidRDefault="00D76F56">
      <w:pPr>
        <w:spacing w:before="0" w:after="0" w:line="360" w:lineRule="auto"/>
        <w:ind w:firstLineChars="200" w:firstLine="420"/>
        <w:rPr>
          <w:ins w:id="10130" w:author="admin" w:date="2016-10-25T15:19:00Z"/>
          <w:rFonts w:ascii="Times New Roman" w:hAnsi="Times New Roman"/>
          <w:rPrChange w:id="10131" w:author="admin" w:date="2016-10-25T15:46:00Z">
            <w:rPr>
              <w:ins w:id="10132" w:author="admin" w:date="2016-10-25T15:19:00Z"/>
            </w:rPr>
          </w:rPrChange>
        </w:rPr>
        <w:pPrChange w:id="10133" w:author="admin" w:date="2016-10-25T15:46:00Z">
          <w:pPr>
            <w:pStyle w:val="af6"/>
            <w:numPr>
              <w:numId w:val="46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10134" w:author="admin" w:date="2016-10-25T16:32:00Z">
        <w:r>
          <w:rPr>
            <w:rFonts w:ascii="Times New Roman" w:hAnsi="Times New Roman" w:hint="eastAsia"/>
          </w:rPr>
          <w:t>1</w:t>
        </w:r>
        <w:r>
          <w:rPr>
            <w:rFonts w:ascii="Times New Roman" w:hAnsi="Times New Roman" w:hint="eastAsia"/>
          </w:rPr>
          <w:t>、</w:t>
        </w:r>
      </w:ins>
      <w:ins w:id="10135" w:author="admin" w:date="2016-10-25T15:19:00Z">
        <w:r w:rsidR="00D634F8" w:rsidRPr="00D634F8">
          <w:rPr>
            <w:rFonts w:ascii="Times New Roman" w:hAnsi="Times New Roman" w:hint="eastAsia"/>
            <w:rPrChange w:id="10136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进入</w:t>
        </w:r>
        <w:r w:rsidR="00D634F8" w:rsidRPr="00D634F8">
          <w:rPr>
            <w:rFonts w:ascii="Times New Roman" w:hAnsi="Times New Roman"/>
            <w:rPrChange w:id="10137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System</w:t>
        </w:r>
        <w:r w:rsidR="00D634F8" w:rsidRPr="00D634F8">
          <w:rPr>
            <w:rFonts w:ascii="Times New Roman" w:hAnsi="Times New Roman" w:hint="eastAsia"/>
            <w:rPrChange w:id="10138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界面，移动键盘上下键，光标选中</w:t>
        </w:r>
        <w:r w:rsidR="00D634F8" w:rsidRPr="00D634F8">
          <w:rPr>
            <w:rFonts w:ascii="Times New Roman" w:hAnsi="Times New Roman"/>
            <w:rPrChange w:id="10139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Print</w:t>
        </w:r>
        <w:r w:rsidR="00D634F8" w:rsidRPr="00D634F8">
          <w:rPr>
            <w:rFonts w:ascii="Times New Roman" w:hAnsi="Times New Roman" w:hint="eastAsia"/>
            <w:rPrChange w:id="10140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菜单，单击</w:t>
        </w:r>
        <w:r w:rsidR="00D634F8" w:rsidRPr="00D634F8">
          <w:rPr>
            <w:rFonts w:ascii="Times New Roman" w:hAnsi="Times New Roman"/>
            <w:rPrChange w:id="10141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10142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键弹出</w:t>
        </w:r>
        <w:r w:rsidR="00D634F8" w:rsidRPr="00D634F8">
          <w:rPr>
            <w:rFonts w:ascii="Times New Roman" w:hAnsi="Times New Roman"/>
            <w:rPrChange w:id="10143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Print</w:t>
        </w:r>
        <w:r w:rsidR="00D634F8" w:rsidRPr="00D634F8">
          <w:rPr>
            <w:rFonts w:ascii="Times New Roman" w:hAnsi="Times New Roman" w:hint="eastAsia"/>
            <w:rPrChange w:id="10144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类型选择框</w:t>
        </w:r>
      </w:ins>
      <w:ins w:id="10145" w:author="admin" w:date="2016-10-25T16:32:00Z">
        <w:r>
          <w:rPr>
            <w:rFonts w:ascii="Times New Roman" w:hAnsi="Times New Roman" w:hint="eastAsia"/>
          </w:rPr>
          <w:t>，</w:t>
        </w:r>
      </w:ins>
      <w:ins w:id="10146" w:author="admin" w:date="2016-10-25T15:19:00Z">
        <w:r w:rsidR="00D634F8" w:rsidRPr="00D634F8">
          <w:rPr>
            <w:rFonts w:ascii="Times New Roman" w:hAnsi="Times New Roman" w:hint="eastAsia"/>
            <w:rPrChange w:id="10147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10148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10149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_Ref460842139 \h</w:instrText>
        </w:r>
      </w:ins>
      <w:r w:rsidR="008A27B8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10150" w:author="admin" w:date="2016-10-25T15:46:00Z">
            <w:rPr>
              <w:rFonts w:ascii="Times New Roman" w:hAnsi="Times New Roman"/>
            </w:rPr>
          </w:rPrChange>
        </w:rPr>
      </w:r>
      <w:ins w:id="10151" w:author="admin" w:date="2016-10-25T15:19:00Z">
        <w:r w:rsidR="00D634F8" w:rsidRPr="00D634F8">
          <w:rPr>
            <w:rFonts w:ascii="Times New Roman" w:hAnsi="Times New Roman"/>
            <w:rPrChange w:id="10152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10153" w:author="admin" w:date="2016-10-27T15:32:00Z">
        <w:r w:rsidR="00D634F8" w:rsidRPr="00D634F8">
          <w:rPr>
            <w:rFonts w:ascii="Times New Roman" w:hAnsi="Times New Roman" w:hint="eastAsia"/>
            <w:rPrChange w:id="10154" w:author="admin" w:date="2016-10-27T15:3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10155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290</w:t>
        </w:r>
      </w:ins>
      <w:ins w:id="10156" w:author="admin" w:date="2016-10-25T15:19:00Z">
        <w:r w:rsidR="00D634F8" w:rsidRPr="00D634F8">
          <w:rPr>
            <w:rFonts w:ascii="Times New Roman" w:hAnsi="Times New Roman"/>
            <w:rPrChange w:id="10157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>
          <w:rPr>
            <w:rFonts w:ascii="Times New Roman" w:hAnsi="Times New Roman" w:hint="eastAsia"/>
          </w:rPr>
          <w:t>所示</w:t>
        </w:r>
      </w:ins>
      <w:ins w:id="10158" w:author="admin" w:date="2016-10-25T16:32:00Z">
        <w:r>
          <w:rPr>
            <w:rFonts w:ascii="Times New Roman" w:hAnsi="Times New Roman" w:hint="eastAsia"/>
          </w:rPr>
          <w:t>；</w:t>
        </w:r>
      </w:ins>
    </w:p>
    <w:p w:rsidR="00EC62FF" w:rsidRDefault="00EC62FF" w:rsidP="007111D4">
      <w:pPr>
        <w:widowControl/>
        <w:spacing w:beforeLines="50" w:after="0" w:line="360" w:lineRule="auto"/>
        <w:jc w:val="center"/>
        <w:rPr>
          <w:ins w:id="10159" w:author="admin" w:date="2016-10-25T15:19:00Z"/>
          <w:kern w:val="0"/>
          <w:sz w:val="24"/>
          <w:szCs w:val="24"/>
          <w:rPrChange w:id="10160" w:author="admin" w:date="2016-10-27T16:04:00Z">
            <w:rPr>
              <w:ins w:id="10161" w:author="admin" w:date="2016-10-25T15:19:00Z"/>
            </w:rPr>
          </w:rPrChange>
        </w:rPr>
        <w:pPrChange w:id="10162" w:author="admin" w:date="2016-10-31T15:42:00Z">
          <w:pPr>
            <w:jc w:val="center"/>
          </w:pPr>
        </w:pPrChange>
      </w:pPr>
      <w:ins w:id="10163" w:author="admin" w:date="2016-10-25T15:19:00Z">
        <w:r>
          <w:rPr>
            <w:noProof/>
            <w:kern w:val="0"/>
            <w:sz w:val="24"/>
            <w:szCs w:val="24"/>
            <w:rPrChange w:id="10164" w:author="Unknown">
              <w:rPr>
                <w:b/>
                <w:bCs/>
                <w:i/>
                <w:iCs/>
                <w:noProof/>
                <w:color w:val="0000FF"/>
                <w:u w:val="single"/>
              </w:rPr>
            </w:rPrChange>
          </w:rPr>
          <w:drawing>
            <wp:inline distT="0" distB="0" distL="0" distR="0">
              <wp:extent cx="3058567" cy="2308149"/>
              <wp:effectExtent l="19050" t="0" r="8483" b="0"/>
              <wp:docPr id="332" name="图片 266" descr="system-print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system-print.PNG"/>
                      <pic:cNvPicPr/>
                    </pic:nvPicPr>
                    <pic:blipFill>
                      <a:blip r:embed="rId37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059493" cy="230884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EC62FF" w:rsidRDefault="00D634F8" w:rsidP="007111D4">
      <w:pPr>
        <w:pStyle w:val="af5"/>
        <w:spacing w:afterLines="50"/>
        <w:rPr>
          <w:ins w:id="10165" w:author="admin" w:date="2016-10-25T15:19:00Z"/>
          <w:rPrChange w:id="10166" w:author="admin" w:date="2016-10-26T10:56:00Z">
            <w:rPr>
              <w:ins w:id="10167" w:author="admin" w:date="2016-10-25T15:19:00Z"/>
              <w:color w:val="000080"/>
            </w:rPr>
          </w:rPrChange>
        </w:rPr>
        <w:pPrChange w:id="10168" w:author="admin" w:date="2016-10-31T15:42:00Z">
          <w:pPr>
            <w:jc w:val="center"/>
          </w:pPr>
        </w:pPrChange>
      </w:pPr>
      <w:bookmarkStart w:id="10169" w:name="_Ref460842139"/>
      <w:ins w:id="10170" w:author="admin" w:date="2016-10-25T15:19:00Z">
        <w:r w:rsidRPr="00D634F8">
          <w:rPr>
            <w:rFonts w:hint="eastAsia"/>
            <w:rPrChange w:id="10171" w:author="admin" w:date="2016-10-26T10:56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</w:ins>
      <w:ins w:id="10172" w:author="admin" w:date="2016-10-26T10:37:00Z">
        <w:r w:rsidRPr="00D634F8">
          <w:rPr>
            <w:rPrChange w:id="10173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10174" w:author="admin" w:date="2016-10-25T15:19:00Z">
        <w:r w:rsidRPr="00D634F8">
          <w:rPr>
            <w:rPrChange w:id="10175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begin"/>
        </w:r>
        <w:r w:rsidRPr="00D634F8">
          <w:rPr>
            <w:rPrChange w:id="10176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10177" w:author="admin" w:date="2016-10-26T10:56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instrText>图</w:instrText>
        </w:r>
        <w:r w:rsidRPr="00D634F8">
          <w:rPr>
            <w:rPrChange w:id="10178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 \* ARABIC</w:instrText>
        </w:r>
        <w:r w:rsidRPr="00D634F8">
          <w:rPr>
            <w:rPrChange w:id="10179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separate"/>
        </w:r>
      </w:ins>
      <w:ins w:id="10180" w:author="admin" w:date="2016-10-27T15:32:00Z">
        <w:r w:rsidR="00415D72">
          <w:t>290</w:t>
        </w:r>
      </w:ins>
      <w:ins w:id="10181" w:author="admin" w:date="2016-10-25T15:19:00Z">
        <w:r w:rsidRPr="00D634F8">
          <w:rPr>
            <w:rPrChange w:id="10182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end"/>
        </w:r>
        <w:bookmarkEnd w:id="10169"/>
        <w:r w:rsidRPr="00D634F8">
          <w:rPr>
            <w:rPrChange w:id="10183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10184" w:author="admin" w:date="2016-10-26T09:24:00Z">
        <w:r w:rsidRPr="00D634F8">
          <w:rPr>
            <w:rPrChange w:id="10185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10186" w:author="admin" w:date="2016-10-25T15:19:00Z">
        <w:r w:rsidRPr="00D634F8">
          <w:rPr>
            <w:rPrChange w:id="10187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>System</w:t>
        </w:r>
        <w:r w:rsidRPr="00D634F8">
          <w:rPr>
            <w:rFonts w:hint="eastAsia"/>
            <w:rPrChange w:id="10188" w:author="admin" w:date="2016-10-26T10:56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界面</w:t>
        </w:r>
        <w:r w:rsidRPr="00D634F8">
          <w:rPr>
            <w:rPrChange w:id="10189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>Print</w:t>
        </w:r>
        <w:r w:rsidRPr="00D634F8">
          <w:rPr>
            <w:rFonts w:hint="eastAsia"/>
            <w:rPrChange w:id="10190" w:author="admin" w:date="2016-10-26T10:56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菜单</w:t>
        </w:r>
      </w:ins>
    </w:p>
    <w:p w:rsidR="00EC62FF" w:rsidRDefault="00D76F56">
      <w:pPr>
        <w:spacing w:before="0" w:after="0" w:line="360" w:lineRule="auto"/>
        <w:ind w:firstLineChars="200" w:firstLine="420"/>
        <w:rPr>
          <w:ins w:id="10191" w:author="admin" w:date="2016-10-25T15:19:00Z"/>
          <w:rFonts w:ascii="Times New Roman" w:hAnsi="Times New Roman"/>
          <w:rPrChange w:id="10192" w:author="admin" w:date="2016-10-25T15:46:00Z">
            <w:rPr>
              <w:ins w:id="10193" w:author="admin" w:date="2016-10-25T15:19:00Z"/>
            </w:rPr>
          </w:rPrChange>
        </w:rPr>
        <w:pPrChange w:id="10194" w:author="admin" w:date="2016-10-25T15:46:00Z">
          <w:pPr>
            <w:pStyle w:val="af6"/>
            <w:numPr>
              <w:numId w:val="46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10195" w:author="admin" w:date="2016-10-25T16:32:00Z">
        <w:r>
          <w:rPr>
            <w:rFonts w:ascii="Times New Roman" w:hAnsi="Times New Roman" w:hint="eastAsia"/>
          </w:rPr>
          <w:t>2</w:t>
        </w:r>
        <w:r>
          <w:rPr>
            <w:rFonts w:ascii="Times New Roman" w:hAnsi="Times New Roman" w:hint="eastAsia"/>
          </w:rPr>
          <w:t>、</w:t>
        </w:r>
      </w:ins>
      <w:ins w:id="10196" w:author="admin" w:date="2016-10-25T15:19:00Z">
        <w:r w:rsidR="00D634F8" w:rsidRPr="00D634F8">
          <w:rPr>
            <w:rFonts w:ascii="Times New Roman" w:hAnsi="Times New Roman" w:hint="eastAsia"/>
            <w:rPrChange w:id="10197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使用键盘上下键选择合适的打印类型，</w:t>
        </w:r>
        <w:r w:rsidR="00D634F8" w:rsidRPr="00D634F8">
          <w:rPr>
            <w:rFonts w:ascii="Times New Roman" w:hAnsi="Times New Roman"/>
            <w:rPrChange w:id="10198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>
          <w:rPr>
            <w:rFonts w:ascii="Times New Roman" w:hAnsi="Times New Roman" w:hint="eastAsia"/>
          </w:rPr>
          <w:t>键确认</w:t>
        </w:r>
      </w:ins>
      <w:ins w:id="10199" w:author="admin" w:date="2016-10-25T16:32:00Z">
        <w:r>
          <w:rPr>
            <w:rFonts w:ascii="Times New Roman" w:hAnsi="Times New Roman" w:hint="eastAsia"/>
          </w:rPr>
          <w:t>，</w:t>
        </w:r>
      </w:ins>
      <w:ins w:id="10200" w:author="admin" w:date="2016-10-25T15:19:00Z">
        <w:r w:rsidR="00D634F8" w:rsidRPr="00D634F8">
          <w:rPr>
            <w:rFonts w:ascii="Times New Roman" w:hAnsi="Times New Roman"/>
            <w:rPrChange w:id="10201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ESC</w:t>
        </w:r>
        <w:r w:rsidR="00D634F8" w:rsidRPr="00D634F8">
          <w:rPr>
            <w:rFonts w:ascii="Times New Roman" w:hAnsi="Times New Roman" w:hint="eastAsia"/>
            <w:rPrChange w:id="10202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键取消。</w:t>
        </w:r>
      </w:ins>
    </w:p>
    <w:p w:rsidR="00EC62FF" w:rsidRDefault="00D634F8">
      <w:pPr>
        <w:spacing w:before="0" w:after="0" w:line="360" w:lineRule="auto"/>
        <w:ind w:firstLineChars="200" w:firstLine="420"/>
        <w:rPr>
          <w:ins w:id="10203" w:author="admin" w:date="2016-10-25T15:19:00Z"/>
          <w:rFonts w:ascii="Times New Roman" w:hAnsi="Times New Roman"/>
          <w:rPrChange w:id="10204" w:author="admin" w:date="2016-10-25T15:46:00Z">
            <w:rPr>
              <w:ins w:id="10205" w:author="admin" w:date="2016-10-25T15:19:00Z"/>
            </w:rPr>
          </w:rPrChange>
        </w:rPr>
        <w:pPrChange w:id="10206" w:author="admin" w:date="2016-10-25T15:46:00Z">
          <w:pPr/>
        </w:pPrChange>
      </w:pPr>
      <w:ins w:id="10207" w:author="admin" w:date="2016-10-25T15:19:00Z">
        <w:r w:rsidRPr="00D634F8">
          <w:rPr>
            <w:rFonts w:ascii="Times New Roman" w:hAnsi="Times New Roman" w:hint="eastAsia"/>
            <w:rPrChange w:id="10208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注：</w:t>
        </w:r>
        <w:r w:rsidRPr="00D634F8">
          <w:rPr>
            <w:rFonts w:ascii="Times New Roman" w:hAnsi="Times New Roman"/>
            <w:rPrChange w:id="10209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Real Time Printing</w:t>
        </w:r>
        <w:r w:rsidRPr="00D634F8">
          <w:rPr>
            <w:rFonts w:ascii="Times New Roman" w:hAnsi="Times New Roman" w:hint="eastAsia"/>
            <w:rPrChange w:id="10210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表示实时打印，</w:t>
        </w:r>
        <w:r w:rsidRPr="00D634F8">
          <w:rPr>
            <w:rFonts w:ascii="Times New Roman" w:hAnsi="Times New Roman"/>
            <w:rPrChange w:id="10211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Print</w:t>
        </w:r>
        <w:r w:rsidRPr="00D634F8">
          <w:rPr>
            <w:rFonts w:ascii="Times New Roman" w:hAnsi="Times New Roman" w:hint="eastAsia"/>
            <w:rPrChange w:id="10212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表示非实时打印。</w:t>
        </w:r>
      </w:ins>
    </w:p>
    <w:p w:rsidR="00EC62FF" w:rsidRDefault="00D634F8">
      <w:pPr>
        <w:pStyle w:val="41"/>
        <w:numPr>
          <w:ilvl w:val="3"/>
          <w:numId w:val="4"/>
        </w:numPr>
        <w:spacing w:before="0" w:after="0" w:line="360" w:lineRule="auto"/>
        <w:rPr>
          <w:ins w:id="10213" w:author="admin" w:date="2016-10-25T15:19:00Z"/>
          <w:rFonts w:ascii="Times New Roman" w:hAnsi="Times New Roman"/>
          <w:rPrChange w:id="10214" w:author="admin" w:date="2016-10-25T15:31:00Z">
            <w:rPr>
              <w:ins w:id="10215" w:author="admin" w:date="2016-10-25T15:19:00Z"/>
            </w:rPr>
          </w:rPrChange>
        </w:rPr>
        <w:pPrChange w:id="10216" w:author="admin" w:date="2016-10-25T15:31:00Z">
          <w:pPr>
            <w:pStyle w:val="30"/>
            <w:keepNext w:val="0"/>
            <w:keepLines w:val="0"/>
            <w:widowControl/>
            <w:numPr>
              <w:ilvl w:val="2"/>
            </w:numPr>
            <w:adjustRightInd w:val="0"/>
            <w:snapToGrid w:val="0"/>
            <w:spacing w:before="120" w:after="120" w:line="360" w:lineRule="atLeast"/>
            <w:textAlignment w:val="baseline"/>
          </w:pPr>
        </w:pPrChange>
      </w:pPr>
      <w:ins w:id="10217" w:author="admin" w:date="2016-10-25T15:19:00Z">
        <w:r w:rsidRPr="00D634F8">
          <w:rPr>
            <w:rFonts w:ascii="Times New Roman" w:hAnsi="Times New Roman" w:hint="eastAsia"/>
            <w:rPrChange w:id="10218" w:author="admin" w:date="2016-10-25T15:31:00Z">
              <w:rPr>
                <w:rFonts w:hint="eastAsia"/>
                <w:b w:val="0"/>
                <w:bCs w:val="0"/>
                <w:i/>
                <w:iCs/>
                <w:color w:val="0000FF"/>
                <w:u w:val="single"/>
              </w:rPr>
            </w:rPrChange>
          </w:rPr>
          <w:t>测试</w:t>
        </w:r>
      </w:ins>
    </w:p>
    <w:p w:rsidR="00EC62FF" w:rsidRDefault="00D76F56">
      <w:pPr>
        <w:spacing w:before="0" w:after="0" w:line="360" w:lineRule="auto"/>
        <w:ind w:firstLineChars="200" w:firstLine="420"/>
        <w:rPr>
          <w:ins w:id="10219" w:author="admin" w:date="2016-10-25T15:19:00Z"/>
          <w:rFonts w:ascii="Times New Roman" w:hAnsi="Times New Roman"/>
          <w:rPrChange w:id="10220" w:author="admin" w:date="2016-10-25T15:46:00Z">
            <w:rPr>
              <w:ins w:id="10221" w:author="admin" w:date="2016-10-25T15:19:00Z"/>
            </w:rPr>
          </w:rPrChange>
        </w:rPr>
        <w:pPrChange w:id="10222" w:author="admin" w:date="2016-10-25T15:46:00Z">
          <w:pPr>
            <w:pStyle w:val="af6"/>
            <w:numPr>
              <w:numId w:val="47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10223" w:author="admin" w:date="2016-10-25T16:32:00Z">
        <w:r>
          <w:rPr>
            <w:rFonts w:ascii="Times New Roman" w:hAnsi="Times New Roman" w:hint="eastAsia"/>
          </w:rPr>
          <w:t>1</w:t>
        </w:r>
        <w:r>
          <w:rPr>
            <w:rFonts w:ascii="Times New Roman" w:hAnsi="Times New Roman" w:hint="eastAsia"/>
          </w:rPr>
          <w:t>、</w:t>
        </w:r>
      </w:ins>
      <w:ins w:id="10224" w:author="admin" w:date="2016-10-25T15:19:00Z">
        <w:r w:rsidR="00D634F8" w:rsidRPr="00D634F8">
          <w:rPr>
            <w:rFonts w:ascii="Times New Roman" w:hAnsi="Times New Roman" w:hint="eastAsia"/>
            <w:rPrChange w:id="10225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进入</w:t>
        </w:r>
        <w:r w:rsidR="00D634F8" w:rsidRPr="00D634F8">
          <w:rPr>
            <w:rFonts w:ascii="Times New Roman" w:hAnsi="Times New Roman"/>
            <w:rPrChange w:id="10226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System</w:t>
        </w:r>
        <w:r w:rsidR="00D634F8" w:rsidRPr="00D634F8">
          <w:rPr>
            <w:rFonts w:ascii="Times New Roman" w:hAnsi="Times New Roman" w:hint="eastAsia"/>
            <w:rPrChange w:id="10227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界面，移动键盘上下键，光标选中</w:t>
        </w:r>
        <w:r w:rsidR="00D634F8" w:rsidRPr="00D634F8">
          <w:rPr>
            <w:rFonts w:ascii="Times New Roman" w:hAnsi="Times New Roman"/>
            <w:rPrChange w:id="10228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Test</w:t>
        </w:r>
        <w:r w:rsidR="00D634F8" w:rsidRPr="00D634F8">
          <w:rPr>
            <w:rFonts w:ascii="Times New Roman" w:hAnsi="Times New Roman" w:hint="eastAsia"/>
            <w:rPrChange w:id="10229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菜单，单击</w:t>
        </w:r>
        <w:r w:rsidR="00D634F8" w:rsidRPr="00D634F8">
          <w:rPr>
            <w:rFonts w:ascii="Times New Roman" w:hAnsi="Times New Roman"/>
            <w:rPrChange w:id="10230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10231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键，或使用键盘</w:t>
        </w:r>
        <w:r w:rsidR="00D634F8" w:rsidRPr="00D634F8">
          <w:rPr>
            <w:rFonts w:ascii="Times New Roman" w:hAnsi="Times New Roman"/>
            <w:rPrChange w:id="10232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ALT+E</w:t>
        </w:r>
        <w:r w:rsidR="00D634F8" w:rsidRPr="00D634F8">
          <w:rPr>
            <w:rFonts w:ascii="Times New Roman" w:hAnsi="Times New Roman" w:hint="eastAsia"/>
            <w:rPrChange w:id="10233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快捷键，切换至</w:t>
        </w:r>
        <w:r w:rsidR="00D634F8" w:rsidRPr="00D634F8">
          <w:rPr>
            <w:rFonts w:ascii="Times New Roman" w:hAnsi="Times New Roman"/>
            <w:rPrChange w:id="10234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TEST</w:t>
        </w:r>
        <w:r w:rsidR="00D634F8" w:rsidRPr="00D634F8">
          <w:rPr>
            <w:rFonts w:ascii="Times New Roman" w:hAnsi="Times New Roman" w:hint="eastAsia"/>
            <w:rPrChange w:id="10235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界面</w:t>
        </w:r>
      </w:ins>
      <w:ins w:id="10236" w:author="admin" w:date="2016-10-25T16:32:00Z">
        <w:r>
          <w:rPr>
            <w:rFonts w:ascii="Times New Roman" w:hAnsi="Times New Roman" w:hint="eastAsia"/>
          </w:rPr>
          <w:t>，</w:t>
        </w:r>
      </w:ins>
      <w:ins w:id="10237" w:author="admin" w:date="2016-10-25T15:19:00Z">
        <w:r w:rsidR="00D634F8" w:rsidRPr="00D634F8">
          <w:rPr>
            <w:rFonts w:ascii="Times New Roman" w:hAnsi="Times New Roman" w:hint="eastAsia"/>
            <w:rPrChange w:id="10238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="00D634F8" w:rsidRPr="00D634F8">
          <w:rPr>
            <w:rFonts w:ascii="Times New Roman" w:hAnsi="Times New Roman"/>
            <w:rPrChange w:id="10239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="00D634F8" w:rsidRPr="00D634F8">
          <w:rPr>
            <w:rFonts w:ascii="Times New Roman" w:hAnsi="Times New Roman"/>
            <w:rPrChange w:id="10240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>REF _Ref460846813 \h</w:instrText>
        </w:r>
      </w:ins>
      <w:r w:rsidR="008A27B8">
        <w:rPr>
          <w:rFonts w:ascii="Times New Roman" w:hAnsi="Times New Roman"/>
        </w:rPr>
        <w:instrText xml:space="preserve"> \* MERGEFORMAT </w:instrText>
      </w:r>
      <w:r w:rsidR="00D634F8" w:rsidRPr="00D634F8">
        <w:rPr>
          <w:rFonts w:ascii="Times New Roman" w:hAnsi="Times New Roman"/>
          <w:rPrChange w:id="10241" w:author="admin" w:date="2016-10-25T15:46:00Z">
            <w:rPr>
              <w:rFonts w:ascii="Times New Roman" w:hAnsi="Times New Roman"/>
            </w:rPr>
          </w:rPrChange>
        </w:rPr>
      </w:r>
      <w:ins w:id="10242" w:author="admin" w:date="2016-10-25T15:19:00Z">
        <w:r w:rsidR="00D634F8" w:rsidRPr="00D634F8">
          <w:rPr>
            <w:rFonts w:ascii="Times New Roman" w:hAnsi="Times New Roman"/>
            <w:rPrChange w:id="10243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10244" w:author="admin" w:date="2016-10-27T15:32:00Z">
        <w:r w:rsidR="00D634F8" w:rsidRPr="00D634F8">
          <w:rPr>
            <w:rFonts w:ascii="Times New Roman" w:hAnsi="Times New Roman" w:hint="eastAsia"/>
            <w:rPrChange w:id="10245" w:author="admin" w:date="2016-10-27T15:3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="00D634F8" w:rsidRPr="00D634F8">
          <w:rPr>
            <w:rFonts w:ascii="黑体" w:eastAsia="黑体" w:hAnsi="黑体"/>
            <w:szCs w:val="20"/>
            <w:rPrChange w:id="10246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291</w:t>
        </w:r>
      </w:ins>
      <w:ins w:id="10247" w:author="admin" w:date="2016-10-25T15:19:00Z">
        <w:r w:rsidR="00D634F8" w:rsidRPr="00D634F8">
          <w:rPr>
            <w:rFonts w:ascii="Times New Roman" w:hAnsi="Times New Roman"/>
            <w:rPrChange w:id="10248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>
          <w:rPr>
            <w:rFonts w:ascii="Times New Roman" w:hAnsi="Times New Roman" w:hint="eastAsia"/>
          </w:rPr>
          <w:t>所示</w:t>
        </w:r>
      </w:ins>
      <w:ins w:id="10249" w:author="admin" w:date="2016-10-25T16:32:00Z">
        <w:r>
          <w:rPr>
            <w:rFonts w:ascii="Times New Roman" w:hAnsi="Times New Roman" w:hint="eastAsia"/>
          </w:rPr>
          <w:t>；</w:t>
        </w:r>
      </w:ins>
    </w:p>
    <w:p w:rsidR="00EC62FF" w:rsidRDefault="00D76F56">
      <w:pPr>
        <w:spacing w:before="0" w:after="0" w:line="360" w:lineRule="auto"/>
        <w:ind w:firstLineChars="200" w:firstLine="420"/>
        <w:rPr>
          <w:ins w:id="10250" w:author="admin" w:date="2016-10-25T15:19:00Z"/>
          <w:rFonts w:ascii="Times New Roman" w:hAnsi="Times New Roman"/>
          <w:rPrChange w:id="10251" w:author="admin" w:date="2016-10-25T15:46:00Z">
            <w:rPr>
              <w:ins w:id="10252" w:author="admin" w:date="2016-10-25T15:19:00Z"/>
            </w:rPr>
          </w:rPrChange>
        </w:rPr>
        <w:pPrChange w:id="10253" w:author="admin" w:date="2016-10-25T15:46:00Z">
          <w:pPr>
            <w:pStyle w:val="af6"/>
            <w:numPr>
              <w:numId w:val="47"/>
            </w:numPr>
            <w:adjustRightInd w:val="0"/>
            <w:snapToGrid w:val="0"/>
            <w:spacing w:before="0" w:after="0" w:line="360" w:lineRule="atLeast"/>
            <w:ind w:left="1202" w:firstLineChars="0" w:hanging="720"/>
            <w:textAlignment w:val="baseline"/>
          </w:pPr>
        </w:pPrChange>
      </w:pPr>
      <w:ins w:id="10254" w:author="admin" w:date="2016-10-25T16:32:00Z">
        <w:r>
          <w:rPr>
            <w:rFonts w:ascii="Times New Roman" w:hAnsi="Times New Roman" w:hint="eastAsia"/>
          </w:rPr>
          <w:t>2</w:t>
        </w:r>
        <w:r>
          <w:rPr>
            <w:rFonts w:ascii="Times New Roman" w:hAnsi="Times New Roman" w:hint="eastAsia"/>
          </w:rPr>
          <w:t>、</w:t>
        </w:r>
      </w:ins>
      <w:ins w:id="10255" w:author="admin" w:date="2016-10-25T15:19:00Z">
        <w:r w:rsidR="00D634F8" w:rsidRPr="00D634F8">
          <w:rPr>
            <w:rFonts w:ascii="Times New Roman" w:hAnsi="Times New Roman" w:hint="eastAsia"/>
            <w:rPrChange w:id="10256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移动键盘上下键，选择合适的测试项，单击</w:t>
        </w:r>
        <w:r w:rsidR="00D634F8" w:rsidRPr="00D634F8">
          <w:rPr>
            <w:rFonts w:ascii="Times New Roman" w:hAnsi="Times New Roman"/>
            <w:rPrChange w:id="10257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="00D634F8" w:rsidRPr="00D634F8">
          <w:rPr>
            <w:rFonts w:ascii="Times New Roman" w:hAnsi="Times New Roman" w:hint="eastAsia"/>
            <w:rPrChange w:id="10258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键开始测试，或使用键盘上下键，选中</w:t>
        </w:r>
        <w:r w:rsidR="00D634F8" w:rsidRPr="00D634F8">
          <w:rPr>
            <w:rFonts w:ascii="Times New Roman" w:hAnsi="Times New Roman"/>
            <w:rPrChange w:id="10259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OK</w:t>
        </w:r>
        <w:r w:rsidR="00D634F8" w:rsidRPr="00D634F8">
          <w:rPr>
            <w:rFonts w:ascii="Times New Roman" w:hAnsi="Times New Roman" w:hint="eastAsia"/>
            <w:rPrChange w:id="10260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菜单，或使用</w:t>
        </w:r>
        <w:r w:rsidR="00D634F8" w:rsidRPr="00D634F8">
          <w:rPr>
            <w:rFonts w:ascii="Times New Roman" w:hAnsi="Times New Roman"/>
            <w:rPrChange w:id="10261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ALT+O</w:t>
        </w:r>
        <w:r w:rsidR="00D634F8" w:rsidRPr="00D634F8">
          <w:rPr>
            <w:rFonts w:ascii="Times New Roman" w:hAnsi="Times New Roman" w:hint="eastAsia"/>
            <w:rPrChange w:id="10262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快捷键开始测试</w:t>
        </w:r>
      </w:ins>
      <w:ins w:id="10263" w:author="admin" w:date="2016-10-25T16:32:00Z">
        <w:r>
          <w:rPr>
            <w:rFonts w:ascii="Times New Roman" w:hAnsi="Times New Roman" w:hint="eastAsia"/>
          </w:rPr>
          <w:t>。</w:t>
        </w:r>
      </w:ins>
    </w:p>
    <w:p w:rsidR="00EC62FF" w:rsidRDefault="00EC62FF" w:rsidP="007111D4">
      <w:pPr>
        <w:widowControl/>
        <w:spacing w:beforeLines="50" w:after="0" w:line="360" w:lineRule="auto"/>
        <w:jc w:val="center"/>
        <w:rPr>
          <w:ins w:id="10264" w:author="admin" w:date="2016-10-25T15:19:00Z"/>
          <w:kern w:val="0"/>
          <w:sz w:val="24"/>
          <w:szCs w:val="24"/>
          <w:rPrChange w:id="10265" w:author="admin" w:date="2016-10-27T16:04:00Z">
            <w:rPr>
              <w:ins w:id="10266" w:author="admin" w:date="2016-10-25T15:19:00Z"/>
            </w:rPr>
          </w:rPrChange>
        </w:rPr>
        <w:pPrChange w:id="10267" w:author="admin" w:date="2016-10-31T15:42:00Z">
          <w:pPr>
            <w:jc w:val="center"/>
          </w:pPr>
        </w:pPrChange>
      </w:pPr>
      <w:ins w:id="10268" w:author="admin" w:date="2016-10-25T15:19:00Z">
        <w:r>
          <w:rPr>
            <w:noProof/>
            <w:kern w:val="0"/>
            <w:sz w:val="24"/>
            <w:szCs w:val="24"/>
            <w:rPrChange w:id="10269" w:author="Unknown">
              <w:rPr>
                <w:b/>
                <w:bCs/>
                <w:i/>
                <w:iCs/>
                <w:noProof/>
                <w:color w:val="0000FF"/>
                <w:u w:val="single"/>
              </w:rPr>
            </w:rPrChange>
          </w:rPr>
          <w:lastRenderedPageBreak/>
          <w:drawing>
            <wp:inline distT="0" distB="0" distL="0" distR="0">
              <wp:extent cx="3096260" cy="2355582"/>
              <wp:effectExtent l="19050" t="0" r="8890" b="0"/>
              <wp:docPr id="333" name="图片 267" descr="system-test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system-test.PNG"/>
                      <pic:cNvPicPr/>
                    </pic:nvPicPr>
                    <pic:blipFill>
                      <a:blip r:embed="rId373"/>
                      <a:srcRect b="-211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096260" cy="235558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EC62FF" w:rsidRDefault="00D634F8" w:rsidP="007111D4">
      <w:pPr>
        <w:pStyle w:val="af5"/>
        <w:spacing w:afterLines="50"/>
        <w:rPr>
          <w:ins w:id="10270" w:author="admin" w:date="2016-10-25T15:19:00Z"/>
          <w:rPrChange w:id="10271" w:author="admin" w:date="2016-10-26T10:56:00Z">
            <w:rPr>
              <w:ins w:id="10272" w:author="admin" w:date="2016-10-25T15:19:00Z"/>
              <w:color w:val="000080"/>
            </w:rPr>
          </w:rPrChange>
        </w:rPr>
        <w:pPrChange w:id="10273" w:author="admin" w:date="2016-10-31T15:42:00Z">
          <w:pPr>
            <w:jc w:val="center"/>
          </w:pPr>
        </w:pPrChange>
      </w:pPr>
      <w:bookmarkStart w:id="10274" w:name="_Ref460846813"/>
      <w:ins w:id="10275" w:author="admin" w:date="2016-10-25T15:19:00Z">
        <w:r w:rsidRPr="00D634F8">
          <w:rPr>
            <w:rFonts w:hint="eastAsia"/>
            <w:rPrChange w:id="10276" w:author="admin" w:date="2016-10-26T10:56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</w:ins>
      <w:ins w:id="10277" w:author="admin" w:date="2016-10-26T10:37:00Z">
        <w:r w:rsidRPr="00D634F8">
          <w:rPr>
            <w:rPrChange w:id="10278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10279" w:author="admin" w:date="2016-10-25T15:19:00Z">
        <w:r w:rsidRPr="00D634F8">
          <w:rPr>
            <w:rPrChange w:id="10280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begin"/>
        </w:r>
        <w:r w:rsidRPr="00D634F8">
          <w:rPr>
            <w:rPrChange w:id="10281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10282" w:author="admin" w:date="2016-10-26T10:56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instrText>图</w:instrText>
        </w:r>
        <w:r w:rsidRPr="00D634F8">
          <w:rPr>
            <w:rPrChange w:id="10283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 \* ARABIC</w:instrText>
        </w:r>
        <w:r w:rsidRPr="00D634F8">
          <w:rPr>
            <w:rPrChange w:id="10284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separate"/>
        </w:r>
      </w:ins>
      <w:ins w:id="10285" w:author="admin" w:date="2016-10-27T15:32:00Z">
        <w:r w:rsidR="00415D72">
          <w:t>291</w:t>
        </w:r>
      </w:ins>
      <w:ins w:id="10286" w:author="admin" w:date="2016-10-25T15:19:00Z">
        <w:r w:rsidRPr="00D634F8">
          <w:rPr>
            <w:rPrChange w:id="10287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end"/>
        </w:r>
        <w:bookmarkEnd w:id="10274"/>
        <w:r w:rsidRPr="00D634F8">
          <w:rPr>
            <w:rPrChange w:id="10288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10289" w:author="admin" w:date="2016-10-26T09:24:00Z">
        <w:r w:rsidRPr="00D634F8">
          <w:rPr>
            <w:rPrChange w:id="10290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10291" w:author="admin" w:date="2016-10-25T15:19:00Z">
        <w:r w:rsidRPr="00D634F8">
          <w:rPr>
            <w:rFonts w:hint="eastAsia"/>
            <w:rPrChange w:id="10292" w:author="admin" w:date="2016-10-26T10:56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Test界面</w:t>
        </w:r>
      </w:ins>
    </w:p>
    <w:p w:rsidR="00EC62FF" w:rsidRDefault="00D634F8">
      <w:pPr>
        <w:pStyle w:val="41"/>
        <w:numPr>
          <w:ilvl w:val="3"/>
          <w:numId w:val="4"/>
        </w:numPr>
        <w:spacing w:before="0" w:after="0" w:line="360" w:lineRule="auto"/>
        <w:rPr>
          <w:ins w:id="10293" w:author="admin" w:date="2016-10-25T15:19:00Z"/>
          <w:rFonts w:ascii="Times New Roman" w:hAnsi="Times New Roman"/>
          <w:rPrChange w:id="10294" w:author="admin" w:date="2016-10-25T15:31:00Z">
            <w:rPr>
              <w:ins w:id="10295" w:author="admin" w:date="2016-10-25T15:19:00Z"/>
            </w:rPr>
          </w:rPrChange>
        </w:rPr>
        <w:pPrChange w:id="10296" w:author="admin" w:date="2016-10-25T15:31:00Z">
          <w:pPr>
            <w:pStyle w:val="30"/>
            <w:keepNext w:val="0"/>
            <w:keepLines w:val="0"/>
            <w:widowControl/>
            <w:numPr>
              <w:ilvl w:val="2"/>
            </w:numPr>
            <w:adjustRightInd w:val="0"/>
            <w:snapToGrid w:val="0"/>
            <w:spacing w:before="120" w:after="120" w:line="360" w:lineRule="atLeast"/>
            <w:textAlignment w:val="baseline"/>
          </w:pPr>
        </w:pPrChange>
      </w:pPr>
      <w:ins w:id="10297" w:author="admin" w:date="2016-10-25T15:19:00Z">
        <w:r w:rsidRPr="00D634F8">
          <w:rPr>
            <w:rFonts w:ascii="Times New Roman" w:hAnsi="Times New Roman" w:hint="eastAsia"/>
            <w:rPrChange w:id="10298" w:author="admin" w:date="2016-10-25T15:31:00Z">
              <w:rPr>
                <w:rFonts w:hint="eastAsia"/>
                <w:b w:val="0"/>
                <w:bCs w:val="0"/>
                <w:i/>
                <w:iCs/>
                <w:color w:val="0000FF"/>
                <w:u w:val="single"/>
              </w:rPr>
            </w:rPrChange>
          </w:rPr>
          <w:t>版本信息</w:t>
        </w:r>
      </w:ins>
    </w:p>
    <w:p w:rsidR="00EC62FF" w:rsidRDefault="00D634F8">
      <w:pPr>
        <w:spacing w:before="0" w:after="0" w:line="360" w:lineRule="auto"/>
        <w:ind w:firstLineChars="200" w:firstLine="420"/>
        <w:rPr>
          <w:ins w:id="10299" w:author="admin" w:date="2016-10-25T15:19:00Z"/>
          <w:rFonts w:ascii="Times New Roman" w:hAnsi="Times New Roman"/>
          <w:rPrChange w:id="10300" w:author="admin" w:date="2016-10-25T15:46:00Z">
            <w:rPr>
              <w:ins w:id="10301" w:author="admin" w:date="2016-10-25T15:19:00Z"/>
            </w:rPr>
          </w:rPrChange>
        </w:rPr>
        <w:pPrChange w:id="10302" w:author="admin" w:date="2016-10-25T15:46:00Z">
          <w:pPr/>
        </w:pPrChange>
      </w:pPr>
      <w:ins w:id="10303" w:author="admin" w:date="2016-10-25T15:19:00Z">
        <w:r w:rsidRPr="00D634F8">
          <w:rPr>
            <w:rFonts w:ascii="Times New Roman" w:hAnsi="Times New Roman" w:hint="eastAsia"/>
            <w:rPrChange w:id="10304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显示当前终端的</w:t>
        </w:r>
        <w:r w:rsidRPr="00D634F8">
          <w:rPr>
            <w:rFonts w:ascii="Times New Roman" w:hAnsi="Times New Roman"/>
            <w:rPrChange w:id="10305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UI</w:t>
        </w:r>
        <w:r w:rsidRPr="00D634F8">
          <w:rPr>
            <w:rFonts w:ascii="Times New Roman" w:hAnsi="Times New Roman" w:hint="eastAsia"/>
            <w:rPrChange w:id="10306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软件版本号，提供</w:t>
        </w:r>
        <w:r w:rsidRPr="00D634F8">
          <w:rPr>
            <w:rFonts w:ascii="Times New Roman" w:hAnsi="Times New Roman"/>
            <w:rPrChange w:id="10307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UI</w:t>
        </w:r>
        <w:r w:rsidRPr="00D634F8">
          <w:rPr>
            <w:rFonts w:ascii="Times New Roman" w:hAnsi="Times New Roman" w:hint="eastAsia"/>
            <w:rPrChange w:id="10308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软件更新入口。</w:t>
        </w:r>
      </w:ins>
    </w:p>
    <w:p w:rsidR="00EC62FF" w:rsidRDefault="00D634F8">
      <w:pPr>
        <w:spacing w:before="0" w:after="0" w:line="360" w:lineRule="auto"/>
        <w:ind w:firstLineChars="200" w:firstLine="420"/>
        <w:rPr>
          <w:ins w:id="10309" w:author="admin" w:date="2016-10-25T15:19:00Z"/>
        </w:rPr>
        <w:pPrChange w:id="10310" w:author="admin" w:date="2016-10-28T09:06:00Z">
          <w:pPr/>
        </w:pPrChange>
      </w:pPr>
      <w:ins w:id="10311" w:author="admin" w:date="2016-10-25T15:19:00Z">
        <w:r w:rsidRPr="00D634F8">
          <w:rPr>
            <w:rFonts w:ascii="Times New Roman" w:hAnsi="Times New Roman" w:hint="eastAsia"/>
            <w:rPrChange w:id="10312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进入</w:t>
        </w:r>
        <w:r w:rsidRPr="00D634F8">
          <w:rPr>
            <w:rFonts w:ascii="Times New Roman" w:hAnsi="Times New Roman"/>
            <w:rPrChange w:id="10313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System</w:t>
        </w:r>
        <w:r w:rsidRPr="00D634F8">
          <w:rPr>
            <w:rFonts w:ascii="Times New Roman" w:hAnsi="Times New Roman" w:hint="eastAsia"/>
            <w:rPrChange w:id="10314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界面，移动键盘上下键，光标选中</w:t>
        </w:r>
        <w:r w:rsidRPr="00D634F8">
          <w:rPr>
            <w:rFonts w:ascii="Times New Roman" w:hAnsi="Times New Roman"/>
            <w:rPrChange w:id="10315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About</w:t>
        </w:r>
        <w:r w:rsidRPr="00D634F8">
          <w:rPr>
            <w:rFonts w:ascii="Times New Roman" w:hAnsi="Times New Roman" w:hint="eastAsia"/>
            <w:rPrChange w:id="10316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菜单，单击</w:t>
        </w:r>
        <w:r w:rsidRPr="00D634F8">
          <w:rPr>
            <w:rFonts w:ascii="Times New Roman" w:hAnsi="Times New Roman"/>
            <w:rPrChange w:id="10317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Enter</w:t>
        </w:r>
        <w:r w:rsidRPr="00D634F8">
          <w:rPr>
            <w:rFonts w:ascii="Times New Roman" w:hAnsi="Times New Roman" w:hint="eastAsia"/>
            <w:rPrChange w:id="10318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键，或使用键盘</w:t>
        </w:r>
        <w:r w:rsidRPr="00D634F8">
          <w:rPr>
            <w:rFonts w:ascii="Times New Roman" w:hAnsi="Times New Roman"/>
            <w:rPrChange w:id="10319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ALT+A</w:t>
        </w:r>
        <w:r w:rsidRPr="00D634F8">
          <w:rPr>
            <w:rFonts w:ascii="Times New Roman" w:hAnsi="Times New Roman" w:hint="eastAsia"/>
            <w:rPrChange w:id="10320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快捷键，切换至</w:t>
        </w:r>
        <w:r w:rsidRPr="00D634F8">
          <w:rPr>
            <w:rFonts w:ascii="Times New Roman" w:hAnsi="Times New Roman"/>
            <w:rPrChange w:id="10321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About</w:t>
        </w:r>
        <w:r w:rsidR="00D76F56">
          <w:rPr>
            <w:rFonts w:ascii="Times New Roman" w:hAnsi="Times New Roman" w:hint="eastAsia"/>
          </w:rPr>
          <w:t>界面</w:t>
        </w:r>
      </w:ins>
      <w:ins w:id="10322" w:author="admin" w:date="2016-10-25T16:33:00Z">
        <w:r w:rsidR="00D76F56">
          <w:rPr>
            <w:rFonts w:ascii="Times New Roman" w:hAnsi="Times New Roman" w:hint="eastAsia"/>
          </w:rPr>
          <w:t>，</w:t>
        </w:r>
      </w:ins>
      <w:ins w:id="10323" w:author="admin" w:date="2016-10-25T15:19:00Z">
        <w:r w:rsidRPr="00D634F8">
          <w:rPr>
            <w:rFonts w:ascii="Times New Roman" w:hAnsi="Times New Roman" w:hint="eastAsia"/>
            <w:rPrChange w:id="10324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如</w:t>
        </w:r>
        <w:r w:rsidRPr="00D634F8">
          <w:rPr>
            <w:rFonts w:ascii="Times New Roman" w:hAnsi="Times New Roman"/>
            <w:rPrChange w:id="10325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begin"/>
        </w:r>
        <w:r w:rsidRPr="00D634F8">
          <w:rPr>
            <w:rFonts w:ascii="Times New Roman" w:hAnsi="Times New Roman"/>
            <w:rPrChange w:id="10326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instrText xml:space="preserve"> REF _Ref461459347 \h </w:instrText>
        </w:r>
      </w:ins>
      <w:r w:rsidR="008A27B8">
        <w:rPr>
          <w:rFonts w:ascii="Times New Roman" w:hAnsi="Times New Roman"/>
        </w:rPr>
        <w:instrText xml:space="preserve"> \* MERGEFORMAT </w:instrText>
      </w:r>
      <w:r w:rsidRPr="00D634F8">
        <w:rPr>
          <w:rFonts w:ascii="Times New Roman" w:hAnsi="Times New Roman"/>
          <w:rPrChange w:id="10327" w:author="admin" w:date="2016-10-25T15:46:00Z">
            <w:rPr>
              <w:rFonts w:ascii="Times New Roman" w:hAnsi="Times New Roman"/>
            </w:rPr>
          </w:rPrChange>
        </w:rPr>
      </w:r>
      <w:ins w:id="10328" w:author="admin" w:date="2016-10-25T15:19:00Z">
        <w:r w:rsidRPr="00D634F8">
          <w:rPr>
            <w:rFonts w:ascii="Times New Roman" w:hAnsi="Times New Roman"/>
            <w:rPrChange w:id="10329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separate"/>
        </w:r>
      </w:ins>
      <w:ins w:id="10330" w:author="admin" w:date="2016-10-27T15:32:00Z">
        <w:r w:rsidRPr="00D634F8">
          <w:rPr>
            <w:rFonts w:ascii="Times New Roman" w:hAnsi="Times New Roman" w:hint="eastAsia"/>
            <w:rPrChange w:id="10331" w:author="admin" w:date="2016-10-27T15:32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  <w:r w:rsidRPr="00D634F8">
          <w:rPr>
            <w:rFonts w:ascii="黑体" w:eastAsia="黑体" w:hAnsi="黑体"/>
            <w:szCs w:val="20"/>
            <w:rPrChange w:id="10332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  <w:r w:rsidR="00415D72">
          <w:rPr>
            <w:rFonts w:ascii="黑体" w:eastAsia="黑体" w:hAnsi="黑体"/>
            <w:noProof/>
            <w:szCs w:val="20"/>
          </w:rPr>
          <w:t>292</w:t>
        </w:r>
      </w:ins>
      <w:ins w:id="10333" w:author="admin" w:date="2016-10-25T15:19:00Z">
        <w:r w:rsidRPr="00D634F8">
          <w:rPr>
            <w:rFonts w:ascii="Times New Roman" w:hAnsi="Times New Roman"/>
            <w:rPrChange w:id="10334" w:author="admin" w:date="2016-10-25T15:4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fldChar w:fldCharType="end"/>
        </w:r>
        <w:r w:rsidRPr="00D634F8">
          <w:rPr>
            <w:rFonts w:ascii="Times New Roman" w:hAnsi="Times New Roman" w:hint="eastAsia"/>
            <w:rPrChange w:id="10335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所示。</w:t>
        </w:r>
      </w:ins>
    </w:p>
    <w:p w:rsidR="00EC62FF" w:rsidRDefault="00EC62FF" w:rsidP="007111D4">
      <w:pPr>
        <w:widowControl/>
        <w:spacing w:beforeLines="50" w:after="0" w:line="360" w:lineRule="auto"/>
        <w:jc w:val="center"/>
        <w:rPr>
          <w:ins w:id="10336" w:author="admin" w:date="2016-10-25T15:19:00Z"/>
          <w:kern w:val="0"/>
          <w:sz w:val="24"/>
          <w:szCs w:val="24"/>
          <w:rPrChange w:id="10337" w:author="admin" w:date="2016-10-27T16:04:00Z">
            <w:rPr>
              <w:ins w:id="10338" w:author="admin" w:date="2016-10-25T15:19:00Z"/>
            </w:rPr>
          </w:rPrChange>
        </w:rPr>
        <w:pPrChange w:id="10339" w:author="admin" w:date="2016-10-31T15:42:00Z">
          <w:pPr>
            <w:jc w:val="center"/>
          </w:pPr>
        </w:pPrChange>
      </w:pPr>
      <w:ins w:id="10340" w:author="admin" w:date="2016-10-25T15:19:00Z">
        <w:r>
          <w:rPr>
            <w:noProof/>
            <w:kern w:val="0"/>
            <w:sz w:val="24"/>
            <w:szCs w:val="24"/>
            <w:rPrChange w:id="10341" w:author="Unknown">
              <w:rPr>
                <w:b/>
                <w:bCs/>
                <w:i/>
                <w:iCs/>
                <w:noProof/>
                <w:color w:val="0000FF"/>
                <w:u w:val="single"/>
              </w:rPr>
            </w:rPrChange>
          </w:rPr>
          <w:drawing>
            <wp:inline distT="0" distB="0" distL="0" distR="0">
              <wp:extent cx="3138055" cy="2396837"/>
              <wp:effectExtent l="19050" t="0" r="5195" b="0"/>
              <wp:docPr id="334" name="图片 268" descr="system-about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system-about.PNG"/>
                      <pic:cNvPicPr/>
                    </pic:nvPicPr>
                    <pic:blipFill>
                      <a:blip r:embed="rId374"/>
                      <a:srcRect b="-206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38055" cy="239683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7111D4" w:rsidRDefault="00D634F8" w:rsidP="007111D4">
      <w:pPr>
        <w:pStyle w:val="af5"/>
        <w:spacing w:afterLines="50"/>
        <w:rPr>
          <w:ins w:id="10342" w:author="admin" w:date="2016-10-25T15:19:00Z"/>
          <w:rPrChange w:id="10343" w:author="admin" w:date="2016-10-26T10:56:00Z">
            <w:rPr>
              <w:ins w:id="10344" w:author="admin" w:date="2016-10-25T15:19:00Z"/>
              <w:color w:val="000080"/>
            </w:rPr>
          </w:rPrChange>
        </w:rPr>
        <w:pPrChange w:id="10345" w:author="admin" w:date="2016-10-31T15:42:00Z">
          <w:pPr>
            <w:jc w:val="center"/>
          </w:pPr>
        </w:pPrChange>
      </w:pPr>
      <w:bookmarkStart w:id="10346" w:name="_Ref461459347"/>
      <w:ins w:id="10347" w:author="admin" w:date="2016-10-25T15:19:00Z">
        <w:r w:rsidRPr="00D634F8">
          <w:rPr>
            <w:rFonts w:hint="eastAsia"/>
            <w:rPrChange w:id="10348" w:author="admin" w:date="2016-10-26T10:56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图</w:t>
        </w:r>
      </w:ins>
      <w:ins w:id="10349" w:author="admin" w:date="2016-10-26T10:37:00Z">
        <w:r w:rsidRPr="00D634F8">
          <w:rPr>
            <w:rPrChange w:id="10350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10351" w:author="admin" w:date="2016-10-25T15:19:00Z">
        <w:r w:rsidRPr="00D634F8">
          <w:rPr>
            <w:rPrChange w:id="10352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begin"/>
        </w:r>
        <w:r w:rsidRPr="00D634F8">
          <w:rPr>
            <w:rPrChange w:id="10353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SEQ </w:instrText>
        </w:r>
        <w:r w:rsidRPr="00D634F8">
          <w:rPr>
            <w:rFonts w:hint="eastAsia"/>
            <w:rPrChange w:id="10354" w:author="admin" w:date="2016-10-26T10:56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instrText>图</w:instrText>
        </w:r>
        <w:r w:rsidRPr="00D634F8">
          <w:rPr>
            <w:rPrChange w:id="10355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instrText xml:space="preserve"> \* ARABIC</w:instrText>
        </w:r>
        <w:r w:rsidRPr="00D634F8">
          <w:rPr>
            <w:rPrChange w:id="10356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separate"/>
        </w:r>
      </w:ins>
      <w:ins w:id="10357" w:author="admin" w:date="2016-10-27T15:32:00Z">
        <w:r w:rsidR="00415D72">
          <w:t>292</w:t>
        </w:r>
      </w:ins>
      <w:ins w:id="10358" w:author="admin" w:date="2016-10-25T15:19:00Z">
        <w:r w:rsidRPr="00D634F8">
          <w:rPr>
            <w:rPrChange w:id="10359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fldChar w:fldCharType="end"/>
        </w:r>
        <w:bookmarkEnd w:id="10346"/>
        <w:r w:rsidRPr="00D634F8">
          <w:rPr>
            <w:rPrChange w:id="10360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10361" w:author="admin" w:date="2016-10-26T09:24:00Z">
        <w:r w:rsidRPr="00D634F8">
          <w:rPr>
            <w:rPrChange w:id="10362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 xml:space="preserve"> </w:t>
        </w:r>
      </w:ins>
      <w:ins w:id="10363" w:author="admin" w:date="2016-10-25T15:19:00Z">
        <w:r w:rsidRPr="00D634F8">
          <w:rPr>
            <w:rPrChange w:id="10364" w:author="admin" w:date="2016-10-26T10:56:00Z">
              <w:rPr>
                <w:b/>
                <w:bCs/>
                <w:i/>
                <w:iCs/>
                <w:color w:val="000080"/>
                <w:u w:val="single"/>
              </w:rPr>
            </w:rPrChange>
          </w:rPr>
          <w:t>System About</w:t>
        </w:r>
        <w:r w:rsidRPr="00D634F8">
          <w:rPr>
            <w:rFonts w:hint="eastAsia"/>
            <w:rPrChange w:id="10365" w:author="admin" w:date="2016-10-26T10:56:00Z">
              <w:rPr>
                <w:rFonts w:hint="eastAsia"/>
                <w:b/>
                <w:bCs/>
                <w:i/>
                <w:iCs/>
                <w:color w:val="000080"/>
                <w:u w:val="single"/>
              </w:rPr>
            </w:rPrChange>
          </w:rPr>
          <w:t>界面</w:t>
        </w:r>
      </w:ins>
    </w:p>
    <w:p w:rsidR="009601CD" w:rsidRPr="00374D7E" w:rsidRDefault="009601CD" w:rsidP="009601CD">
      <w:pPr>
        <w:jc w:val="center"/>
        <w:rPr>
          <w:ins w:id="10366" w:author="admin" w:date="2016-10-25T15:19:00Z"/>
          <w:color w:val="000080"/>
        </w:rPr>
      </w:pPr>
    </w:p>
    <w:p w:rsidR="007111D4" w:rsidRDefault="00D634F8">
      <w:pPr>
        <w:pStyle w:val="20"/>
        <w:numPr>
          <w:ilvl w:val="1"/>
          <w:numId w:val="4"/>
        </w:numPr>
        <w:spacing w:before="0" w:after="0" w:line="360" w:lineRule="auto"/>
        <w:rPr>
          <w:ins w:id="10367" w:author="admin" w:date="2016-10-25T15:19:00Z"/>
          <w:rFonts w:ascii="Times New Roman" w:hAnsi="Times New Roman"/>
          <w:rPrChange w:id="10368" w:author="admin" w:date="2016-10-25T15:21:00Z">
            <w:rPr>
              <w:ins w:id="10369" w:author="admin" w:date="2016-10-25T15:19:00Z"/>
            </w:rPr>
          </w:rPrChange>
        </w:rPr>
        <w:pPrChange w:id="10370" w:author="admin" w:date="2016-10-25T15:21:00Z">
          <w:pPr>
            <w:pStyle w:val="11"/>
            <w:keepNext w:val="0"/>
            <w:keepLines w:val="0"/>
            <w:widowControl/>
            <w:adjustRightInd w:val="0"/>
            <w:snapToGrid w:val="0"/>
            <w:spacing w:before="200" w:after="200" w:line="360" w:lineRule="atLeast"/>
            <w:jc w:val="both"/>
            <w:textAlignment w:val="baseline"/>
          </w:pPr>
        </w:pPrChange>
      </w:pPr>
      <w:bookmarkStart w:id="10371" w:name="_Toc461459464"/>
      <w:bookmarkStart w:id="10372" w:name="_Toc465435353"/>
      <w:ins w:id="10373" w:author="admin" w:date="2016-10-25T15:19:00Z">
        <w:r w:rsidRPr="00D634F8">
          <w:rPr>
            <w:rFonts w:ascii="Times New Roman" w:hAnsi="Times New Roman" w:hint="eastAsia"/>
            <w:rPrChange w:id="10374" w:author="admin" w:date="2016-10-25T15:21:00Z">
              <w:rPr>
                <w:rFonts w:hint="eastAsia"/>
                <w:b w:val="0"/>
                <w:bCs w:val="0"/>
                <w:i/>
                <w:iCs/>
                <w:color w:val="0000FF"/>
                <w:u w:val="single"/>
              </w:rPr>
            </w:rPrChange>
          </w:rPr>
          <w:lastRenderedPageBreak/>
          <w:t>常见故障的排除</w:t>
        </w:r>
        <w:bookmarkEnd w:id="10371"/>
        <w:bookmarkEnd w:id="10372"/>
      </w:ins>
    </w:p>
    <w:p w:rsidR="007111D4" w:rsidRDefault="00D634F8" w:rsidP="007111D4">
      <w:pPr>
        <w:pStyle w:val="af5"/>
        <w:spacing w:beforeLines="50"/>
        <w:rPr>
          <w:ins w:id="10375" w:author="admin" w:date="2016-10-25T15:19:00Z"/>
          <w:szCs w:val="24"/>
          <w:rPrChange w:id="10376" w:author="admin" w:date="2016-10-27T16:05:00Z">
            <w:rPr>
              <w:ins w:id="10377" w:author="admin" w:date="2016-10-25T15:19:00Z"/>
            </w:rPr>
          </w:rPrChange>
        </w:rPr>
        <w:pPrChange w:id="10378" w:author="admin" w:date="2016-10-31T15:42:00Z">
          <w:pPr>
            <w:pStyle w:val="362"/>
            <w:spacing w:after="163"/>
          </w:pPr>
        </w:pPrChange>
      </w:pPr>
      <w:ins w:id="10379" w:author="admin" w:date="2016-10-26T09:24:00Z">
        <w:r w:rsidRPr="00D634F8">
          <w:rPr>
            <w:rFonts w:hint="eastAsia"/>
            <w:rPrChange w:id="10380" w:author="admin" w:date="2016-10-27T16:2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表</w:t>
        </w:r>
      </w:ins>
      <w:ins w:id="10381" w:author="admin" w:date="2016-10-26T09:26:00Z">
        <w:r w:rsidRPr="00D634F8">
          <w:rPr>
            <w:rPrChange w:id="10382" w:author="admin" w:date="2016-10-27T16:26:00Z">
              <w:rPr>
                <w:b/>
                <w:bCs/>
                <w:i/>
                <w:iCs/>
                <w:color w:val="0000FF"/>
                <w:szCs w:val="21"/>
                <w:u w:val="single"/>
              </w:rPr>
            </w:rPrChange>
          </w:rPr>
          <w:t xml:space="preserve"> </w:t>
        </w:r>
      </w:ins>
      <w:ins w:id="10383" w:author="admin" w:date="2016-10-26T09:27:00Z">
        <w:r w:rsidRPr="00D634F8">
          <w:rPr>
            <w:rPrChange w:id="10384" w:author="admin" w:date="2016-10-27T16:2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9</w:t>
        </w:r>
      </w:ins>
      <w:ins w:id="10385" w:author="admin" w:date="2016-10-26T09:24:00Z">
        <w:r w:rsidRPr="00D634F8">
          <w:rPr>
            <w:rPrChange w:id="10386" w:author="admin" w:date="2016-10-27T16:26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 xml:space="preserve"> </w:t>
        </w:r>
      </w:ins>
      <w:ins w:id="10387" w:author="admin" w:date="2016-10-26T09:26:00Z">
        <w:r w:rsidRPr="00D634F8">
          <w:rPr>
            <w:rPrChange w:id="10388" w:author="admin" w:date="2016-10-27T16:26:00Z">
              <w:rPr>
                <w:b/>
                <w:bCs/>
                <w:i/>
                <w:iCs/>
                <w:color w:val="0000FF"/>
                <w:szCs w:val="21"/>
                <w:u w:val="single"/>
              </w:rPr>
            </w:rPrChange>
          </w:rPr>
          <w:t xml:space="preserve"> </w:t>
        </w:r>
      </w:ins>
      <w:ins w:id="10389" w:author="admin" w:date="2016-10-25T15:19:00Z">
        <w:r w:rsidRPr="00D634F8">
          <w:rPr>
            <w:rFonts w:hint="eastAsia"/>
            <w:rPrChange w:id="10390" w:author="admin" w:date="2016-10-27T16:2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常见故障的排除</w:t>
        </w:r>
      </w:ins>
    </w:p>
    <w:tbl>
      <w:tblPr>
        <w:tblW w:w="0" w:type="auto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080"/>
        <w:gridCol w:w="2760"/>
        <w:gridCol w:w="2760"/>
        <w:gridCol w:w="2760"/>
      </w:tblGrid>
      <w:tr w:rsidR="009601CD" w:rsidTr="009601CD">
        <w:trPr>
          <w:ins w:id="10391" w:author="admin" w:date="2016-10-25T15:19:00Z"/>
        </w:trPr>
        <w:tc>
          <w:tcPr>
            <w:tcW w:w="1080" w:type="dxa"/>
            <w:vAlign w:val="center"/>
          </w:tcPr>
          <w:p w:rsidR="009601CD" w:rsidRDefault="009601CD" w:rsidP="009601CD">
            <w:pPr>
              <w:pStyle w:val="af9"/>
              <w:rPr>
                <w:ins w:id="10392" w:author="admin" w:date="2016-10-25T15:19:00Z"/>
              </w:rPr>
            </w:pPr>
            <w:ins w:id="10393" w:author="admin" w:date="2016-10-25T15:19:00Z">
              <w:r>
                <w:rPr>
                  <w:rFonts w:hint="eastAsia"/>
                </w:rPr>
                <w:t>序号</w:t>
              </w:r>
            </w:ins>
          </w:p>
        </w:tc>
        <w:tc>
          <w:tcPr>
            <w:tcW w:w="2760" w:type="dxa"/>
            <w:vAlign w:val="center"/>
          </w:tcPr>
          <w:p w:rsidR="009601CD" w:rsidRDefault="009601CD" w:rsidP="009601CD">
            <w:pPr>
              <w:pStyle w:val="af9"/>
              <w:rPr>
                <w:ins w:id="10394" w:author="admin" w:date="2016-10-25T15:19:00Z"/>
              </w:rPr>
            </w:pPr>
            <w:ins w:id="10395" w:author="admin" w:date="2016-10-25T15:19:00Z">
              <w:r>
                <w:rPr>
                  <w:rFonts w:hint="eastAsia"/>
                </w:rPr>
                <w:t>故障现象</w:t>
              </w:r>
            </w:ins>
          </w:p>
        </w:tc>
        <w:tc>
          <w:tcPr>
            <w:tcW w:w="2760" w:type="dxa"/>
            <w:vAlign w:val="center"/>
          </w:tcPr>
          <w:p w:rsidR="009601CD" w:rsidRDefault="009601CD" w:rsidP="009601CD">
            <w:pPr>
              <w:pStyle w:val="af9"/>
              <w:rPr>
                <w:ins w:id="10396" w:author="admin" w:date="2016-10-25T15:19:00Z"/>
              </w:rPr>
            </w:pPr>
            <w:ins w:id="10397" w:author="admin" w:date="2016-10-25T15:19:00Z">
              <w:r>
                <w:rPr>
                  <w:rFonts w:hint="eastAsia"/>
                </w:rPr>
                <w:t>原因分析</w:t>
              </w:r>
            </w:ins>
          </w:p>
        </w:tc>
        <w:tc>
          <w:tcPr>
            <w:tcW w:w="2760" w:type="dxa"/>
            <w:vAlign w:val="center"/>
          </w:tcPr>
          <w:p w:rsidR="009601CD" w:rsidRDefault="009601CD" w:rsidP="009601CD">
            <w:pPr>
              <w:pStyle w:val="af9"/>
              <w:rPr>
                <w:ins w:id="10398" w:author="admin" w:date="2016-10-25T15:19:00Z"/>
              </w:rPr>
            </w:pPr>
            <w:ins w:id="10399" w:author="admin" w:date="2016-10-25T15:19:00Z">
              <w:r>
                <w:rPr>
                  <w:rFonts w:hint="eastAsia"/>
                </w:rPr>
                <w:t>排除方法</w:t>
              </w:r>
            </w:ins>
          </w:p>
        </w:tc>
      </w:tr>
      <w:tr w:rsidR="009601CD" w:rsidTr="009601CD">
        <w:trPr>
          <w:ins w:id="10400" w:author="admin" w:date="2016-10-25T15:19:00Z"/>
        </w:trPr>
        <w:tc>
          <w:tcPr>
            <w:tcW w:w="1080" w:type="dxa"/>
            <w:vAlign w:val="center"/>
          </w:tcPr>
          <w:p w:rsidR="009601CD" w:rsidRDefault="009601CD" w:rsidP="009601CD">
            <w:pPr>
              <w:pStyle w:val="af9"/>
              <w:rPr>
                <w:ins w:id="10401" w:author="admin" w:date="2016-10-25T15:19:00Z"/>
              </w:rPr>
            </w:pPr>
            <w:ins w:id="10402" w:author="admin" w:date="2016-10-25T15:19:00Z">
              <w:r>
                <w:rPr>
                  <w:rFonts w:hint="eastAsia"/>
                </w:rPr>
                <w:t>1</w:t>
              </w:r>
            </w:ins>
          </w:p>
        </w:tc>
        <w:tc>
          <w:tcPr>
            <w:tcW w:w="2760" w:type="dxa"/>
            <w:vAlign w:val="center"/>
          </w:tcPr>
          <w:p w:rsidR="009601CD" w:rsidRDefault="009601CD" w:rsidP="009601CD">
            <w:pPr>
              <w:pStyle w:val="af9"/>
              <w:rPr>
                <w:ins w:id="10403" w:author="admin" w:date="2016-10-25T15:19:00Z"/>
              </w:rPr>
            </w:pPr>
            <w:ins w:id="10404" w:author="admin" w:date="2016-10-25T15:19:00Z">
              <w:r>
                <w:t>无法开机</w:t>
              </w:r>
            </w:ins>
          </w:p>
        </w:tc>
        <w:tc>
          <w:tcPr>
            <w:tcW w:w="2760" w:type="dxa"/>
            <w:vAlign w:val="center"/>
          </w:tcPr>
          <w:p w:rsidR="009601CD" w:rsidRDefault="009601CD" w:rsidP="009601CD">
            <w:pPr>
              <w:pStyle w:val="af9"/>
              <w:rPr>
                <w:ins w:id="10405" w:author="admin" w:date="2016-10-25T15:19:00Z"/>
              </w:rPr>
            </w:pPr>
            <w:ins w:id="10406" w:author="admin" w:date="2016-10-25T15:19:00Z">
              <w:r>
                <w:rPr>
                  <w:rFonts w:hint="eastAsia"/>
                </w:rPr>
                <w:t>24V电源正负极反接</w:t>
              </w:r>
            </w:ins>
          </w:p>
        </w:tc>
        <w:tc>
          <w:tcPr>
            <w:tcW w:w="2760" w:type="dxa"/>
            <w:vAlign w:val="center"/>
          </w:tcPr>
          <w:p w:rsidR="009601CD" w:rsidRDefault="009601CD" w:rsidP="009601CD">
            <w:pPr>
              <w:pStyle w:val="af9"/>
              <w:rPr>
                <w:ins w:id="10407" w:author="admin" w:date="2016-10-25T15:19:00Z"/>
              </w:rPr>
            </w:pPr>
            <w:ins w:id="10408" w:author="admin" w:date="2016-10-25T15:19:00Z">
              <w:r>
                <w:t>检查电源连接</w:t>
              </w:r>
            </w:ins>
          </w:p>
        </w:tc>
      </w:tr>
      <w:tr w:rsidR="009601CD" w:rsidTr="009601CD">
        <w:trPr>
          <w:ins w:id="10409" w:author="admin" w:date="2016-10-25T15:19:00Z"/>
        </w:trPr>
        <w:tc>
          <w:tcPr>
            <w:tcW w:w="1080" w:type="dxa"/>
            <w:vAlign w:val="center"/>
          </w:tcPr>
          <w:p w:rsidR="009601CD" w:rsidRDefault="009601CD" w:rsidP="009601CD">
            <w:pPr>
              <w:pStyle w:val="af9"/>
              <w:rPr>
                <w:ins w:id="10410" w:author="admin" w:date="2016-10-25T15:19:00Z"/>
              </w:rPr>
            </w:pPr>
            <w:ins w:id="10411" w:author="admin" w:date="2016-10-25T15:19:00Z">
              <w:r>
                <w:rPr>
                  <w:rFonts w:hint="eastAsia"/>
                </w:rPr>
                <w:t>2</w:t>
              </w:r>
            </w:ins>
          </w:p>
        </w:tc>
        <w:tc>
          <w:tcPr>
            <w:tcW w:w="2760" w:type="dxa"/>
            <w:vAlign w:val="center"/>
          </w:tcPr>
          <w:p w:rsidR="009601CD" w:rsidRDefault="009601CD" w:rsidP="009601CD">
            <w:pPr>
              <w:pStyle w:val="af9"/>
              <w:rPr>
                <w:ins w:id="10412" w:author="admin" w:date="2016-10-25T15:19:00Z"/>
              </w:rPr>
            </w:pPr>
            <w:ins w:id="10413" w:author="admin" w:date="2016-10-25T15:19:00Z">
              <w:r>
                <w:t>液晶屏显示异常</w:t>
              </w:r>
            </w:ins>
          </w:p>
        </w:tc>
        <w:tc>
          <w:tcPr>
            <w:tcW w:w="2760" w:type="dxa"/>
            <w:vAlign w:val="center"/>
          </w:tcPr>
          <w:p w:rsidR="009601CD" w:rsidRDefault="009601CD" w:rsidP="009601CD">
            <w:pPr>
              <w:pStyle w:val="af9"/>
              <w:rPr>
                <w:ins w:id="10414" w:author="admin" w:date="2016-10-25T15:19:00Z"/>
              </w:rPr>
            </w:pPr>
            <w:ins w:id="10415" w:author="admin" w:date="2016-10-25T15:19:00Z">
              <w:r>
                <w:t>液晶屏数据线连接故障</w:t>
              </w:r>
            </w:ins>
          </w:p>
        </w:tc>
        <w:tc>
          <w:tcPr>
            <w:tcW w:w="2760" w:type="dxa"/>
            <w:vAlign w:val="center"/>
          </w:tcPr>
          <w:p w:rsidR="009601CD" w:rsidRDefault="009601CD" w:rsidP="009601CD">
            <w:pPr>
              <w:pStyle w:val="af9"/>
              <w:rPr>
                <w:ins w:id="10416" w:author="admin" w:date="2016-10-25T15:19:00Z"/>
              </w:rPr>
            </w:pPr>
            <w:ins w:id="10417" w:author="admin" w:date="2016-10-25T15:19:00Z">
              <w:r>
                <w:t>检查数据线是否翻插</w:t>
              </w:r>
            </w:ins>
          </w:p>
        </w:tc>
      </w:tr>
      <w:tr w:rsidR="009601CD" w:rsidTr="009601CD">
        <w:trPr>
          <w:ins w:id="10418" w:author="admin" w:date="2016-10-25T15:19:00Z"/>
        </w:trPr>
        <w:tc>
          <w:tcPr>
            <w:tcW w:w="1080" w:type="dxa"/>
            <w:vAlign w:val="center"/>
          </w:tcPr>
          <w:p w:rsidR="009601CD" w:rsidRDefault="009601CD" w:rsidP="009601CD">
            <w:pPr>
              <w:pStyle w:val="af9"/>
              <w:rPr>
                <w:ins w:id="10419" w:author="admin" w:date="2016-10-25T15:19:00Z"/>
              </w:rPr>
            </w:pPr>
            <w:ins w:id="10420" w:author="admin" w:date="2016-10-25T15:19:00Z">
              <w:r>
                <w:rPr>
                  <w:rFonts w:hint="eastAsia"/>
                </w:rPr>
                <w:t>3</w:t>
              </w:r>
            </w:ins>
          </w:p>
        </w:tc>
        <w:tc>
          <w:tcPr>
            <w:tcW w:w="2760" w:type="dxa"/>
            <w:vAlign w:val="center"/>
          </w:tcPr>
          <w:p w:rsidR="009601CD" w:rsidRDefault="009601CD" w:rsidP="009601CD">
            <w:pPr>
              <w:pStyle w:val="af9"/>
              <w:rPr>
                <w:ins w:id="10421" w:author="admin" w:date="2016-10-25T15:19:00Z"/>
              </w:rPr>
            </w:pPr>
            <w:ins w:id="10422" w:author="admin" w:date="2016-10-25T15:19:00Z">
              <w:r>
                <w:t>液晶屏背光不亮</w:t>
              </w:r>
            </w:ins>
          </w:p>
        </w:tc>
        <w:tc>
          <w:tcPr>
            <w:tcW w:w="2760" w:type="dxa"/>
            <w:vAlign w:val="center"/>
          </w:tcPr>
          <w:p w:rsidR="009601CD" w:rsidRDefault="009601CD" w:rsidP="009601CD">
            <w:pPr>
              <w:pStyle w:val="af9"/>
              <w:rPr>
                <w:ins w:id="10423" w:author="admin" w:date="2016-10-25T15:19:00Z"/>
              </w:rPr>
            </w:pPr>
            <w:ins w:id="10424" w:author="admin" w:date="2016-10-25T15:19:00Z">
              <w:r>
                <w:t>液晶屏电源线连接故障</w:t>
              </w:r>
            </w:ins>
          </w:p>
        </w:tc>
        <w:tc>
          <w:tcPr>
            <w:tcW w:w="2760" w:type="dxa"/>
            <w:vAlign w:val="center"/>
          </w:tcPr>
          <w:p w:rsidR="009601CD" w:rsidRDefault="009601CD" w:rsidP="009601CD">
            <w:pPr>
              <w:pStyle w:val="af9"/>
              <w:rPr>
                <w:ins w:id="10425" w:author="admin" w:date="2016-10-25T15:19:00Z"/>
              </w:rPr>
            </w:pPr>
            <w:ins w:id="10426" w:author="admin" w:date="2016-10-25T15:19:00Z">
              <w:r>
                <w:t>检查电源线是否插好</w:t>
              </w:r>
            </w:ins>
          </w:p>
        </w:tc>
      </w:tr>
      <w:tr w:rsidR="009601CD" w:rsidTr="009601CD">
        <w:trPr>
          <w:ins w:id="10427" w:author="admin" w:date="2016-10-25T15:19:00Z"/>
        </w:trPr>
        <w:tc>
          <w:tcPr>
            <w:tcW w:w="1080" w:type="dxa"/>
            <w:vAlign w:val="center"/>
          </w:tcPr>
          <w:p w:rsidR="009601CD" w:rsidRDefault="009601CD" w:rsidP="009601CD">
            <w:pPr>
              <w:pStyle w:val="af9"/>
              <w:rPr>
                <w:ins w:id="10428" w:author="admin" w:date="2016-10-25T15:19:00Z"/>
              </w:rPr>
            </w:pPr>
            <w:ins w:id="10429" w:author="admin" w:date="2016-10-25T15:19:00Z">
              <w:r>
                <w:rPr>
                  <w:rFonts w:hint="eastAsia"/>
                </w:rPr>
                <w:t>4</w:t>
              </w:r>
            </w:ins>
          </w:p>
        </w:tc>
        <w:tc>
          <w:tcPr>
            <w:tcW w:w="2760" w:type="dxa"/>
            <w:vAlign w:val="center"/>
          </w:tcPr>
          <w:p w:rsidR="009601CD" w:rsidRDefault="009601CD" w:rsidP="009601CD">
            <w:pPr>
              <w:pStyle w:val="af9"/>
              <w:jc w:val="left"/>
              <w:rPr>
                <w:ins w:id="10430" w:author="admin" w:date="2016-10-25T15:19:00Z"/>
              </w:rPr>
            </w:pPr>
            <w:ins w:id="10431" w:author="admin" w:date="2016-10-25T15:19:00Z">
              <w:r>
                <w:t>NBDP在Call Setup界面</w:t>
              </w:r>
              <w:r>
                <w:rPr>
                  <w:rFonts w:hint="eastAsia"/>
                </w:rPr>
                <w:t>弹出“Check”提示框</w:t>
              </w:r>
            </w:ins>
          </w:p>
        </w:tc>
        <w:tc>
          <w:tcPr>
            <w:tcW w:w="2760" w:type="dxa"/>
            <w:vAlign w:val="center"/>
          </w:tcPr>
          <w:p w:rsidR="009601CD" w:rsidRDefault="009601CD" w:rsidP="009601CD">
            <w:pPr>
              <w:pStyle w:val="af9"/>
              <w:rPr>
                <w:ins w:id="10432" w:author="admin" w:date="2016-10-25T15:19:00Z"/>
              </w:rPr>
            </w:pPr>
            <w:ins w:id="10433" w:author="admin" w:date="2016-10-25T15:19:00Z">
              <w:r>
                <w:t>控制单元与NBDP间</w:t>
              </w:r>
              <w:r>
                <w:rPr>
                  <w:rFonts w:hint="eastAsia"/>
                </w:rPr>
                <w:t>422控制线连接异常</w:t>
              </w:r>
            </w:ins>
          </w:p>
        </w:tc>
        <w:tc>
          <w:tcPr>
            <w:tcW w:w="2760" w:type="dxa"/>
            <w:vAlign w:val="center"/>
          </w:tcPr>
          <w:p w:rsidR="009601CD" w:rsidRDefault="009601CD" w:rsidP="009601CD">
            <w:pPr>
              <w:pStyle w:val="af9"/>
              <w:rPr>
                <w:ins w:id="10434" w:author="admin" w:date="2016-10-25T15:19:00Z"/>
              </w:rPr>
            </w:pPr>
            <w:ins w:id="10435" w:author="admin" w:date="2016-10-25T15:19:00Z">
              <w:r>
                <w:t>检查</w:t>
              </w:r>
              <w:r>
                <w:rPr>
                  <w:rFonts w:hint="eastAsia"/>
                </w:rPr>
                <w:t>422控制线是否接好</w:t>
              </w:r>
            </w:ins>
          </w:p>
        </w:tc>
      </w:tr>
    </w:tbl>
    <w:p w:rsidR="007111D4" w:rsidRDefault="007111D4">
      <w:pPr>
        <w:rPr>
          <w:ins w:id="10436" w:author="admin" w:date="2016-10-28T16:22:00Z"/>
          <w:rPrChange w:id="10437" w:author="admin" w:date="2016-10-28T16:22:00Z">
            <w:rPr>
              <w:ins w:id="10438" w:author="admin" w:date="2016-10-28T16:22:00Z"/>
            </w:rPr>
          </w:rPrChange>
        </w:rPr>
        <w:pPrChange w:id="10439" w:author="admin" w:date="2016-10-28T16:22:00Z">
          <w:pPr>
            <w:pStyle w:val="11"/>
            <w:keepNext w:val="0"/>
            <w:keepLines w:val="0"/>
            <w:widowControl/>
            <w:adjustRightInd w:val="0"/>
            <w:snapToGrid w:val="0"/>
            <w:spacing w:before="200" w:after="200" w:line="360" w:lineRule="atLeast"/>
            <w:jc w:val="both"/>
            <w:textAlignment w:val="baseline"/>
          </w:pPr>
        </w:pPrChange>
      </w:pPr>
      <w:bookmarkStart w:id="10440" w:name="_Toc461459465"/>
    </w:p>
    <w:p w:rsidR="007111D4" w:rsidRDefault="00D634F8">
      <w:pPr>
        <w:pStyle w:val="20"/>
        <w:numPr>
          <w:ilvl w:val="1"/>
          <w:numId w:val="4"/>
        </w:numPr>
        <w:spacing w:before="0" w:after="0" w:line="360" w:lineRule="auto"/>
        <w:rPr>
          <w:ins w:id="10441" w:author="admin" w:date="2016-10-25T15:19:00Z"/>
          <w:rFonts w:ascii="Times New Roman" w:hAnsi="Times New Roman"/>
          <w:rPrChange w:id="10442" w:author="admin" w:date="2016-10-25T15:22:00Z">
            <w:rPr>
              <w:ins w:id="10443" w:author="admin" w:date="2016-10-25T15:19:00Z"/>
            </w:rPr>
          </w:rPrChange>
        </w:rPr>
        <w:pPrChange w:id="10444" w:author="admin" w:date="2016-10-25T15:22:00Z">
          <w:pPr>
            <w:pStyle w:val="11"/>
            <w:keepNext w:val="0"/>
            <w:keepLines w:val="0"/>
            <w:widowControl/>
            <w:adjustRightInd w:val="0"/>
            <w:snapToGrid w:val="0"/>
            <w:spacing w:before="200" w:after="200" w:line="360" w:lineRule="atLeast"/>
            <w:jc w:val="both"/>
            <w:textAlignment w:val="baseline"/>
          </w:pPr>
        </w:pPrChange>
      </w:pPr>
      <w:bookmarkStart w:id="10445" w:name="_Toc465435354"/>
      <w:ins w:id="10446" w:author="admin" w:date="2016-10-25T15:19:00Z">
        <w:r w:rsidRPr="00D634F8">
          <w:rPr>
            <w:rFonts w:ascii="Times New Roman" w:hAnsi="Times New Roman" w:hint="eastAsia"/>
            <w:rPrChange w:id="10447" w:author="admin" w:date="2016-10-25T15:22:00Z">
              <w:rPr>
                <w:rFonts w:hint="eastAsia"/>
                <w:b w:val="0"/>
                <w:bCs w:val="0"/>
                <w:i/>
                <w:iCs/>
                <w:color w:val="0000FF"/>
                <w:u w:val="single"/>
              </w:rPr>
            </w:rPrChange>
          </w:rPr>
          <w:t>维护和保养</w:t>
        </w:r>
        <w:bookmarkEnd w:id="10440"/>
        <w:bookmarkEnd w:id="10445"/>
      </w:ins>
    </w:p>
    <w:p w:rsidR="007111D4" w:rsidRDefault="00D634F8">
      <w:pPr>
        <w:pStyle w:val="30"/>
        <w:numPr>
          <w:ilvl w:val="2"/>
          <w:numId w:val="4"/>
        </w:numPr>
        <w:spacing w:before="0" w:after="0" w:line="360" w:lineRule="auto"/>
        <w:rPr>
          <w:ins w:id="10448" w:author="admin" w:date="2016-10-25T15:19:00Z"/>
          <w:rFonts w:ascii="Times New Roman" w:hAnsi="Times New Roman"/>
          <w:rPrChange w:id="10449" w:author="admin" w:date="2016-10-25T15:32:00Z">
            <w:rPr>
              <w:ins w:id="10450" w:author="admin" w:date="2016-10-25T15:19:00Z"/>
            </w:rPr>
          </w:rPrChange>
        </w:rPr>
        <w:pPrChange w:id="10451" w:author="admin" w:date="2016-10-25T15:32:00Z">
          <w:pPr>
            <w:pStyle w:val="20"/>
            <w:keepNext w:val="0"/>
            <w:keepLines w:val="0"/>
            <w:widowControl/>
            <w:numPr>
              <w:ilvl w:val="1"/>
            </w:numPr>
            <w:adjustRightInd w:val="0"/>
            <w:snapToGrid w:val="0"/>
            <w:spacing w:before="120" w:after="120" w:line="360" w:lineRule="atLeast"/>
            <w:textAlignment w:val="baseline"/>
          </w:pPr>
        </w:pPrChange>
      </w:pPr>
      <w:bookmarkStart w:id="10452" w:name="_Toc461459466"/>
      <w:bookmarkStart w:id="10453" w:name="_Toc465435355"/>
      <w:ins w:id="10454" w:author="admin" w:date="2016-10-25T15:19:00Z">
        <w:r w:rsidRPr="00D634F8">
          <w:rPr>
            <w:rFonts w:ascii="Times New Roman" w:hAnsi="Times New Roman" w:hint="eastAsia"/>
            <w:rPrChange w:id="10455" w:author="admin" w:date="2016-10-25T15:32:00Z">
              <w:rPr>
                <w:rFonts w:hint="eastAsia"/>
                <w:b w:val="0"/>
                <w:bCs w:val="0"/>
                <w:i/>
                <w:iCs/>
                <w:color w:val="0000FF"/>
                <w:u w:val="single"/>
              </w:rPr>
            </w:rPrChange>
          </w:rPr>
          <w:t>开箱及检查</w:t>
        </w:r>
        <w:bookmarkEnd w:id="10452"/>
        <w:bookmarkEnd w:id="10453"/>
      </w:ins>
    </w:p>
    <w:p w:rsidR="007111D4" w:rsidRDefault="00D634F8">
      <w:pPr>
        <w:spacing w:before="0" w:after="0" w:line="360" w:lineRule="auto"/>
        <w:ind w:firstLineChars="200" w:firstLine="420"/>
        <w:rPr>
          <w:ins w:id="10456" w:author="admin" w:date="2016-10-25T15:19:00Z"/>
          <w:rFonts w:ascii="Times New Roman" w:hAnsi="Times New Roman"/>
          <w:rPrChange w:id="10457" w:author="admin" w:date="2016-10-25T15:46:00Z">
            <w:rPr>
              <w:ins w:id="10458" w:author="admin" w:date="2016-10-25T15:19:00Z"/>
            </w:rPr>
          </w:rPrChange>
        </w:rPr>
        <w:pPrChange w:id="10459" w:author="admin" w:date="2016-10-25T15:46:00Z">
          <w:pPr>
            <w:ind w:firstLine="425"/>
          </w:pPr>
        </w:pPrChange>
      </w:pPr>
      <w:ins w:id="10460" w:author="admin" w:date="2016-10-25T15:19:00Z">
        <w:r w:rsidRPr="00D634F8">
          <w:rPr>
            <w:rFonts w:ascii="Times New Roman" w:hAnsi="Times New Roman" w:hint="eastAsia"/>
            <w:rPrChange w:id="10461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开箱检查内容：</w:t>
        </w:r>
      </w:ins>
    </w:p>
    <w:p w:rsidR="007111D4" w:rsidRDefault="00D634F8">
      <w:pPr>
        <w:pStyle w:val="af6"/>
        <w:numPr>
          <w:ilvl w:val="0"/>
          <w:numId w:val="56"/>
        </w:numPr>
        <w:spacing w:before="0" w:after="0" w:line="360" w:lineRule="auto"/>
        <w:ind w:firstLineChars="0"/>
        <w:rPr>
          <w:ins w:id="10462" w:author="admin" w:date="2016-10-25T15:19:00Z"/>
          <w:rFonts w:ascii="Times New Roman" w:hAnsi="Times New Roman"/>
          <w:rPrChange w:id="10463" w:author="admin" w:date="2016-10-25T16:33:00Z">
            <w:rPr>
              <w:ins w:id="10464" w:author="admin" w:date="2016-10-25T15:19:00Z"/>
            </w:rPr>
          </w:rPrChange>
        </w:rPr>
        <w:pPrChange w:id="10465" w:author="admin" w:date="2016-10-25T16:33:00Z">
          <w:pPr>
            <w:pStyle w:val="af6"/>
            <w:numPr>
              <w:numId w:val="14"/>
            </w:numPr>
            <w:adjustRightInd w:val="0"/>
            <w:snapToGrid w:val="0"/>
            <w:spacing w:before="0" w:after="0" w:line="360" w:lineRule="atLeast"/>
            <w:ind w:left="902" w:firstLineChars="0" w:hanging="420"/>
            <w:textAlignment w:val="baseline"/>
          </w:pPr>
        </w:pPrChange>
      </w:pPr>
      <w:ins w:id="10466" w:author="admin" w:date="2016-10-25T15:19:00Z">
        <w:r w:rsidRPr="00D634F8">
          <w:rPr>
            <w:rFonts w:ascii="Times New Roman" w:hAnsi="Times New Roman"/>
            <w:rPrChange w:id="10467" w:author="admin" w:date="2016-10-25T16:3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NBDP</w:t>
        </w:r>
        <w:r w:rsidRPr="00D634F8">
          <w:rPr>
            <w:rFonts w:ascii="Times New Roman" w:hAnsi="Times New Roman" w:hint="eastAsia"/>
            <w:rPrChange w:id="10468" w:author="admin" w:date="2016-10-25T16:3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主机外观检查，没有明显磕碰；</w:t>
        </w:r>
      </w:ins>
    </w:p>
    <w:p w:rsidR="007111D4" w:rsidRDefault="00D634F8">
      <w:pPr>
        <w:pStyle w:val="af6"/>
        <w:numPr>
          <w:ilvl w:val="0"/>
          <w:numId w:val="56"/>
        </w:numPr>
        <w:spacing w:before="0" w:after="0" w:line="360" w:lineRule="auto"/>
        <w:ind w:firstLineChars="0"/>
        <w:rPr>
          <w:ins w:id="10469" w:author="admin" w:date="2016-10-25T15:19:00Z"/>
          <w:rFonts w:ascii="Times New Roman" w:hAnsi="Times New Roman"/>
          <w:rPrChange w:id="10470" w:author="admin" w:date="2016-10-25T16:33:00Z">
            <w:rPr>
              <w:ins w:id="10471" w:author="admin" w:date="2016-10-25T15:19:00Z"/>
            </w:rPr>
          </w:rPrChange>
        </w:rPr>
        <w:pPrChange w:id="10472" w:author="admin" w:date="2016-10-25T16:33:00Z">
          <w:pPr>
            <w:pStyle w:val="af6"/>
            <w:numPr>
              <w:numId w:val="14"/>
            </w:numPr>
            <w:adjustRightInd w:val="0"/>
            <w:snapToGrid w:val="0"/>
            <w:spacing w:before="0" w:after="0" w:line="360" w:lineRule="atLeast"/>
            <w:ind w:left="902" w:firstLineChars="0" w:hanging="420"/>
            <w:textAlignment w:val="baseline"/>
          </w:pPr>
        </w:pPrChange>
      </w:pPr>
      <w:ins w:id="10473" w:author="admin" w:date="2016-10-25T15:19:00Z">
        <w:r w:rsidRPr="00D634F8">
          <w:rPr>
            <w:rFonts w:ascii="Times New Roman" w:hAnsi="Times New Roman"/>
            <w:rPrChange w:id="10474" w:author="admin" w:date="2016-10-25T16:3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NBDP</w:t>
        </w:r>
        <w:r w:rsidRPr="00D634F8">
          <w:rPr>
            <w:rFonts w:ascii="Times New Roman" w:hAnsi="Times New Roman" w:hint="eastAsia"/>
            <w:rPrChange w:id="10475" w:author="admin" w:date="2016-10-25T16:3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主机液晶屏检查，确保屏幕完整；</w:t>
        </w:r>
      </w:ins>
    </w:p>
    <w:p w:rsidR="007111D4" w:rsidRDefault="00D634F8">
      <w:pPr>
        <w:pStyle w:val="af6"/>
        <w:numPr>
          <w:ilvl w:val="0"/>
          <w:numId w:val="56"/>
        </w:numPr>
        <w:spacing w:before="0" w:after="0" w:line="360" w:lineRule="auto"/>
        <w:ind w:firstLineChars="0"/>
        <w:rPr>
          <w:ins w:id="10476" w:author="admin" w:date="2016-10-25T15:19:00Z"/>
          <w:rFonts w:ascii="Times New Roman" w:hAnsi="Times New Roman"/>
          <w:rPrChange w:id="10477" w:author="admin" w:date="2016-10-25T16:33:00Z">
            <w:rPr>
              <w:ins w:id="10478" w:author="admin" w:date="2016-10-25T15:19:00Z"/>
            </w:rPr>
          </w:rPrChange>
        </w:rPr>
        <w:pPrChange w:id="10479" w:author="admin" w:date="2016-10-25T16:33:00Z">
          <w:pPr>
            <w:pStyle w:val="af6"/>
            <w:numPr>
              <w:numId w:val="14"/>
            </w:numPr>
            <w:adjustRightInd w:val="0"/>
            <w:snapToGrid w:val="0"/>
            <w:spacing w:before="0" w:after="0" w:line="360" w:lineRule="atLeast"/>
            <w:ind w:left="902" w:firstLineChars="0" w:hanging="420"/>
            <w:textAlignment w:val="baseline"/>
          </w:pPr>
        </w:pPrChange>
      </w:pPr>
      <w:ins w:id="10480" w:author="admin" w:date="2016-10-25T15:19:00Z">
        <w:r w:rsidRPr="00D634F8">
          <w:rPr>
            <w:rFonts w:ascii="Times New Roman" w:hAnsi="Times New Roman" w:hint="eastAsia"/>
            <w:rPrChange w:id="10481" w:author="admin" w:date="2016-10-25T16:3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随机技术文件检查：包装清单、产品使用说明书、产品合格证；</w:t>
        </w:r>
      </w:ins>
    </w:p>
    <w:p w:rsidR="007111D4" w:rsidRDefault="00D634F8">
      <w:pPr>
        <w:pStyle w:val="af6"/>
        <w:numPr>
          <w:ilvl w:val="0"/>
          <w:numId w:val="56"/>
        </w:numPr>
        <w:spacing w:before="0" w:after="0" w:line="360" w:lineRule="auto"/>
        <w:ind w:firstLineChars="0"/>
        <w:rPr>
          <w:ins w:id="10482" w:author="admin" w:date="2016-10-25T15:19:00Z"/>
          <w:rFonts w:ascii="Times New Roman" w:hAnsi="Times New Roman"/>
          <w:rPrChange w:id="10483" w:author="admin" w:date="2016-10-25T16:33:00Z">
            <w:rPr>
              <w:ins w:id="10484" w:author="admin" w:date="2016-10-25T15:19:00Z"/>
            </w:rPr>
          </w:rPrChange>
        </w:rPr>
        <w:pPrChange w:id="10485" w:author="admin" w:date="2016-10-25T16:33:00Z">
          <w:pPr>
            <w:pStyle w:val="af6"/>
            <w:numPr>
              <w:numId w:val="14"/>
            </w:numPr>
            <w:adjustRightInd w:val="0"/>
            <w:snapToGrid w:val="0"/>
            <w:spacing w:before="0" w:after="0" w:line="360" w:lineRule="atLeast"/>
            <w:ind w:left="902" w:firstLineChars="0" w:hanging="420"/>
            <w:textAlignment w:val="baseline"/>
          </w:pPr>
        </w:pPrChange>
      </w:pPr>
      <w:ins w:id="10486" w:author="admin" w:date="2016-10-25T15:19:00Z">
        <w:r w:rsidRPr="00D634F8">
          <w:rPr>
            <w:rFonts w:ascii="Times New Roman" w:hAnsi="Times New Roman" w:hint="eastAsia"/>
            <w:rPrChange w:id="10487" w:author="admin" w:date="2016-10-25T16:3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随机附件检查：电源线、控制线及</w:t>
        </w:r>
        <w:r w:rsidRPr="00D634F8">
          <w:rPr>
            <w:rFonts w:ascii="Times New Roman" w:hAnsi="Times New Roman"/>
            <w:rPrChange w:id="10488" w:author="admin" w:date="2016-10-25T16:33:00Z">
              <w:rPr>
                <w:b/>
                <w:bCs/>
                <w:i/>
                <w:iCs/>
                <w:color w:val="0000FF"/>
                <w:u w:val="single"/>
              </w:rPr>
            </w:rPrChange>
          </w:rPr>
          <w:t>USB</w:t>
        </w:r>
        <w:r w:rsidRPr="00D634F8">
          <w:rPr>
            <w:rFonts w:ascii="Times New Roman" w:hAnsi="Times New Roman" w:hint="eastAsia"/>
            <w:rPrChange w:id="10489" w:author="admin" w:date="2016-10-25T16:3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键盘。</w:t>
        </w:r>
      </w:ins>
    </w:p>
    <w:p w:rsidR="007111D4" w:rsidRDefault="00D634F8">
      <w:pPr>
        <w:pStyle w:val="30"/>
        <w:numPr>
          <w:ilvl w:val="2"/>
          <w:numId w:val="4"/>
        </w:numPr>
        <w:spacing w:before="0" w:after="0" w:line="360" w:lineRule="auto"/>
        <w:rPr>
          <w:ins w:id="10490" w:author="admin" w:date="2016-10-25T15:19:00Z"/>
          <w:rFonts w:ascii="Times New Roman" w:hAnsi="Times New Roman"/>
          <w:rPrChange w:id="10491" w:author="admin" w:date="2016-10-25T15:32:00Z">
            <w:rPr>
              <w:ins w:id="10492" w:author="admin" w:date="2016-10-25T15:19:00Z"/>
            </w:rPr>
          </w:rPrChange>
        </w:rPr>
        <w:pPrChange w:id="10493" w:author="admin" w:date="2016-10-25T15:32:00Z">
          <w:pPr>
            <w:pStyle w:val="20"/>
            <w:keepNext w:val="0"/>
            <w:keepLines w:val="0"/>
            <w:widowControl/>
            <w:numPr>
              <w:ilvl w:val="1"/>
            </w:numPr>
            <w:adjustRightInd w:val="0"/>
            <w:snapToGrid w:val="0"/>
            <w:spacing w:before="120" w:after="120" w:line="360" w:lineRule="atLeast"/>
            <w:textAlignment w:val="baseline"/>
          </w:pPr>
        </w:pPrChange>
      </w:pPr>
      <w:bookmarkStart w:id="10494" w:name="_Toc461459467"/>
      <w:bookmarkStart w:id="10495" w:name="_Toc465435356"/>
      <w:ins w:id="10496" w:author="admin" w:date="2016-10-25T15:19:00Z">
        <w:r w:rsidRPr="00D634F8">
          <w:rPr>
            <w:rFonts w:ascii="Times New Roman" w:hAnsi="Times New Roman" w:hint="eastAsia"/>
            <w:rPrChange w:id="10497" w:author="admin" w:date="2016-10-25T15:32:00Z">
              <w:rPr>
                <w:rFonts w:hint="eastAsia"/>
                <w:b w:val="0"/>
                <w:bCs w:val="0"/>
                <w:i/>
                <w:iCs/>
                <w:color w:val="0000FF"/>
                <w:u w:val="single"/>
              </w:rPr>
            </w:rPrChange>
          </w:rPr>
          <w:t>运输、贮存</w:t>
        </w:r>
        <w:bookmarkEnd w:id="10494"/>
        <w:bookmarkEnd w:id="10495"/>
      </w:ins>
    </w:p>
    <w:p w:rsidR="007111D4" w:rsidRDefault="00D634F8">
      <w:pPr>
        <w:pStyle w:val="41"/>
        <w:numPr>
          <w:ilvl w:val="3"/>
          <w:numId w:val="4"/>
        </w:numPr>
        <w:spacing w:before="0" w:after="0" w:line="360" w:lineRule="auto"/>
        <w:rPr>
          <w:ins w:id="10498" w:author="admin" w:date="2016-10-25T15:19:00Z"/>
          <w:rFonts w:ascii="Times New Roman" w:hAnsi="Times New Roman"/>
          <w:rPrChange w:id="10499" w:author="admin" w:date="2016-10-25T15:32:00Z">
            <w:rPr>
              <w:ins w:id="10500" w:author="admin" w:date="2016-10-25T15:19:00Z"/>
            </w:rPr>
          </w:rPrChange>
        </w:rPr>
        <w:pPrChange w:id="10501" w:author="admin" w:date="2016-10-25T15:32:00Z">
          <w:pPr>
            <w:pStyle w:val="30"/>
            <w:keepNext w:val="0"/>
            <w:keepLines w:val="0"/>
            <w:widowControl/>
            <w:numPr>
              <w:ilvl w:val="2"/>
            </w:numPr>
            <w:adjustRightInd w:val="0"/>
            <w:snapToGrid w:val="0"/>
            <w:spacing w:before="120" w:after="120" w:line="360" w:lineRule="atLeast"/>
            <w:textAlignment w:val="baseline"/>
          </w:pPr>
        </w:pPrChange>
      </w:pPr>
      <w:bookmarkStart w:id="10502" w:name="_Toc369614302"/>
      <w:bookmarkStart w:id="10503" w:name="_Toc397615642"/>
      <w:bookmarkStart w:id="10504" w:name="_Toc425944395"/>
      <w:ins w:id="10505" w:author="admin" w:date="2016-10-25T15:19:00Z">
        <w:r w:rsidRPr="00D634F8">
          <w:rPr>
            <w:rFonts w:ascii="Times New Roman" w:hAnsi="Times New Roman" w:hint="eastAsia"/>
            <w:rPrChange w:id="10506" w:author="admin" w:date="2016-10-25T15:32:00Z">
              <w:rPr>
                <w:rFonts w:hint="eastAsia"/>
                <w:b w:val="0"/>
                <w:bCs w:val="0"/>
                <w:i/>
                <w:iCs/>
                <w:color w:val="0000FF"/>
                <w:u w:val="single"/>
              </w:rPr>
            </w:rPrChange>
          </w:rPr>
          <w:t>运输要求</w:t>
        </w:r>
        <w:bookmarkEnd w:id="10502"/>
        <w:bookmarkEnd w:id="10503"/>
        <w:bookmarkEnd w:id="10504"/>
      </w:ins>
    </w:p>
    <w:p w:rsidR="007111D4" w:rsidRDefault="00D634F8">
      <w:pPr>
        <w:pStyle w:val="af6"/>
        <w:numPr>
          <w:ilvl w:val="0"/>
          <w:numId w:val="57"/>
        </w:numPr>
        <w:spacing w:before="0" w:after="0" w:line="360" w:lineRule="auto"/>
        <w:ind w:firstLineChars="0"/>
        <w:rPr>
          <w:ins w:id="10507" w:author="admin" w:date="2016-10-25T15:19:00Z"/>
          <w:rFonts w:ascii="Times New Roman" w:hAnsi="Times New Roman"/>
          <w:rPrChange w:id="10508" w:author="admin" w:date="2016-10-25T16:33:00Z">
            <w:rPr>
              <w:ins w:id="10509" w:author="admin" w:date="2016-10-25T15:19:00Z"/>
            </w:rPr>
          </w:rPrChange>
        </w:rPr>
        <w:pPrChange w:id="10510" w:author="admin" w:date="2016-10-25T16:33:00Z">
          <w:pPr>
            <w:numPr>
              <w:numId w:val="15"/>
            </w:numPr>
            <w:tabs>
              <w:tab w:val="num" w:pos="902"/>
            </w:tabs>
            <w:adjustRightInd w:val="0"/>
            <w:snapToGrid w:val="0"/>
            <w:spacing w:before="0" w:after="0" w:line="360" w:lineRule="atLeast"/>
            <w:ind w:left="902" w:hanging="420"/>
            <w:textAlignment w:val="baseline"/>
          </w:pPr>
        </w:pPrChange>
      </w:pPr>
      <w:bookmarkStart w:id="10511" w:name="_Toc487425677"/>
      <w:bookmarkStart w:id="10512" w:name="_Toc532115713"/>
      <w:ins w:id="10513" w:author="admin" w:date="2016-10-25T15:19:00Z">
        <w:r w:rsidRPr="00D634F8">
          <w:rPr>
            <w:rFonts w:ascii="Times New Roman" w:hAnsi="Times New Roman" w:hint="eastAsia"/>
            <w:rPrChange w:id="10514" w:author="admin" w:date="2016-10-25T16:3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装箱产品在避免雨雪直接淋袭的条件下，能适应飞机、轮船、火车、汽车等运输方式；</w:t>
        </w:r>
      </w:ins>
    </w:p>
    <w:p w:rsidR="007111D4" w:rsidRDefault="00D634F8">
      <w:pPr>
        <w:pStyle w:val="af6"/>
        <w:numPr>
          <w:ilvl w:val="0"/>
          <w:numId w:val="57"/>
        </w:numPr>
        <w:spacing w:before="0" w:after="0" w:line="360" w:lineRule="auto"/>
        <w:ind w:firstLineChars="0"/>
        <w:rPr>
          <w:ins w:id="10515" w:author="admin" w:date="2016-10-25T15:19:00Z"/>
          <w:rFonts w:ascii="Times New Roman" w:hAnsi="Times New Roman"/>
          <w:rPrChange w:id="10516" w:author="admin" w:date="2016-10-25T16:33:00Z">
            <w:rPr>
              <w:ins w:id="10517" w:author="admin" w:date="2016-10-25T15:19:00Z"/>
            </w:rPr>
          </w:rPrChange>
        </w:rPr>
        <w:pPrChange w:id="10518" w:author="admin" w:date="2016-10-25T16:33:00Z">
          <w:pPr>
            <w:numPr>
              <w:numId w:val="15"/>
            </w:numPr>
            <w:tabs>
              <w:tab w:val="num" w:pos="902"/>
            </w:tabs>
            <w:adjustRightInd w:val="0"/>
            <w:snapToGrid w:val="0"/>
            <w:spacing w:before="0" w:after="0" w:line="360" w:lineRule="atLeast"/>
            <w:ind w:left="902" w:hanging="420"/>
            <w:textAlignment w:val="baseline"/>
          </w:pPr>
        </w:pPrChange>
      </w:pPr>
      <w:ins w:id="10519" w:author="admin" w:date="2016-10-25T15:19:00Z">
        <w:r w:rsidRPr="00D634F8">
          <w:rPr>
            <w:rFonts w:ascii="Times New Roman" w:hAnsi="Times New Roman" w:hint="eastAsia"/>
            <w:rPrChange w:id="10520" w:author="admin" w:date="2016-10-25T16:33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运输中应有遮蓬，注意防日晒、防雨水、防尘埃、防机械损伤；应避免酸、碱及其它腐蚀性气体的腐蚀；避免强烈颠簸震动与撞击。</w:t>
        </w:r>
      </w:ins>
    </w:p>
    <w:p w:rsidR="007111D4" w:rsidRDefault="00D634F8">
      <w:pPr>
        <w:pStyle w:val="41"/>
        <w:numPr>
          <w:ilvl w:val="3"/>
          <w:numId w:val="4"/>
        </w:numPr>
        <w:spacing w:before="0" w:after="0" w:line="360" w:lineRule="auto"/>
        <w:rPr>
          <w:ins w:id="10521" w:author="admin" w:date="2016-10-25T15:19:00Z"/>
          <w:rFonts w:ascii="Times New Roman" w:hAnsi="Times New Roman"/>
          <w:rPrChange w:id="10522" w:author="admin" w:date="2016-10-25T15:32:00Z">
            <w:rPr>
              <w:ins w:id="10523" w:author="admin" w:date="2016-10-25T15:19:00Z"/>
            </w:rPr>
          </w:rPrChange>
        </w:rPr>
        <w:pPrChange w:id="10524" w:author="admin" w:date="2016-10-25T15:32:00Z">
          <w:pPr>
            <w:pStyle w:val="30"/>
            <w:keepNext w:val="0"/>
            <w:keepLines w:val="0"/>
            <w:widowControl/>
            <w:numPr>
              <w:ilvl w:val="2"/>
            </w:numPr>
            <w:adjustRightInd w:val="0"/>
            <w:snapToGrid w:val="0"/>
            <w:spacing w:before="120" w:after="120" w:line="360" w:lineRule="atLeast"/>
            <w:textAlignment w:val="baseline"/>
          </w:pPr>
        </w:pPrChange>
      </w:pPr>
      <w:bookmarkStart w:id="10525" w:name="_Toc369614303"/>
      <w:bookmarkStart w:id="10526" w:name="_Toc397615643"/>
      <w:bookmarkStart w:id="10527" w:name="_Toc425944396"/>
      <w:ins w:id="10528" w:author="admin" w:date="2016-10-25T15:19:00Z">
        <w:r w:rsidRPr="00D634F8">
          <w:rPr>
            <w:rFonts w:ascii="Times New Roman" w:hAnsi="Times New Roman" w:hint="eastAsia"/>
            <w:rPrChange w:id="10529" w:author="admin" w:date="2016-10-25T15:32:00Z">
              <w:rPr>
                <w:rFonts w:hint="eastAsia"/>
                <w:b w:val="0"/>
                <w:bCs w:val="0"/>
                <w:i/>
                <w:iCs/>
                <w:color w:val="0000FF"/>
                <w:u w:val="single"/>
              </w:rPr>
            </w:rPrChange>
          </w:rPr>
          <w:t>贮存</w:t>
        </w:r>
        <w:bookmarkEnd w:id="10511"/>
        <w:bookmarkEnd w:id="10512"/>
        <w:bookmarkEnd w:id="10525"/>
        <w:bookmarkEnd w:id="10526"/>
        <w:bookmarkEnd w:id="10527"/>
      </w:ins>
    </w:p>
    <w:p w:rsidR="007111D4" w:rsidRDefault="00D634F8">
      <w:pPr>
        <w:spacing w:before="0" w:after="0" w:line="360" w:lineRule="auto"/>
        <w:ind w:firstLineChars="200" w:firstLine="420"/>
        <w:rPr>
          <w:ins w:id="10530" w:author="admin" w:date="2016-10-25T15:19:00Z"/>
          <w:rFonts w:ascii="Times New Roman" w:hAnsi="Times New Roman"/>
          <w:rPrChange w:id="10531" w:author="admin" w:date="2016-10-25T15:46:00Z">
            <w:rPr>
              <w:ins w:id="10532" w:author="admin" w:date="2016-10-25T15:19:00Z"/>
            </w:rPr>
          </w:rPrChange>
        </w:rPr>
        <w:pPrChange w:id="10533" w:author="admin" w:date="2016-10-25T15:46:00Z">
          <w:pPr/>
        </w:pPrChange>
      </w:pPr>
      <w:ins w:id="10534" w:author="admin" w:date="2016-10-25T15:19:00Z">
        <w:r w:rsidRPr="00D634F8">
          <w:rPr>
            <w:rFonts w:ascii="Times New Roman" w:hAnsi="Times New Roman" w:hint="eastAsia"/>
            <w:rPrChange w:id="10535" w:author="admin" w:date="2016-10-25T15:46:00Z">
              <w:rPr>
                <w:rFonts w:hint="eastAsia"/>
                <w:b/>
                <w:bCs/>
                <w:i/>
                <w:iCs/>
                <w:color w:val="0000FF"/>
                <w:u w:val="single"/>
              </w:rPr>
            </w:rPrChange>
          </w:rPr>
          <w:t>存放产品的库房应具以下条件：</w:t>
        </w:r>
      </w:ins>
    </w:p>
    <w:p w:rsidR="007111D4" w:rsidRDefault="00D634F8">
      <w:pPr>
        <w:pStyle w:val="af6"/>
        <w:numPr>
          <w:ilvl w:val="0"/>
          <w:numId w:val="58"/>
        </w:numPr>
        <w:spacing w:before="0" w:after="0" w:line="360" w:lineRule="auto"/>
        <w:ind w:firstLineChars="0"/>
        <w:rPr>
          <w:ins w:id="10536" w:author="admin" w:date="2016-10-25T15:19:00Z"/>
          <w:rFonts w:ascii="Times New Roman" w:hAnsi="Times New Roman"/>
          <w:rPrChange w:id="10537" w:author="admin" w:date="2016-10-25T16:34:00Z">
            <w:rPr>
              <w:ins w:id="10538" w:author="admin" w:date="2016-10-25T15:19:00Z"/>
            </w:rPr>
          </w:rPrChange>
        </w:rPr>
        <w:pPrChange w:id="10539" w:author="admin" w:date="2016-10-25T16:34:00Z">
          <w:pPr>
            <w:pStyle w:val="7"/>
            <w:keepNext w:val="0"/>
            <w:keepLines w:val="0"/>
            <w:numPr>
              <w:numId w:val="16"/>
            </w:numPr>
            <w:tabs>
              <w:tab w:val="num" w:pos="964"/>
            </w:tabs>
            <w:adjustRightInd w:val="0"/>
            <w:snapToGrid w:val="0"/>
            <w:spacing w:before="0" w:after="0" w:line="360" w:lineRule="atLeast"/>
            <w:ind w:left="964" w:hanging="482"/>
            <w:textAlignment w:val="baseline"/>
          </w:pPr>
        </w:pPrChange>
      </w:pPr>
      <w:ins w:id="10540" w:author="admin" w:date="2016-10-25T15:19:00Z">
        <w:r w:rsidRPr="00D634F8">
          <w:rPr>
            <w:rFonts w:ascii="Times New Roman" w:hAnsi="Times New Roman" w:hint="eastAsia"/>
            <w:rPrChange w:id="10541" w:author="admin" w:date="2016-10-25T16:34:00Z">
              <w:rPr>
                <w:rFonts w:hint="eastAsia"/>
                <w:i/>
                <w:iCs/>
                <w:color w:val="0000FF"/>
                <w:u w:val="single"/>
              </w:rPr>
            </w:rPrChange>
          </w:rPr>
          <w:t>环境温度：</w:t>
        </w:r>
        <w:smartTag w:uri="urn:schemas-microsoft-com:office:smarttags" w:element="chmetcnv">
          <w:smartTagPr>
            <w:attr w:name="UnitName" w:val="℃"/>
            <w:attr w:name="SourceValue" w:val="10"/>
            <w:attr w:name="HasSpace" w:val="False"/>
            <w:attr w:name="Negative" w:val="True"/>
            <w:attr w:name="NumberType" w:val="1"/>
            <w:attr w:name="TCSC" w:val="0"/>
          </w:smartTagPr>
          <w:r w:rsidRPr="00D634F8">
            <w:rPr>
              <w:rFonts w:ascii="Times New Roman" w:hAnsi="Times New Roman"/>
              <w:rPrChange w:id="10542" w:author="admin" w:date="2016-10-25T16:34:00Z">
                <w:rPr>
                  <w:i/>
                  <w:iCs/>
                  <w:color w:val="0000FF"/>
                  <w:u w:val="single"/>
                </w:rPr>
              </w:rPrChange>
            </w:rPr>
            <w:t>-10</w:t>
          </w:r>
          <w:r w:rsidRPr="00D634F8">
            <w:rPr>
              <w:rFonts w:ascii="Times New Roman" w:hAnsi="Times New Roman" w:hint="eastAsia"/>
              <w:rPrChange w:id="10543" w:author="admin" w:date="2016-10-25T16:34:00Z">
                <w:rPr>
                  <w:rFonts w:hint="eastAsia"/>
                  <w:i/>
                  <w:iCs/>
                  <w:color w:val="0000FF"/>
                  <w:u w:val="single"/>
                </w:rPr>
              </w:rPrChange>
            </w:rPr>
            <w:t>℃</w:t>
          </w:r>
        </w:smartTag>
        <w:r w:rsidRPr="00D634F8">
          <w:rPr>
            <w:rFonts w:ascii="Times New Roman" w:hAnsi="Times New Roman" w:hint="eastAsia"/>
            <w:rPrChange w:id="10544" w:author="admin" w:date="2016-10-25T16:34:00Z">
              <w:rPr>
                <w:rFonts w:hint="eastAsia"/>
                <w:i/>
                <w:iCs/>
                <w:color w:val="0000FF"/>
                <w:u w:val="single"/>
              </w:rPr>
            </w:rPrChange>
          </w:rPr>
          <w:t>～</w:t>
        </w:r>
        <w:r w:rsidRPr="00D634F8">
          <w:rPr>
            <w:rFonts w:ascii="Times New Roman" w:hAnsi="Times New Roman"/>
            <w:rPrChange w:id="10545" w:author="admin" w:date="2016-10-25T16:34:00Z">
              <w:rPr>
                <w:i/>
                <w:iCs/>
                <w:color w:val="0000FF"/>
                <w:u w:val="single"/>
              </w:rPr>
            </w:rPrChange>
          </w:rPr>
          <w:t>+</w:t>
        </w:r>
        <w:smartTag w:uri="urn:schemas-microsoft-com:office:smarttags" w:element="chmetcnv">
          <w:smartTagPr>
            <w:attr w:name="UnitName" w:val="℃"/>
            <w:attr w:name="SourceValue" w:val="55"/>
            <w:attr w:name="HasSpace" w:val="False"/>
            <w:attr w:name="Negative" w:val="False"/>
            <w:attr w:name="NumberType" w:val="1"/>
            <w:attr w:name="TCSC" w:val="0"/>
          </w:smartTagPr>
          <w:r w:rsidRPr="00D634F8">
            <w:rPr>
              <w:rFonts w:ascii="Times New Roman" w:hAnsi="Times New Roman"/>
              <w:rPrChange w:id="10546" w:author="admin" w:date="2016-10-25T16:34:00Z">
                <w:rPr>
                  <w:i/>
                  <w:iCs/>
                  <w:color w:val="0000FF"/>
                  <w:u w:val="single"/>
                </w:rPr>
              </w:rPrChange>
            </w:rPr>
            <w:t>55</w:t>
          </w:r>
          <w:r w:rsidRPr="00D634F8">
            <w:rPr>
              <w:rFonts w:ascii="Times New Roman" w:hAnsi="Times New Roman" w:hint="eastAsia"/>
              <w:rPrChange w:id="10547" w:author="admin" w:date="2016-10-25T16:34:00Z">
                <w:rPr>
                  <w:rFonts w:hint="eastAsia"/>
                  <w:i/>
                  <w:iCs/>
                  <w:color w:val="0000FF"/>
                  <w:u w:val="single"/>
                </w:rPr>
              </w:rPrChange>
            </w:rPr>
            <w:t>℃</w:t>
          </w:r>
        </w:smartTag>
        <w:r w:rsidRPr="00D634F8">
          <w:rPr>
            <w:rFonts w:ascii="Times New Roman" w:hAnsi="Times New Roman" w:hint="eastAsia"/>
            <w:rPrChange w:id="10548" w:author="admin" w:date="2016-10-25T16:34:00Z">
              <w:rPr>
                <w:rFonts w:hint="eastAsia"/>
                <w:i/>
                <w:iCs/>
                <w:color w:val="0000FF"/>
                <w:u w:val="single"/>
              </w:rPr>
            </w:rPrChange>
          </w:rPr>
          <w:t>；</w:t>
        </w:r>
      </w:ins>
    </w:p>
    <w:p w:rsidR="007111D4" w:rsidRDefault="00D634F8">
      <w:pPr>
        <w:pStyle w:val="af6"/>
        <w:numPr>
          <w:ilvl w:val="0"/>
          <w:numId w:val="58"/>
        </w:numPr>
        <w:spacing w:before="0" w:after="0" w:line="360" w:lineRule="auto"/>
        <w:ind w:firstLineChars="0"/>
        <w:rPr>
          <w:ins w:id="10549" w:author="admin" w:date="2016-10-25T15:19:00Z"/>
          <w:rFonts w:ascii="Times New Roman" w:hAnsi="Times New Roman"/>
          <w:rPrChange w:id="10550" w:author="admin" w:date="2016-10-25T16:34:00Z">
            <w:rPr>
              <w:ins w:id="10551" w:author="admin" w:date="2016-10-25T15:19:00Z"/>
            </w:rPr>
          </w:rPrChange>
        </w:rPr>
        <w:pPrChange w:id="10552" w:author="admin" w:date="2016-10-25T16:34:00Z">
          <w:pPr>
            <w:pStyle w:val="7"/>
            <w:keepNext w:val="0"/>
            <w:keepLines w:val="0"/>
            <w:numPr>
              <w:numId w:val="16"/>
            </w:numPr>
            <w:tabs>
              <w:tab w:val="num" w:pos="964"/>
            </w:tabs>
            <w:adjustRightInd w:val="0"/>
            <w:snapToGrid w:val="0"/>
            <w:spacing w:before="0" w:after="0" w:line="360" w:lineRule="atLeast"/>
            <w:ind w:left="964" w:hanging="482"/>
            <w:textAlignment w:val="baseline"/>
          </w:pPr>
        </w:pPrChange>
      </w:pPr>
      <w:ins w:id="10553" w:author="admin" w:date="2016-10-25T15:19:00Z">
        <w:r w:rsidRPr="00D634F8">
          <w:rPr>
            <w:rFonts w:ascii="Times New Roman" w:hAnsi="Times New Roman" w:hint="eastAsia"/>
            <w:rPrChange w:id="10554" w:author="admin" w:date="2016-10-25T16:34:00Z">
              <w:rPr>
                <w:rFonts w:hint="eastAsia"/>
                <w:i/>
                <w:iCs/>
                <w:color w:val="0000FF"/>
                <w:u w:val="single"/>
              </w:rPr>
            </w:rPrChange>
          </w:rPr>
          <w:lastRenderedPageBreak/>
          <w:t>相对湿度：≤</w:t>
        </w:r>
        <w:r w:rsidRPr="00D634F8">
          <w:rPr>
            <w:rFonts w:ascii="Times New Roman" w:hAnsi="Times New Roman"/>
            <w:rPrChange w:id="10555" w:author="admin" w:date="2016-10-25T16:34:00Z">
              <w:rPr>
                <w:i/>
                <w:iCs/>
                <w:color w:val="0000FF"/>
                <w:u w:val="single"/>
              </w:rPr>
            </w:rPrChange>
          </w:rPr>
          <w:t>75</w:t>
        </w:r>
        <w:r w:rsidRPr="00D634F8">
          <w:rPr>
            <w:rFonts w:ascii="Times New Roman" w:hAnsi="Times New Roman" w:hint="eastAsia"/>
            <w:rPrChange w:id="10556" w:author="admin" w:date="2016-10-25T16:34:00Z">
              <w:rPr>
                <w:rFonts w:hint="eastAsia"/>
                <w:i/>
                <w:iCs/>
                <w:color w:val="0000FF"/>
                <w:u w:val="single"/>
              </w:rPr>
            </w:rPrChange>
          </w:rPr>
          <w:t>％；</w:t>
        </w:r>
      </w:ins>
    </w:p>
    <w:p w:rsidR="007111D4" w:rsidRDefault="00D634F8">
      <w:pPr>
        <w:pStyle w:val="af6"/>
        <w:numPr>
          <w:ilvl w:val="0"/>
          <w:numId w:val="58"/>
        </w:numPr>
        <w:spacing w:before="0" w:after="0" w:line="360" w:lineRule="auto"/>
        <w:ind w:firstLineChars="0"/>
        <w:rPr>
          <w:ins w:id="10557" w:author="admin" w:date="2016-10-25T16:34:00Z"/>
          <w:rFonts w:ascii="Times New Roman" w:hAnsi="Times New Roman"/>
          <w:rPrChange w:id="10558" w:author="admin" w:date="2016-10-25T16:34:00Z">
            <w:rPr>
              <w:ins w:id="10559" w:author="admin" w:date="2016-10-25T16:34:00Z"/>
            </w:rPr>
          </w:rPrChange>
        </w:rPr>
        <w:pPrChange w:id="10560" w:author="admin" w:date="2016-10-25T16:34:00Z">
          <w:pPr>
            <w:pStyle w:val="7"/>
            <w:keepNext w:val="0"/>
            <w:keepLines w:val="0"/>
            <w:numPr>
              <w:numId w:val="16"/>
            </w:numPr>
            <w:tabs>
              <w:tab w:val="num" w:pos="964"/>
            </w:tabs>
            <w:adjustRightInd w:val="0"/>
            <w:snapToGrid w:val="0"/>
            <w:spacing w:before="0" w:after="0" w:line="360" w:lineRule="atLeast"/>
            <w:ind w:left="964" w:hanging="482"/>
            <w:textAlignment w:val="baseline"/>
          </w:pPr>
        </w:pPrChange>
      </w:pPr>
      <w:ins w:id="10561" w:author="admin" w:date="2016-10-25T15:19:00Z">
        <w:r w:rsidRPr="00D634F8">
          <w:rPr>
            <w:rFonts w:ascii="Times New Roman" w:hAnsi="Times New Roman" w:hint="eastAsia"/>
            <w:rPrChange w:id="10562" w:author="admin" w:date="2016-10-25T16:34:00Z">
              <w:rPr>
                <w:rFonts w:hint="eastAsia"/>
                <w:i/>
                <w:iCs/>
                <w:color w:val="0000FF"/>
                <w:u w:val="single"/>
              </w:rPr>
            </w:rPrChange>
          </w:rPr>
          <w:t>无急剧温度变化，周围空气中没有酸性和其他有害电子产品气体。</w:t>
        </w:r>
      </w:ins>
    </w:p>
    <w:p w:rsidR="007111D4" w:rsidRDefault="007111D4">
      <w:pPr>
        <w:spacing w:before="0" w:after="0" w:line="360" w:lineRule="auto"/>
        <w:ind w:firstLineChars="200" w:firstLine="420"/>
        <w:rPr>
          <w:ins w:id="10563" w:author="admin" w:date="2016-10-25T15:19:00Z"/>
          <w:rFonts w:ascii="Times New Roman" w:hAnsi="Times New Roman"/>
          <w:rPrChange w:id="10564" w:author="admin" w:date="2016-10-25T15:46:00Z">
            <w:rPr>
              <w:ins w:id="10565" w:author="admin" w:date="2016-10-25T15:19:00Z"/>
            </w:rPr>
          </w:rPrChange>
        </w:rPr>
        <w:pPrChange w:id="10566" w:author="admin" w:date="2016-10-25T15:46:00Z">
          <w:pPr>
            <w:pStyle w:val="7"/>
            <w:keepNext w:val="0"/>
            <w:keepLines w:val="0"/>
            <w:numPr>
              <w:numId w:val="16"/>
            </w:numPr>
            <w:tabs>
              <w:tab w:val="num" w:pos="964"/>
            </w:tabs>
            <w:adjustRightInd w:val="0"/>
            <w:snapToGrid w:val="0"/>
            <w:spacing w:before="0" w:after="0" w:line="360" w:lineRule="atLeast"/>
            <w:ind w:left="964" w:hanging="482"/>
            <w:textAlignment w:val="baseline"/>
          </w:pPr>
        </w:pPrChange>
      </w:pPr>
    </w:p>
    <w:p w:rsidR="009601CD" w:rsidRDefault="009601CD" w:rsidP="009601CD">
      <w:pPr>
        <w:ind w:firstLine="480"/>
        <w:rPr>
          <w:ins w:id="10567" w:author="admin" w:date="2016-10-25T15:19:00Z"/>
        </w:rPr>
        <w:sectPr w:rsidR="009601CD">
          <w:headerReference w:type="even" r:id="rId375"/>
          <w:headerReference w:type="default" r:id="rId376"/>
          <w:footerReference w:type="default" r:id="rId377"/>
          <w:headerReference w:type="first" r:id="rId378"/>
          <w:footerReference w:type="first" r:id="rId379"/>
          <w:pgSz w:w="11906" w:h="16838" w:code="9"/>
          <w:pgMar w:top="1701" w:right="1134" w:bottom="1134" w:left="1134" w:header="1134" w:footer="851" w:gutter="284"/>
          <w:pgNumType w:start="1"/>
          <w:cols w:space="425"/>
          <w:formProt w:val="0"/>
          <w:titlePg/>
          <w:docGrid w:type="linesAndChars" w:linePitch="326"/>
        </w:sectPr>
      </w:pPr>
    </w:p>
    <w:p w:rsidR="00D96A3A" w:rsidDel="00D76F56" w:rsidRDefault="00D96A3A">
      <w:pPr>
        <w:spacing w:before="0" w:after="0" w:line="360" w:lineRule="auto"/>
        <w:rPr>
          <w:del w:id="10575" w:author="admin" w:date="2016-10-25T16:34:00Z"/>
          <w:rFonts w:ascii="Times New Roman" w:hAnsi="Times New Roman"/>
        </w:rPr>
      </w:pPr>
      <w:bookmarkStart w:id="10576" w:name="_Toc465235302"/>
      <w:bookmarkStart w:id="10577" w:name="_Toc465237571"/>
      <w:bookmarkStart w:id="10578" w:name="_Toc465435240"/>
      <w:bookmarkStart w:id="10579" w:name="_Toc465435357"/>
      <w:bookmarkEnd w:id="10576"/>
      <w:bookmarkEnd w:id="10577"/>
      <w:bookmarkEnd w:id="10578"/>
      <w:bookmarkEnd w:id="10579"/>
    </w:p>
    <w:p w:rsidR="00D96A3A" w:rsidDel="00D76F56" w:rsidRDefault="00D96A3A">
      <w:pPr>
        <w:spacing w:before="0" w:after="0" w:line="360" w:lineRule="auto"/>
        <w:rPr>
          <w:del w:id="10580" w:author="admin" w:date="2016-10-25T16:34:00Z"/>
          <w:rFonts w:ascii="Times New Roman" w:hAnsi="Times New Roman"/>
        </w:rPr>
      </w:pPr>
      <w:bookmarkStart w:id="10581" w:name="_Toc465235303"/>
      <w:bookmarkStart w:id="10582" w:name="_Toc465237572"/>
      <w:bookmarkStart w:id="10583" w:name="_Toc465435241"/>
      <w:bookmarkStart w:id="10584" w:name="_Toc465435358"/>
      <w:bookmarkEnd w:id="10581"/>
      <w:bookmarkEnd w:id="10582"/>
      <w:bookmarkEnd w:id="10583"/>
      <w:bookmarkEnd w:id="10584"/>
    </w:p>
    <w:p w:rsidR="00D96A3A" w:rsidDel="00D76F56" w:rsidRDefault="00D96A3A">
      <w:pPr>
        <w:spacing w:before="0" w:after="0" w:line="360" w:lineRule="auto"/>
        <w:rPr>
          <w:del w:id="10585" w:author="admin" w:date="2016-10-25T16:34:00Z"/>
          <w:rFonts w:ascii="Times New Roman" w:hAnsi="Times New Roman"/>
        </w:rPr>
      </w:pPr>
      <w:bookmarkStart w:id="10586" w:name="_Toc465235304"/>
      <w:bookmarkStart w:id="10587" w:name="_Toc465237573"/>
      <w:bookmarkStart w:id="10588" w:name="_Toc465435242"/>
      <w:bookmarkStart w:id="10589" w:name="_Toc465435359"/>
      <w:bookmarkEnd w:id="10586"/>
      <w:bookmarkEnd w:id="10587"/>
      <w:bookmarkEnd w:id="10588"/>
      <w:bookmarkEnd w:id="10589"/>
    </w:p>
    <w:p w:rsidR="007111D4" w:rsidRDefault="00D044CA">
      <w:pPr>
        <w:pStyle w:val="11"/>
        <w:numPr>
          <w:ilvl w:val="0"/>
          <w:numId w:val="4"/>
        </w:numPr>
        <w:spacing w:before="0" w:after="0" w:line="360" w:lineRule="auto"/>
        <w:rPr>
          <w:rFonts w:ascii="Times New Roman" w:hAnsi="Times New Roman"/>
        </w:rPr>
        <w:pPrChange w:id="10590" w:author="admin" w:date="2016-10-25T15:33:00Z">
          <w:pPr>
            <w:pStyle w:val="20"/>
            <w:numPr>
              <w:ilvl w:val="1"/>
              <w:numId w:val="4"/>
            </w:numPr>
            <w:spacing w:before="0" w:after="0" w:line="360" w:lineRule="auto"/>
            <w:ind w:left="567" w:hanging="567"/>
          </w:pPr>
        </w:pPrChange>
      </w:pPr>
      <w:bookmarkStart w:id="10591" w:name="_Toc465435360"/>
      <w:r>
        <w:rPr>
          <w:rFonts w:ascii="Times New Roman" w:hAnsi="Times New Roman"/>
        </w:rPr>
        <w:t>备注</w:t>
      </w:r>
      <w:bookmarkEnd w:id="10591"/>
    </w:p>
    <w:p w:rsidR="007111D4" w:rsidRDefault="00D044CA">
      <w:pPr>
        <w:pStyle w:val="20"/>
        <w:numPr>
          <w:ilvl w:val="1"/>
          <w:numId w:val="4"/>
        </w:numPr>
        <w:spacing w:before="0" w:after="0" w:line="360" w:lineRule="auto"/>
        <w:rPr>
          <w:rFonts w:ascii="Times New Roman" w:hAnsi="Times New Roman"/>
        </w:rPr>
        <w:pPrChange w:id="10592" w:author="admin" w:date="2016-10-25T15:33:00Z">
          <w:pPr>
            <w:pStyle w:val="30"/>
            <w:numPr>
              <w:ilvl w:val="2"/>
              <w:numId w:val="4"/>
            </w:numPr>
            <w:spacing w:before="0" w:after="0" w:line="360" w:lineRule="auto"/>
            <w:ind w:left="709" w:hanging="709"/>
          </w:pPr>
        </w:pPrChange>
      </w:pPr>
      <w:bookmarkStart w:id="10593" w:name="_Toc465435361"/>
      <w:r>
        <w:rPr>
          <w:rFonts w:ascii="Times New Roman" w:hAnsi="Times New Roman"/>
        </w:rPr>
        <w:t>SSB</w:t>
      </w:r>
      <w:r>
        <w:rPr>
          <w:rFonts w:ascii="Times New Roman" w:hAnsi="Times New Roman"/>
        </w:rPr>
        <w:t>信道列表</w:t>
      </w:r>
      <w:bookmarkEnd w:id="10593"/>
    </w:p>
    <w:p w:rsidR="007111D4" w:rsidRDefault="00D044CA">
      <w:pPr>
        <w:pStyle w:val="30"/>
        <w:numPr>
          <w:ilvl w:val="2"/>
          <w:numId w:val="4"/>
        </w:numPr>
        <w:spacing w:before="0" w:after="0" w:line="360" w:lineRule="auto"/>
        <w:rPr>
          <w:rFonts w:ascii="Times New Roman" w:hAnsi="Times New Roman"/>
        </w:rPr>
        <w:pPrChange w:id="10594" w:author="admin" w:date="2016-10-25T15:33:00Z">
          <w:pPr>
            <w:pStyle w:val="41"/>
            <w:numPr>
              <w:ilvl w:val="3"/>
              <w:numId w:val="4"/>
            </w:numPr>
            <w:spacing w:before="0" w:after="0" w:line="360" w:lineRule="auto"/>
            <w:ind w:left="851" w:hanging="851"/>
          </w:pPr>
        </w:pPrChange>
      </w:pPr>
      <w:bookmarkStart w:id="10595" w:name="_Toc386638666"/>
      <w:bookmarkStart w:id="10596" w:name="_Toc465435362"/>
      <w:r>
        <w:rPr>
          <w:rFonts w:ascii="Times New Roman" w:hAnsi="Times New Roman"/>
        </w:rPr>
        <w:t>国内主要岸台资料</w:t>
      </w:r>
      <w:bookmarkEnd w:id="10595"/>
      <w:bookmarkEnd w:id="10596"/>
    </w:p>
    <w:p w:rsidR="007111D4" w:rsidRDefault="00D634F8" w:rsidP="007111D4">
      <w:pPr>
        <w:pStyle w:val="af5"/>
        <w:spacing w:beforeLines="50"/>
        <w:rPr>
          <w:rPrChange w:id="10597" w:author="admin" w:date="2016-10-27T16:26:00Z">
            <w:rPr>
              <w:rStyle w:val="af3"/>
              <w:rFonts w:ascii="Calibri" w:eastAsia="宋体" w:hAnsi="Calibri"/>
              <w:bCs w:val="0"/>
              <w:iCs w:val="0"/>
              <w:szCs w:val="21"/>
            </w:rPr>
          </w:rPrChange>
        </w:rPr>
        <w:pPrChange w:id="10598" w:author="admin" w:date="2016-10-31T15:42:00Z">
          <w:pPr>
            <w:pStyle w:val="af5"/>
          </w:pPr>
        </w:pPrChange>
      </w:pPr>
      <w:r w:rsidRPr="00D634F8">
        <w:rPr>
          <w:rFonts w:hint="eastAsia"/>
          <w:rPrChange w:id="10599" w:author="admin" w:date="2016-10-27T16:26:00Z">
            <w:rPr>
              <w:rFonts w:hint="eastAsia"/>
              <w:b/>
              <w:bCs/>
              <w:i/>
              <w:iCs/>
              <w:color w:val="4F81BD"/>
              <w:szCs w:val="21"/>
            </w:rPr>
          </w:rPrChange>
        </w:rPr>
        <w:t>表</w:t>
      </w:r>
      <w:r w:rsidRPr="00D634F8">
        <w:rPr>
          <w:rPrChange w:id="10600" w:author="admin" w:date="2016-10-27T16:26:00Z">
            <w:rPr>
              <w:b/>
              <w:bCs/>
              <w:i/>
              <w:iCs/>
              <w:color w:val="4F81BD"/>
              <w:szCs w:val="21"/>
            </w:rPr>
          </w:rPrChange>
        </w:rPr>
        <w:t xml:space="preserve"> </w:t>
      </w:r>
      <w:del w:id="10601" w:author="admin" w:date="2016-10-26T09:27:00Z">
        <w:r w:rsidRPr="00D634F8" w:rsidDel="001415F4">
          <w:rPr>
            <w:rPrChange w:id="10602" w:author="admin" w:date="2016-10-27T16:26:00Z">
              <w:rPr>
                <w:b/>
                <w:bCs/>
                <w:i/>
                <w:iCs/>
                <w:color w:val="4F81BD"/>
                <w:szCs w:val="21"/>
              </w:rPr>
            </w:rPrChange>
          </w:rPr>
          <w:fldChar w:fldCharType="begin"/>
        </w:r>
        <w:r w:rsidRPr="00D634F8">
          <w:rPr>
            <w:rPrChange w:id="10603" w:author="admin" w:date="2016-10-27T16:26:00Z">
              <w:rPr>
                <w:b/>
                <w:bCs/>
                <w:i/>
                <w:iCs/>
                <w:color w:val="4F81BD"/>
                <w:szCs w:val="21"/>
              </w:rPr>
            </w:rPrChange>
          </w:rPr>
          <w:delInstrText xml:space="preserve"> SEQ </w:delInstrText>
        </w:r>
        <w:r w:rsidRPr="00D634F8">
          <w:rPr>
            <w:rFonts w:hint="eastAsia"/>
            <w:rPrChange w:id="10604" w:author="admin" w:date="2016-10-27T16:26:00Z">
              <w:rPr>
                <w:rFonts w:hint="eastAsia"/>
                <w:b/>
                <w:bCs/>
                <w:i/>
                <w:iCs/>
                <w:color w:val="4F81BD"/>
                <w:szCs w:val="21"/>
              </w:rPr>
            </w:rPrChange>
          </w:rPr>
          <w:delInstrText>表</w:delInstrText>
        </w:r>
        <w:r w:rsidRPr="00D634F8">
          <w:rPr>
            <w:rPrChange w:id="10605" w:author="admin" w:date="2016-10-27T16:26:00Z">
              <w:rPr>
                <w:b/>
                <w:bCs/>
                <w:i/>
                <w:iCs/>
                <w:color w:val="4F81BD"/>
                <w:szCs w:val="21"/>
              </w:rPr>
            </w:rPrChange>
          </w:rPr>
          <w:delInstrText xml:space="preserve"> \* ARABIC </w:delInstrText>
        </w:r>
        <w:r w:rsidRPr="00D634F8" w:rsidDel="001415F4">
          <w:rPr>
            <w:rPrChange w:id="10606" w:author="admin" w:date="2016-10-27T16:26:00Z">
              <w:rPr>
                <w:b/>
                <w:bCs/>
                <w:i/>
                <w:iCs/>
                <w:color w:val="4F81BD"/>
                <w:szCs w:val="21"/>
              </w:rPr>
            </w:rPrChange>
          </w:rPr>
          <w:fldChar w:fldCharType="separate"/>
        </w:r>
      </w:del>
      <w:del w:id="10607" w:author="admin" w:date="2016-10-26T08:51:00Z">
        <w:r w:rsidRPr="00D634F8">
          <w:rPr>
            <w:rPrChange w:id="10608" w:author="admin" w:date="2016-10-27T16:26:00Z">
              <w:rPr>
                <w:b/>
                <w:bCs/>
                <w:i/>
                <w:iCs/>
                <w:noProof/>
                <w:color w:val="4F81BD"/>
                <w:szCs w:val="21"/>
              </w:rPr>
            </w:rPrChange>
          </w:rPr>
          <w:delText>6</w:delText>
        </w:r>
      </w:del>
      <w:del w:id="10609" w:author="admin" w:date="2016-10-26T09:27:00Z">
        <w:r w:rsidRPr="00D634F8" w:rsidDel="001415F4">
          <w:rPr>
            <w:rPrChange w:id="10610" w:author="admin" w:date="2016-10-27T16:26:00Z">
              <w:rPr>
                <w:b/>
                <w:bCs/>
                <w:i/>
                <w:iCs/>
                <w:color w:val="4F81BD"/>
                <w:szCs w:val="21"/>
              </w:rPr>
            </w:rPrChange>
          </w:rPr>
          <w:fldChar w:fldCharType="end"/>
        </w:r>
      </w:del>
      <w:ins w:id="10611" w:author="admin" w:date="2016-10-26T09:27:00Z">
        <w:r w:rsidRPr="00D634F8">
          <w:rPr>
            <w:rPrChange w:id="10612" w:author="admin" w:date="2016-10-27T16:26:00Z">
              <w:rPr>
                <w:b/>
                <w:bCs/>
                <w:i/>
                <w:iCs/>
                <w:color w:val="4F81BD"/>
                <w:szCs w:val="21"/>
              </w:rPr>
            </w:rPrChange>
          </w:rPr>
          <w:t>10</w:t>
        </w:r>
      </w:ins>
      <w:r w:rsidRPr="00D634F8">
        <w:rPr>
          <w:rPrChange w:id="10613" w:author="admin" w:date="2016-10-27T16:26:00Z">
            <w:rPr>
              <w:b/>
              <w:bCs/>
              <w:i/>
              <w:iCs/>
              <w:color w:val="4F81BD"/>
              <w:szCs w:val="21"/>
            </w:rPr>
          </w:rPrChange>
        </w:rPr>
        <w:t xml:space="preserve">  广州海岸电台无线电话(SSB)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417"/>
        <w:gridCol w:w="2174"/>
        <w:gridCol w:w="2298"/>
        <w:gridCol w:w="1826"/>
        <w:gridCol w:w="1527"/>
      </w:tblGrid>
      <w:tr w:rsidR="00D96A3A">
        <w:trPr>
          <w:trHeight w:val="1223"/>
          <w:jc w:val="center"/>
        </w:trPr>
        <w:tc>
          <w:tcPr>
            <w:tcW w:w="1417" w:type="dxa"/>
            <w:vAlign w:val="center"/>
          </w:tcPr>
          <w:p w:rsidR="00D96A3A" w:rsidRDefault="00D044CA">
            <w:pPr>
              <w:spacing w:before="0" w:after="0" w:line="36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频道号</w:t>
            </w:r>
            <w:r>
              <w:rPr>
                <w:rFonts w:ascii="Times New Roman" w:hAnsi="Times New Roman"/>
                <w:b/>
              </w:rPr>
              <w:t>CH</w:t>
            </w:r>
          </w:p>
        </w:tc>
        <w:tc>
          <w:tcPr>
            <w:tcW w:w="2174" w:type="dxa"/>
            <w:vAlign w:val="center"/>
          </w:tcPr>
          <w:p w:rsidR="00D96A3A" w:rsidRDefault="00D044CA">
            <w:pPr>
              <w:spacing w:before="0" w:after="0" w:line="36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岸台发射频率</w:t>
            </w:r>
            <w:r>
              <w:rPr>
                <w:rFonts w:ascii="Times New Roman" w:hAnsi="Times New Roman"/>
                <w:b/>
              </w:rPr>
              <w:t>TX</w:t>
            </w:r>
            <w:r>
              <w:rPr>
                <w:rFonts w:ascii="Times New Roman" w:hAnsi="Times New Roman"/>
                <w:b/>
              </w:rPr>
              <w:t>（</w:t>
            </w:r>
            <w:r>
              <w:rPr>
                <w:rFonts w:ascii="Times New Roman" w:hAnsi="Times New Roman"/>
                <w:b/>
              </w:rPr>
              <w:t>KHz</w:t>
            </w:r>
            <w:r>
              <w:rPr>
                <w:rFonts w:ascii="Times New Roman" w:hAnsi="Times New Roman"/>
                <w:b/>
              </w:rPr>
              <w:t>）</w:t>
            </w:r>
          </w:p>
        </w:tc>
        <w:tc>
          <w:tcPr>
            <w:tcW w:w="2298" w:type="dxa"/>
            <w:vAlign w:val="center"/>
          </w:tcPr>
          <w:p w:rsidR="00D96A3A" w:rsidRDefault="00D044CA">
            <w:pPr>
              <w:spacing w:before="0" w:after="0" w:line="36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岸台守听频率</w:t>
            </w:r>
            <w:r>
              <w:rPr>
                <w:rFonts w:ascii="Times New Roman" w:hAnsi="Times New Roman"/>
                <w:b/>
              </w:rPr>
              <w:t>RX</w:t>
            </w:r>
            <w:r>
              <w:rPr>
                <w:rFonts w:ascii="Times New Roman" w:hAnsi="Times New Roman"/>
                <w:b/>
              </w:rPr>
              <w:t>（</w:t>
            </w:r>
            <w:r>
              <w:rPr>
                <w:rFonts w:ascii="Times New Roman" w:hAnsi="Times New Roman"/>
                <w:b/>
              </w:rPr>
              <w:t>KHz</w:t>
            </w:r>
            <w:r>
              <w:rPr>
                <w:rFonts w:ascii="Times New Roman" w:hAnsi="Times New Roman"/>
                <w:b/>
              </w:rPr>
              <w:t>）</w:t>
            </w:r>
          </w:p>
        </w:tc>
        <w:tc>
          <w:tcPr>
            <w:tcW w:w="1826" w:type="dxa"/>
            <w:vAlign w:val="center"/>
          </w:tcPr>
          <w:p w:rsidR="00D96A3A" w:rsidRDefault="00D044CA">
            <w:pPr>
              <w:spacing w:before="0" w:after="0" w:line="36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工作时间</w:t>
            </w:r>
          </w:p>
          <w:p w:rsidR="00D96A3A" w:rsidRDefault="00D044CA">
            <w:pPr>
              <w:spacing w:before="0" w:after="0" w:line="36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(</w:t>
            </w:r>
            <w:r>
              <w:rPr>
                <w:rFonts w:ascii="Times New Roman" w:hAnsi="Times New Roman"/>
                <w:b/>
              </w:rPr>
              <w:t>北京时间</w:t>
            </w:r>
            <w:r>
              <w:rPr>
                <w:rFonts w:ascii="Times New Roman" w:hAnsi="Times New Roman"/>
                <w:b/>
              </w:rPr>
              <w:t>)</w:t>
            </w:r>
          </w:p>
        </w:tc>
        <w:tc>
          <w:tcPr>
            <w:tcW w:w="1527" w:type="dxa"/>
            <w:vAlign w:val="center"/>
          </w:tcPr>
          <w:p w:rsidR="00D96A3A" w:rsidRDefault="00D044CA">
            <w:pPr>
              <w:spacing w:before="0" w:after="0" w:line="36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天线方向</w:t>
            </w:r>
          </w:p>
        </w:tc>
      </w:tr>
      <w:tr w:rsidR="00D96A3A">
        <w:trPr>
          <w:trHeight w:hRule="exact" w:val="454"/>
          <w:jc w:val="center"/>
        </w:trPr>
        <w:tc>
          <w:tcPr>
            <w:tcW w:w="1417" w:type="dxa"/>
            <w:vAlign w:val="center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822</w:t>
            </w:r>
          </w:p>
        </w:tc>
        <w:tc>
          <w:tcPr>
            <w:tcW w:w="2174" w:type="dxa"/>
            <w:vAlign w:val="center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8782</w:t>
            </w:r>
          </w:p>
        </w:tc>
        <w:tc>
          <w:tcPr>
            <w:tcW w:w="2298" w:type="dxa"/>
            <w:vAlign w:val="center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8258</w:t>
            </w:r>
          </w:p>
        </w:tc>
        <w:tc>
          <w:tcPr>
            <w:tcW w:w="1826" w:type="dxa"/>
            <w:vAlign w:val="center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H24</w:t>
            </w:r>
          </w:p>
        </w:tc>
        <w:tc>
          <w:tcPr>
            <w:tcW w:w="1527" w:type="dxa"/>
            <w:vAlign w:val="center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全向</w:t>
            </w:r>
          </w:p>
        </w:tc>
      </w:tr>
      <w:tr w:rsidR="00D96A3A">
        <w:trPr>
          <w:trHeight w:hRule="exact" w:val="454"/>
          <w:jc w:val="center"/>
        </w:trPr>
        <w:tc>
          <w:tcPr>
            <w:tcW w:w="1417" w:type="dxa"/>
            <w:vAlign w:val="center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837</w:t>
            </w:r>
          </w:p>
        </w:tc>
        <w:tc>
          <w:tcPr>
            <w:tcW w:w="2174" w:type="dxa"/>
            <w:vAlign w:val="center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8716</w:t>
            </w:r>
          </w:p>
        </w:tc>
        <w:tc>
          <w:tcPr>
            <w:tcW w:w="2298" w:type="dxa"/>
            <w:vAlign w:val="center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8170</w:t>
            </w:r>
          </w:p>
        </w:tc>
        <w:tc>
          <w:tcPr>
            <w:tcW w:w="1826" w:type="dxa"/>
            <w:vAlign w:val="center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应邀而开</w:t>
            </w:r>
          </w:p>
        </w:tc>
        <w:tc>
          <w:tcPr>
            <w:tcW w:w="1527" w:type="dxa"/>
            <w:vAlign w:val="center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全向</w:t>
            </w:r>
          </w:p>
        </w:tc>
      </w:tr>
      <w:tr w:rsidR="00D96A3A">
        <w:trPr>
          <w:trHeight w:hRule="exact" w:val="454"/>
          <w:jc w:val="center"/>
        </w:trPr>
        <w:tc>
          <w:tcPr>
            <w:tcW w:w="1417" w:type="dxa"/>
            <w:vAlign w:val="center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1208</w:t>
            </w:r>
          </w:p>
        </w:tc>
        <w:tc>
          <w:tcPr>
            <w:tcW w:w="2174" w:type="dxa"/>
            <w:vAlign w:val="center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13098</w:t>
            </w:r>
          </w:p>
        </w:tc>
        <w:tc>
          <w:tcPr>
            <w:tcW w:w="2298" w:type="dxa"/>
            <w:vAlign w:val="center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12251</w:t>
            </w:r>
          </w:p>
        </w:tc>
        <w:tc>
          <w:tcPr>
            <w:tcW w:w="1826" w:type="dxa"/>
            <w:vAlign w:val="center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应邀而开</w:t>
            </w:r>
          </w:p>
        </w:tc>
        <w:tc>
          <w:tcPr>
            <w:tcW w:w="1527" w:type="dxa"/>
            <w:vAlign w:val="center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全向</w:t>
            </w:r>
          </w:p>
        </w:tc>
      </w:tr>
      <w:tr w:rsidR="00D96A3A">
        <w:trPr>
          <w:trHeight w:hRule="exact" w:val="454"/>
          <w:jc w:val="center"/>
        </w:trPr>
        <w:tc>
          <w:tcPr>
            <w:tcW w:w="1417" w:type="dxa"/>
            <w:vAlign w:val="center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1211</w:t>
            </w:r>
          </w:p>
        </w:tc>
        <w:tc>
          <w:tcPr>
            <w:tcW w:w="2174" w:type="dxa"/>
            <w:vAlign w:val="center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13107</w:t>
            </w:r>
          </w:p>
        </w:tc>
        <w:tc>
          <w:tcPr>
            <w:tcW w:w="2298" w:type="dxa"/>
            <w:vAlign w:val="center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12260</w:t>
            </w:r>
          </w:p>
        </w:tc>
        <w:tc>
          <w:tcPr>
            <w:tcW w:w="1826" w:type="dxa"/>
            <w:vAlign w:val="center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H24</w:t>
            </w:r>
          </w:p>
        </w:tc>
        <w:tc>
          <w:tcPr>
            <w:tcW w:w="1527" w:type="dxa"/>
            <w:vAlign w:val="center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全向</w:t>
            </w:r>
          </w:p>
        </w:tc>
      </w:tr>
      <w:tr w:rsidR="00D96A3A">
        <w:trPr>
          <w:trHeight w:hRule="exact" w:val="454"/>
          <w:jc w:val="center"/>
        </w:trPr>
        <w:tc>
          <w:tcPr>
            <w:tcW w:w="1417" w:type="dxa"/>
            <w:vAlign w:val="center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1225</w:t>
            </w:r>
          </w:p>
        </w:tc>
        <w:tc>
          <w:tcPr>
            <w:tcW w:w="2174" w:type="dxa"/>
            <w:vAlign w:val="center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13149</w:t>
            </w:r>
          </w:p>
        </w:tc>
        <w:tc>
          <w:tcPr>
            <w:tcW w:w="2298" w:type="dxa"/>
            <w:vAlign w:val="center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12302</w:t>
            </w:r>
          </w:p>
        </w:tc>
        <w:tc>
          <w:tcPr>
            <w:tcW w:w="1826" w:type="dxa"/>
            <w:vAlign w:val="center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H24</w:t>
            </w:r>
          </w:p>
        </w:tc>
        <w:tc>
          <w:tcPr>
            <w:tcW w:w="1527" w:type="dxa"/>
            <w:vAlign w:val="center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全向</w:t>
            </w:r>
          </w:p>
        </w:tc>
      </w:tr>
      <w:tr w:rsidR="00D96A3A">
        <w:trPr>
          <w:trHeight w:hRule="exact" w:val="454"/>
          <w:jc w:val="center"/>
        </w:trPr>
        <w:tc>
          <w:tcPr>
            <w:tcW w:w="1417" w:type="dxa"/>
            <w:vAlign w:val="center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1236</w:t>
            </w:r>
          </w:p>
        </w:tc>
        <w:tc>
          <w:tcPr>
            <w:tcW w:w="2174" w:type="dxa"/>
            <w:vAlign w:val="center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13182</w:t>
            </w:r>
          </w:p>
        </w:tc>
        <w:tc>
          <w:tcPr>
            <w:tcW w:w="2298" w:type="dxa"/>
            <w:vAlign w:val="center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12335</w:t>
            </w:r>
          </w:p>
        </w:tc>
        <w:tc>
          <w:tcPr>
            <w:tcW w:w="1826" w:type="dxa"/>
            <w:vAlign w:val="center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H24</w:t>
            </w:r>
          </w:p>
        </w:tc>
        <w:tc>
          <w:tcPr>
            <w:tcW w:w="1527" w:type="dxa"/>
            <w:vAlign w:val="center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全向</w:t>
            </w:r>
          </w:p>
        </w:tc>
      </w:tr>
      <w:tr w:rsidR="00D96A3A">
        <w:trPr>
          <w:trHeight w:hRule="exact" w:val="454"/>
          <w:jc w:val="center"/>
        </w:trPr>
        <w:tc>
          <w:tcPr>
            <w:tcW w:w="1417" w:type="dxa"/>
            <w:vAlign w:val="center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1616</w:t>
            </w:r>
          </w:p>
        </w:tc>
        <w:tc>
          <w:tcPr>
            <w:tcW w:w="2174" w:type="dxa"/>
            <w:vAlign w:val="center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17287</w:t>
            </w:r>
          </w:p>
        </w:tc>
        <w:tc>
          <w:tcPr>
            <w:tcW w:w="2298" w:type="dxa"/>
            <w:vAlign w:val="center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16405</w:t>
            </w:r>
          </w:p>
        </w:tc>
        <w:tc>
          <w:tcPr>
            <w:tcW w:w="1826" w:type="dxa"/>
            <w:vAlign w:val="center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1600-2300L</w:t>
            </w:r>
          </w:p>
        </w:tc>
        <w:tc>
          <w:tcPr>
            <w:tcW w:w="1527" w:type="dxa"/>
            <w:vAlign w:val="center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全向</w:t>
            </w:r>
          </w:p>
        </w:tc>
      </w:tr>
      <w:tr w:rsidR="00D96A3A">
        <w:trPr>
          <w:trHeight w:hRule="exact" w:val="454"/>
          <w:jc w:val="center"/>
        </w:trPr>
        <w:tc>
          <w:tcPr>
            <w:tcW w:w="1417" w:type="dxa"/>
            <w:vAlign w:val="center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1653</w:t>
            </w:r>
          </w:p>
        </w:tc>
        <w:tc>
          <w:tcPr>
            <w:tcW w:w="2174" w:type="dxa"/>
            <w:vAlign w:val="center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17398</w:t>
            </w:r>
          </w:p>
        </w:tc>
        <w:tc>
          <w:tcPr>
            <w:tcW w:w="2298" w:type="dxa"/>
            <w:vAlign w:val="center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16516</w:t>
            </w:r>
          </w:p>
        </w:tc>
        <w:tc>
          <w:tcPr>
            <w:tcW w:w="1826" w:type="dxa"/>
            <w:vAlign w:val="center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H24</w:t>
            </w:r>
          </w:p>
        </w:tc>
        <w:tc>
          <w:tcPr>
            <w:tcW w:w="1527" w:type="dxa"/>
            <w:vAlign w:val="center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全向</w:t>
            </w:r>
          </w:p>
        </w:tc>
      </w:tr>
      <w:tr w:rsidR="00D96A3A">
        <w:trPr>
          <w:trHeight w:hRule="exact" w:val="454"/>
          <w:jc w:val="center"/>
        </w:trPr>
        <w:tc>
          <w:tcPr>
            <w:tcW w:w="1417" w:type="dxa"/>
            <w:vAlign w:val="center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1806</w:t>
            </w:r>
          </w:p>
        </w:tc>
        <w:tc>
          <w:tcPr>
            <w:tcW w:w="2174" w:type="dxa"/>
            <w:vAlign w:val="center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19770</w:t>
            </w:r>
          </w:p>
        </w:tc>
        <w:tc>
          <w:tcPr>
            <w:tcW w:w="2298" w:type="dxa"/>
            <w:vAlign w:val="center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18795</w:t>
            </w:r>
          </w:p>
        </w:tc>
        <w:tc>
          <w:tcPr>
            <w:tcW w:w="1826" w:type="dxa"/>
            <w:vAlign w:val="center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H24</w:t>
            </w:r>
          </w:p>
        </w:tc>
        <w:tc>
          <w:tcPr>
            <w:tcW w:w="1527" w:type="dxa"/>
            <w:vAlign w:val="center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全向</w:t>
            </w:r>
          </w:p>
        </w:tc>
      </w:tr>
      <w:tr w:rsidR="00D96A3A">
        <w:trPr>
          <w:trHeight w:hRule="exact" w:val="454"/>
          <w:jc w:val="center"/>
        </w:trPr>
        <w:tc>
          <w:tcPr>
            <w:tcW w:w="1417" w:type="dxa"/>
            <w:vAlign w:val="center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1809</w:t>
            </w:r>
          </w:p>
        </w:tc>
        <w:tc>
          <w:tcPr>
            <w:tcW w:w="2174" w:type="dxa"/>
            <w:vAlign w:val="center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19779</w:t>
            </w:r>
          </w:p>
        </w:tc>
        <w:tc>
          <w:tcPr>
            <w:tcW w:w="2298" w:type="dxa"/>
            <w:vAlign w:val="center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18804</w:t>
            </w:r>
          </w:p>
        </w:tc>
        <w:tc>
          <w:tcPr>
            <w:tcW w:w="1826" w:type="dxa"/>
            <w:vAlign w:val="center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H24</w:t>
            </w:r>
          </w:p>
        </w:tc>
        <w:tc>
          <w:tcPr>
            <w:tcW w:w="1527" w:type="dxa"/>
            <w:vAlign w:val="center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全向</w:t>
            </w:r>
          </w:p>
        </w:tc>
      </w:tr>
      <w:tr w:rsidR="00D96A3A">
        <w:trPr>
          <w:trHeight w:hRule="exact" w:val="454"/>
          <w:jc w:val="center"/>
        </w:trPr>
        <w:tc>
          <w:tcPr>
            <w:tcW w:w="1417" w:type="dxa"/>
            <w:vAlign w:val="center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1814</w:t>
            </w:r>
          </w:p>
        </w:tc>
        <w:tc>
          <w:tcPr>
            <w:tcW w:w="2174" w:type="dxa"/>
            <w:vAlign w:val="center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19794</w:t>
            </w:r>
          </w:p>
        </w:tc>
        <w:tc>
          <w:tcPr>
            <w:tcW w:w="2298" w:type="dxa"/>
            <w:vAlign w:val="center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18819</w:t>
            </w:r>
          </w:p>
        </w:tc>
        <w:tc>
          <w:tcPr>
            <w:tcW w:w="1826" w:type="dxa"/>
            <w:vAlign w:val="center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1600-2300L</w:t>
            </w:r>
          </w:p>
        </w:tc>
        <w:tc>
          <w:tcPr>
            <w:tcW w:w="1527" w:type="dxa"/>
            <w:vAlign w:val="center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全向</w:t>
            </w:r>
          </w:p>
        </w:tc>
      </w:tr>
      <w:tr w:rsidR="00D96A3A">
        <w:trPr>
          <w:trHeight w:hRule="exact" w:val="454"/>
          <w:jc w:val="center"/>
        </w:trPr>
        <w:tc>
          <w:tcPr>
            <w:tcW w:w="1417" w:type="dxa"/>
            <w:vAlign w:val="center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2214</w:t>
            </w:r>
          </w:p>
        </w:tc>
        <w:tc>
          <w:tcPr>
            <w:tcW w:w="2174" w:type="dxa"/>
            <w:vAlign w:val="center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22735</w:t>
            </w:r>
          </w:p>
        </w:tc>
        <w:tc>
          <w:tcPr>
            <w:tcW w:w="2298" w:type="dxa"/>
            <w:vAlign w:val="center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22039</w:t>
            </w:r>
          </w:p>
        </w:tc>
        <w:tc>
          <w:tcPr>
            <w:tcW w:w="1826" w:type="dxa"/>
            <w:vAlign w:val="center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H24</w:t>
            </w:r>
          </w:p>
        </w:tc>
        <w:tc>
          <w:tcPr>
            <w:tcW w:w="1527" w:type="dxa"/>
            <w:vAlign w:val="center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全向</w:t>
            </w:r>
          </w:p>
        </w:tc>
      </w:tr>
      <w:tr w:rsidR="00D96A3A">
        <w:trPr>
          <w:trHeight w:hRule="exact" w:val="454"/>
          <w:jc w:val="center"/>
        </w:trPr>
        <w:tc>
          <w:tcPr>
            <w:tcW w:w="1417" w:type="dxa"/>
            <w:vAlign w:val="center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2220</w:t>
            </w:r>
          </w:p>
        </w:tc>
        <w:tc>
          <w:tcPr>
            <w:tcW w:w="2174" w:type="dxa"/>
            <w:vAlign w:val="center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22753</w:t>
            </w:r>
          </w:p>
        </w:tc>
        <w:tc>
          <w:tcPr>
            <w:tcW w:w="2298" w:type="dxa"/>
            <w:vAlign w:val="center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22057</w:t>
            </w:r>
          </w:p>
        </w:tc>
        <w:tc>
          <w:tcPr>
            <w:tcW w:w="1826" w:type="dxa"/>
            <w:vAlign w:val="center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H24</w:t>
            </w:r>
          </w:p>
        </w:tc>
        <w:tc>
          <w:tcPr>
            <w:tcW w:w="1527" w:type="dxa"/>
            <w:vAlign w:val="center"/>
          </w:tcPr>
          <w:p w:rsidR="00D96A3A" w:rsidRDefault="00D044CA">
            <w:pPr>
              <w:spacing w:before="0" w:after="0" w:line="36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全向</w:t>
            </w:r>
          </w:p>
        </w:tc>
      </w:tr>
    </w:tbl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</w:rPr>
      </w:pPr>
      <w:r>
        <w:rPr>
          <w:rFonts w:ascii="Times New Roman" w:hAnsi="Times New Roman"/>
          <w:szCs w:val="21"/>
        </w:rPr>
        <w:t>注：</w:t>
      </w:r>
      <w:r>
        <w:rPr>
          <w:rFonts w:ascii="Times New Roman" w:hAnsi="Times New Roman"/>
          <w:szCs w:val="21"/>
        </w:rPr>
        <w:t>1. SSB</w:t>
      </w:r>
      <w:r>
        <w:rPr>
          <w:rFonts w:ascii="Times New Roman" w:hAnsi="Times New Roman"/>
        </w:rPr>
        <w:t>通话表还在</w:t>
      </w:r>
      <w:r>
        <w:rPr>
          <w:rFonts w:ascii="Times New Roman" w:hAnsi="Times New Roman"/>
        </w:rPr>
        <w:t>NBDP FEC</w:t>
      </w:r>
      <w:r>
        <w:rPr>
          <w:rFonts w:ascii="Times New Roman" w:hAnsi="Times New Roman"/>
        </w:rPr>
        <w:t>和</w:t>
      </w:r>
      <w:r>
        <w:rPr>
          <w:rFonts w:ascii="Times New Roman" w:hAnsi="Times New Roman"/>
        </w:rPr>
        <w:t>A1A</w:t>
      </w:r>
      <w:r>
        <w:rPr>
          <w:rFonts w:ascii="Times New Roman" w:hAnsi="Times New Roman"/>
        </w:rPr>
        <w:t>广播中播发；</w:t>
      </w:r>
    </w:p>
    <w:p w:rsidR="00D96A3A" w:rsidRDefault="00D044CA">
      <w:pPr>
        <w:spacing w:before="0" w:after="0" w:line="360" w:lineRule="auto"/>
        <w:ind w:firstLineChars="200" w:firstLine="420"/>
        <w:rPr>
          <w:rFonts w:ascii="Times New Roman" w:hAnsi="Times New Roman"/>
          <w:szCs w:val="21"/>
        </w:rPr>
      </w:pPr>
      <w:r>
        <w:rPr>
          <w:rFonts w:ascii="Times New Roman" w:hAnsi="Times New Roman"/>
        </w:rPr>
        <w:t xml:space="preserve">2. </w:t>
      </w:r>
      <w:r>
        <w:rPr>
          <w:rFonts w:ascii="Times New Roman" w:hAnsi="Times New Roman"/>
        </w:rPr>
        <w:t>每天</w:t>
      </w:r>
      <w:r>
        <w:rPr>
          <w:rFonts w:ascii="Times New Roman" w:hAnsi="Times New Roman"/>
        </w:rPr>
        <w:t>0900-1600L</w:t>
      </w:r>
      <w:r>
        <w:rPr>
          <w:rFonts w:ascii="Times New Roman" w:hAnsi="Times New Roman"/>
        </w:rPr>
        <w:t>每小时正点和</w:t>
      </w:r>
      <w:r>
        <w:rPr>
          <w:rFonts w:ascii="Times New Roman" w:hAnsi="Times New Roman"/>
        </w:rPr>
        <w:t>1700-2300</w:t>
      </w:r>
      <w:r>
        <w:rPr>
          <w:rFonts w:ascii="Times New Roman" w:hAnsi="Times New Roman"/>
        </w:rPr>
        <w:t>单小时正点在</w:t>
      </w:r>
      <w:r>
        <w:rPr>
          <w:rFonts w:ascii="Times New Roman" w:hAnsi="Times New Roman"/>
        </w:rPr>
        <w:t>1616</w:t>
      </w:r>
      <w:r>
        <w:rPr>
          <w:rFonts w:ascii="Times New Roman" w:hAnsi="Times New Roman"/>
        </w:rPr>
        <w:t>频道（发射频率</w:t>
      </w:r>
      <w:r>
        <w:rPr>
          <w:rFonts w:ascii="Times New Roman" w:hAnsi="Times New Roman"/>
        </w:rPr>
        <w:t>17287KHz</w:t>
      </w:r>
      <w:r>
        <w:rPr>
          <w:rFonts w:ascii="Times New Roman" w:hAnsi="Times New Roman"/>
        </w:rPr>
        <w:t>）、</w:t>
      </w:r>
      <w:r>
        <w:rPr>
          <w:rFonts w:ascii="Times New Roman" w:hAnsi="Times New Roman"/>
        </w:rPr>
        <w:t>1809</w:t>
      </w:r>
      <w:r>
        <w:rPr>
          <w:rFonts w:ascii="Times New Roman" w:hAnsi="Times New Roman"/>
        </w:rPr>
        <w:t>频道（</w:t>
      </w:r>
      <w:r>
        <w:rPr>
          <w:rFonts w:ascii="Times New Roman" w:hAnsi="Times New Roman"/>
        </w:rPr>
        <w:t>19779</w:t>
      </w:r>
      <w:r>
        <w:rPr>
          <w:rFonts w:ascii="Times New Roman" w:hAnsi="Times New Roman"/>
          <w:szCs w:val="21"/>
        </w:rPr>
        <w:t>KHz</w:t>
      </w:r>
      <w:r>
        <w:rPr>
          <w:rFonts w:ascii="Times New Roman" w:hAnsi="Times New Roman"/>
          <w:szCs w:val="21"/>
        </w:rPr>
        <w:t>）播发通话表、海上区域气象信息、新闻。</w:t>
      </w:r>
    </w:p>
    <w:p w:rsidR="007111D4" w:rsidRDefault="00D044CA" w:rsidP="007111D4">
      <w:pPr>
        <w:pStyle w:val="af5"/>
        <w:spacing w:beforeLines="50"/>
        <w:rPr>
          <w:rStyle w:val="af3"/>
          <w:b w:val="0"/>
          <w:bCs w:val="0"/>
          <w:i w:val="0"/>
          <w:iCs w:val="0"/>
          <w:color w:val="auto"/>
        </w:rPr>
        <w:pPrChange w:id="10614" w:author="admin" w:date="2016-10-31T15:42:00Z">
          <w:pPr>
            <w:spacing w:before="0" w:after="0" w:line="360" w:lineRule="auto"/>
            <w:jc w:val="center"/>
          </w:pPr>
        </w:pPrChange>
      </w:pPr>
      <w:r>
        <w:rPr>
          <w:rFonts w:ascii="Times New Roman" w:hAnsi="Times New Roman"/>
          <w:szCs w:val="21"/>
        </w:rPr>
        <w:br w:type="page"/>
      </w:r>
      <w:r>
        <w:rPr>
          <w:rFonts w:hint="eastAsia"/>
        </w:rPr>
        <w:lastRenderedPageBreak/>
        <w:t xml:space="preserve">表 </w:t>
      </w:r>
      <w:del w:id="10615" w:author="admin" w:date="2016-10-26T09:27:00Z">
        <w:r w:rsidR="00D634F8" w:rsidDel="001415F4">
          <w:fldChar w:fldCharType="begin"/>
        </w:r>
        <w:r w:rsidDel="001415F4">
          <w:delInstrText xml:space="preserve"> </w:delInstrText>
        </w:r>
        <w:r w:rsidDel="001415F4">
          <w:rPr>
            <w:rFonts w:hint="eastAsia"/>
          </w:rPr>
          <w:delInstrText>SEQ 表 \* ARABIC</w:delInstrText>
        </w:r>
        <w:r w:rsidDel="001415F4">
          <w:delInstrText xml:space="preserve"> </w:delInstrText>
        </w:r>
        <w:r w:rsidR="00D634F8" w:rsidDel="001415F4">
          <w:fldChar w:fldCharType="separate"/>
        </w:r>
      </w:del>
      <w:del w:id="10616" w:author="admin" w:date="2016-10-26T08:51:00Z">
        <w:r w:rsidR="002B3801" w:rsidDel="00375367">
          <w:delText>7</w:delText>
        </w:r>
      </w:del>
      <w:del w:id="10617" w:author="admin" w:date="2016-10-26T09:27:00Z">
        <w:r w:rsidR="00D634F8" w:rsidDel="001415F4">
          <w:fldChar w:fldCharType="end"/>
        </w:r>
      </w:del>
      <w:ins w:id="10618" w:author="admin" w:date="2016-10-26T09:27:00Z">
        <w:r w:rsidR="001415F4">
          <w:rPr>
            <w:rFonts w:hint="eastAsia"/>
          </w:rPr>
          <w:t>11</w:t>
        </w:r>
      </w:ins>
      <w:r>
        <w:rPr>
          <w:rFonts w:hint="eastAsia"/>
        </w:rPr>
        <w:t xml:space="preserve"> </w:t>
      </w:r>
      <w:r w:rsidR="00D634F8" w:rsidRPr="00D634F8">
        <w:rPr>
          <w:rPrChange w:id="10619" w:author="admin" w:date="2016-10-27T16:26:00Z">
            <w:rPr>
              <w:rStyle w:val="af3"/>
              <w:b w:val="0"/>
              <w:bCs w:val="0"/>
              <w:i w:val="0"/>
              <w:iCs w:val="0"/>
              <w:color w:val="auto"/>
            </w:rPr>
          </w:rPrChange>
        </w:rPr>
        <w:t xml:space="preserve"> 上海海岸电台单边带无线电话(SSB)频率表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598"/>
        <w:gridCol w:w="1679"/>
        <w:gridCol w:w="1614"/>
        <w:gridCol w:w="1889"/>
        <w:gridCol w:w="2462"/>
      </w:tblGrid>
      <w:tr w:rsidR="00D96A3A">
        <w:trPr>
          <w:jc w:val="center"/>
        </w:trPr>
        <w:tc>
          <w:tcPr>
            <w:tcW w:w="1598" w:type="dxa"/>
            <w:vAlign w:val="center"/>
          </w:tcPr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频道号</w:t>
            </w:r>
          </w:p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CH</w:t>
            </w:r>
          </w:p>
        </w:tc>
        <w:tc>
          <w:tcPr>
            <w:tcW w:w="1679" w:type="dxa"/>
            <w:vAlign w:val="center"/>
          </w:tcPr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岸频率</w:t>
            </w:r>
          </w:p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（</w:t>
            </w:r>
            <w:r>
              <w:rPr>
                <w:rFonts w:ascii="Times New Roman" w:hAnsi="Times New Roman"/>
                <w:b/>
              </w:rPr>
              <w:t>kHz</w:t>
            </w:r>
            <w:r>
              <w:rPr>
                <w:rFonts w:ascii="Times New Roman" w:hAnsi="Times New Roman"/>
                <w:b/>
              </w:rPr>
              <w:t>）</w:t>
            </w:r>
          </w:p>
        </w:tc>
        <w:tc>
          <w:tcPr>
            <w:tcW w:w="1614" w:type="dxa"/>
            <w:vAlign w:val="center"/>
          </w:tcPr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船频率</w:t>
            </w:r>
          </w:p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（</w:t>
            </w:r>
            <w:r>
              <w:rPr>
                <w:rFonts w:ascii="Times New Roman" w:hAnsi="Times New Roman"/>
                <w:b/>
              </w:rPr>
              <w:t>kHz</w:t>
            </w:r>
            <w:r>
              <w:rPr>
                <w:rFonts w:ascii="Times New Roman" w:hAnsi="Times New Roman"/>
                <w:b/>
              </w:rPr>
              <w:t>）</w:t>
            </w:r>
          </w:p>
        </w:tc>
        <w:tc>
          <w:tcPr>
            <w:tcW w:w="1889" w:type="dxa"/>
            <w:vAlign w:val="center"/>
          </w:tcPr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工作时间</w:t>
            </w:r>
          </w:p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（</w:t>
            </w:r>
            <w:r>
              <w:rPr>
                <w:rFonts w:ascii="Times New Roman" w:hAnsi="Times New Roman"/>
                <w:b/>
              </w:rPr>
              <w:t>LT</w:t>
            </w:r>
            <w:r>
              <w:rPr>
                <w:rFonts w:ascii="Times New Roman" w:hAnsi="Times New Roman"/>
                <w:b/>
              </w:rPr>
              <w:t>）</w:t>
            </w:r>
          </w:p>
        </w:tc>
        <w:tc>
          <w:tcPr>
            <w:tcW w:w="2462" w:type="dxa"/>
            <w:vAlign w:val="center"/>
          </w:tcPr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发射天线方向</w:t>
            </w:r>
          </w:p>
        </w:tc>
      </w:tr>
      <w:tr w:rsidR="00D96A3A">
        <w:trPr>
          <w:jc w:val="center"/>
        </w:trPr>
        <w:tc>
          <w:tcPr>
            <w:tcW w:w="159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405</w:t>
            </w:r>
          </w:p>
        </w:tc>
        <w:tc>
          <w:tcPr>
            <w:tcW w:w="167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4369</w:t>
            </w:r>
          </w:p>
        </w:tc>
        <w:tc>
          <w:tcPr>
            <w:tcW w:w="1614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4077</w:t>
            </w:r>
          </w:p>
        </w:tc>
        <w:tc>
          <w:tcPr>
            <w:tcW w:w="188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1800-0600</w:t>
            </w:r>
          </w:p>
        </w:tc>
        <w:tc>
          <w:tcPr>
            <w:tcW w:w="2462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全向</w:t>
            </w:r>
          </w:p>
        </w:tc>
      </w:tr>
      <w:tr w:rsidR="00D96A3A">
        <w:trPr>
          <w:jc w:val="center"/>
        </w:trPr>
        <w:tc>
          <w:tcPr>
            <w:tcW w:w="159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601</w:t>
            </w:r>
          </w:p>
        </w:tc>
        <w:tc>
          <w:tcPr>
            <w:tcW w:w="167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6501</w:t>
            </w:r>
          </w:p>
        </w:tc>
        <w:tc>
          <w:tcPr>
            <w:tcW w:w="1614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6200</w:t>
            </w:r>
          </w:p>
        </w:tc>
        <w:tc>
          <w:tcPr>
            <w:tcW w:w="188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H24</w:t>
            </w:r>
          </w:p>
        </w:tc>
        <w:tc>
          <w:tcPr>
            <w:tcW w:w="2462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全向</w:t>
            </w:r>
          </w:p>
        </w:tc>
      </w:tr>
      <w:tr w:rsidR="00D96A3A">
        <w:trPr>
          <w:jc w:val="center"/>
        </w:trPr>
        <w:tc>
          <w:tcPr>
            <w:tcW w:w="159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818</w:t>
            </w:r>
          </w:p>
        </w:tc>
        <w:tc>
          <w:tcPr>
            <w:tcW w:w="167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8770</w:t>
            </w:r>
          </w:p>
        </w:tc>
        <w:tc>
          <w:tcPr>
            <w:tcW w:w="1614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8246</w:t>
            </w:r>
          </w:p>
        </w:tc>
        <w:tc>
          <w:tcPr>
            <w:tcW w:w="188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H24</w:t>
            </w:r>
          </w:p>
        </w:tc>
        <w:tc>
          <w:tcPr>
            <w:tcW w:w="2462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全向</w:t>
            </w:r>
          </w:p>
        </w:tc>
      </w:tr>
      <w:tr w:rsidR="00D96A3A">
        <w:trPr>
          <w:jc w:val="center"/>
        </w:trPr>
        <w:tc>
          <w:tcPr>
            <w:tcW w:w="159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825</w:t>
            </w:r>
          </w:p>
        </w:tc>
        <w:tc>
          <w:tcPr>
            <w:tcW w:w="167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8791</w:t>
            </w:r>
          </w:p>
        </w:tc>
        <w:tc>
          <w:tcPr>
            <w:tcW w:w="1614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8267</w:t>
            </w:r>
          </w:p>
        </w:tc>
        <w:tc>
          <w:tcPr>
            <w:tcW w:w="188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H24</w:t>
            </w:r>
          </w:p>
        </w:tc>
        <w:tc>
          <w:tcPr>
            <w:tcW w:w="2462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全向</w:t>
            </w:r>
          </w:p>
        </w:tc>
      </w:tr>
      <w:tr w:rsidR="00D96A3A">
        <w:trPr>
          <w:jc w:val="center"/>
        </w:trPr>
        <w:tc>
          <w:tcPr>
            <w:tcW w:w="159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830</w:t>
            </w:r>
          </w:p>
        </w:tc>
        <w:tc>
          <w:tcPr>
            <w:tcW w:w="167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8806</w:t>
            </w:r>
          </w:p>
        </w:tc>
        <w:tc>
          <w:tcPr>
            <w:tcW w:w="1614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8282</w:t>
            </w:r>
          </w:p>
        </w:tc>
        <w:tc>
          <w:tcPr>
            <w:tcW w:w="188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0600-1800</w:t>
            </w:r>
          </w:p>
        </w:tc>
        <w:tc>
          <w:tcPr>
            <w:tcW w:w="2462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全向</w:t>
            </w:r>
          </w:p>
        </w:tc>
      </w:tr>
      <w:tr w:rsidR="00D96A3A">
        <w:trPr>
          <w:jc w:val="center"/>
        </w:trPr>
        <w:tc>
          <w:tcPr>
            <w:tcW w:w="159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1234</w:t>
            </w:r>
          </w:p>
        </w:tc>
        <w:tc>
          <w:tcPr>
            <w:tcW w:w="167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13176</w:t>
            </w:r>
          </w:p>
        </w:tc>
        <w:tc>
          <w:tcPr>
            <w:tcW w:w="1614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12329</w:t>
            </w:r>
          </w:p>
        </w:tc>
        <w:tc>
          <w:tcPr>
            <w:tcW w:w="188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H24</w:t>
            </w:r>
          </w:p>
        </w:tc>
        <w:tc>
          <w:tcPr>
            <w:tcW w:w="2462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全向</w:t>
            </w:r>
          </w:p>
        </w:tc>
      </w:tr>
      <w:tr w:rsidR="00D96A3A">
        <w:trPr>
          <w:jc w:val="center"/>
        </w:trPr>
        <w:tc>
          <w:tcPr>
            <w:tcW w:w="159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1238</w:t>
            </w:r>
          </w:p>
        </w:tc>
        <w:tc>
          <w:tcPr>
            <w:tcW w:w="167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13188</w:t>
            </w:r>
          </w:p>
        </w:tc>
        <w:tc>
          <w:tcPr>
            <w:tcW w:w="1614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12341</w:t>
            </w:r>
          </w:p>
        </w:tc>
        <w:tc>
          <w:tcPr>
            <w:tcW w:w="188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H24</w:t>
            </w:r>
          </w:p>
        </w:tc>
        <w:tc>
          <w:tcPr>
            <w:tcW w:w="2462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全向</w:t>
            </w:r>
          </w:p>
        </w:tc>
      </w:tr>
      <w:tr w:rsidR="00D96A3A">
        <w:trPr>
          <w:jc w:val="center"/>
        </w:trPr>
        <w:tc>
          <w:tcPr>
            <w:tcW w:w="159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1656</w:t>
            </w:r>
          </w:p>
        </w:tc>
        <w:tc>
          <w:tcPr>
            <w:tcW w:w="167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17407</w:t>
            </w:r>
          </w:p>
        </w:tc>
        <w:tc>
          <w:tcPr>
            <w:tcW w:w="1614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16525</w:t>
            </w:r>
          </w:p>
        </w:tc>
        <w:tc>
          <w:tcPr>
            <w:tcW w:w="188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H24</w:t>
            </w:r>
          </w:p>
        </w:tc>
        <w:tc>
          <w:tcPr>
            <w:tcW w:w="2462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全向</w:t>
            </w:r>
          </w:p>
        </w:tc>
      </w:tr>
    </w:tbl>
    <w:p w:rsidR="007111D4" w:rsidRDefault="00D044CA">
      <w:pPr>
        <w:pStyle w:val="30"/>
        <w:numPr>
          <w:ilvl w:val="2"/>
          <w:numId w:val="4"/>
        </w:numPr>
        <w:spacing w:before="0" w:after="0" w:line="360" w:lineRule="auto"/>
        <w:rPr>
          <w:rFonts w:ascii="Times New Roman" w:hAnsi="Times New Roman"/>
        </w:rPr>
        <w:pPrChange w:id="10620" w:author="admin" w:date="2016-10-25T15:33:00Z">
          <w:pPr>
            <w:pStyle w:val="41"/>
            <w:numPr>
              <w:ilvl w:val="3"/>
              <w:numId w:val="4"/>
            </w:numPr>
            <w:spacing w:before="0" w:after="0" w:line="360" w:lineRule="auto"/>
            <w:ind w:left="851" w:hanging="851"/>
          </w:pPr>
        </w:pPrChange>
      </w:pPr>
      <w:bookmarkStart w:id="10621" w:name="_Toc386638667"/>
      <w:bookmarkStart w:id="10622" w:name="_Toc465435363"/>
      <w:r>
        <w:rPr>
          <w:rFonts w:ascii="Times New Roman" w:hAnsi="Times New Roman"/>
        </w:rPr>
        <w:t>国际电联（</w:t>
      </w:r>
      <w:r>
        <w:rPr>
          <w:rFonts w:ascii="Times New Roman" w:hAnsi="Times New Roman"/>
        </w:rPr>
        <w:t>ITU</w:t>
      </w:r>
      <w:r>
        <w:rPr>
          <w:rFonts w:ascii="Times New Roman" w:hAnsi="Times New Roman"/>
        </w:rPr>
        <w:t>）单边带（</w:t>
      </w:r>
      <w:r>
        <w:rPr>
          <w:rFonts w:ascii="Times New Roman" w:hAnsi="Times New Roman"/>
        </w:rPr>
        <w:t>SSB</w:t>
      </w:r>
      <w:r>
        <w:rPr>
          <w:rFonts w:ascii="Times New Roman" w:hAnsi="Times New Roman"/>
        </w:rPr>
        <w:t>）频道列表</w:t>
      </w:r>
      <w:bookmarkEnd w:id="10621"/>
      <w:bookmarkEnd w:id="10622"/>
    </w:p>
    <w:p w:rsidR="007111D4" w:rsidRDefault="00D044CA" w:rsidP="007111D4">
      <w:pPr>
        <w:pStyle w:val="af5"/>
        <w:spacing w:beforeLines="50"/>
        <w:pPrChange w:id="10623" w:author="admin" w:date="2016-10-31T15:42:00Z">
          <w:pPr>
            <w:spacing w:before="0" w:after="0" w:line="360" w:lineRule="auto"/>
            <w:jc w:val="center"/>
          </w:pPr>
        </w:pPrChange>
      </w:pPr>
      <w:r>
        <w:rPr>
          <w:rFonts w:hint="eastAsia"/>
        </w:rPr>
        <w:t xml:space="preserve">表 </w:t>
      </w:r>
      <w:del w:id="10624" w:author="admin" w:date="2016-10-26T09:27:00Z">
        <w:r w:rsidR="00D634F8" w:rsidDel="001415F4">
          <w:fldChar w:fldCharType="begin"/>
        </w:r>
        <w:r w:rsidDel="001415F4">
          <w:delInstrText xml:space="preserve"> </w:delInstrText>
        </w:r>
        <w:r w:rsidDel="001415F4">
          <w:rPr>
            <w:rFonts w:hint="eastAsia"/>
          </w:rPr>
          <w:delInstrText>SEQ 表 \* ARABIC</w:delInstrText>
        </w:r>
        <w:r w:rsidDel="001415F4">
          <w:delInstrText xml:space="preserve"> </w:delInstrText>
        </w:r>
        <w:r w:rsidR="00D634F8" w:rsidDel="001415F4">
          <w:fldChar w:fldCharType="separate"/>
        </w:r>
      </w:del>
      <w:del w:id="10625" w:author="admin" w:date="2016-10-26T08:51:00Z">
        <w:r w:rsidR="002B3801" w:rsidDel="00375367">
          <w:delText>8</w:delText>
        </w:r>
      </w:del>
      <w:del w:id="10626" w:author="admin" w:date="2016-10-26T09:27:00Z">
        <w:r w:rsidR="00D634F8" w:rsidDel="001415F4">
          <w:fldChar w:fldCharType="end"/>
        </w:r>
      </w:del>
      <w:ins w:id="10627" w:author="admin" w:date="2016-10-26T09:27:00Z">
        <w:r w:rsidR="001415F4">
          <w:rPr>
            <w:rFonts w:hint="eastAsia"/>
          </w:rPr>
          <w:t>12</w:t>
        </w:r>
      </w:ins>
      <w:r>
        <w:rPr>
          <w:rFonts w:hint="eastAsia"/>
        </w:rPr>
        <w:t xml:space="preserve"> </w:t>
      </w:r>
      <w:r>
        <w:t xml:space="preserve">  4MHz SSB频率列表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262"/>
        <w:gridCol w:w="1681"/>
        <w:gridCol w:w="1680"/>
        <w:gridCol w:w="1259"/>
        <w:gridCol w:w="1680"/>
        <w:gridCol w:w="1680"/>
      </w:tblGrid>
      <w:tr w:rsidR="00D96A3A">
        <w:trPr>
          <w:jc w:val="center"/>
        </w:trPr>
        <w:tc>
          <w:tcPr>
            <w:tcW w:w="1262" w:type="dxa"/>
            <w:vAlign w:val="center"/>
          </w:tcPr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频道号</w:t>
            </w:r>
            <w:r>
              <w:rPr>
                <w:rFonts w:ascii="Times New Roman" w:hAnsi="Times New Roman"/>
                <w:b/>
              </w:rPr>
              <w:t>CH</w:t>
            </w:r>
          </w:p>
        </w:tc>
        <w:tc>
          <w:tcPr>
            <w:tcW w:w="1681" w:type="dxa"/>
            <w:vAlign w:val="center"/>
          </w:tcPr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接收频率</w:t>
            </w:r>
            <w:r>
              <w:rPr>
                <w:rFonts w:ascii="Times New Roman" w:hAnsi="Times New Roman"/>
                <w:b/>
              </w:rPr>
              <w:t>Rx</w:t>
            </w:r>
            <w:r>
              <w:rPr>
                <w:rFonts w:ascii="Times New Roman" w:hAnsi="Times New Roman"/>
                <w:b/>
              </w:rPr>
              <w:t>（</w:t>
            </w:r>
            <w:r>
              <w:rPr>
                <w:rFonts w:ascii="Times New Roman" w:hAnsi="Times New Roman"/>
                <w:b/>
              </w:rPr>
              <w:t>kHz</w:t>
            </w:r>
            <w:r>
              <w:rPr>
                <w:rFonts w:ascii="Times New Roman" w:hAnsi="Times New Roman"/>
                <w:b/>
              </w:rPr>
              <w:t>）</w:t>
            </w:r>
          </w:p>
        </w:tc>
        <w:tc>
          <w:tcPr>
            <w:tcW w:w="1680" w:type="dxa"/>
            <w:vAlign w:val="center"/>
          </w:tcPr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发射频率</w:t>
            </w:r>
            <w:r>
              <w:rPr>
                <w:rFonts w:ascii="Times New Roman" w:hAnsi="Times New Roman"/>
                <w:b/>
              </w:rPr>
              <w:t>Tx</w:t>
            </w:r>
            <w:r>
              <w:rPr>
                <w:rFonts w:ascii="Times New Roman" w:hAnsi="Times New Roman"/>
                <w:b/>
              </w:rPr>
              <w:t>（</w:t>
            </w:r>
            <w:r>
              <w:rPr>
                <w:rFonts w:ascii="Times New Roman" w:hAnsi="Times New Roman"/>
                <w:b/>
              </w:rPr>
              <w:t>kHz</w:t>
            </w:r>
            <w:r>
              <w:rPr>
                <w:rFonts w:ascii="Times New Roman" w:hAnsi="Times New Roman"/>
                <w:b/>
              </w:rPr>
              <w:t>）</w:t>
            </w:r>
          </w:p>
        </w:tc>
        <w:tc>
          <w:tcPr>
            <w:tcW w:w="1259" w:type="dxa"/>
            <w:vAlign w:val="center"/>
          </w:tcPr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频道号</w:t>
            </w:r>
            <w:r>
              <w:rPr>
                <w:rFonts w:ascii="Times New Roman" w:hAnsi="Times New Roman"/>
                <w:b/>
              </w:rPr>
              <w:t>CH</w:t>
            </w:r>
          </w:p>
        </w:tc>
        <w:tc>
          <w:tcPr>
            <w:tcW w:w="1680" w:type="dxa"/>
            <w:vAlign w:val="center"/>
          </w:tcPr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接收频率</w:t>
            </w:r>
            <w:r>
              <w:rPr>
                <w:rFonts w:ascii="Times New Roman" w:hAnsi="Times New Roman"/>
                <w:b/>
              </w:rPr>
              <w:t>Rx</w:t>
            </w:r>
            <w:r>
              <w:rPr>
                <w:rFonts w:ascii="Times New Roman" w:hAnsi="Times New Roman"/>
                <w:b/>
              </w:rPr>
              <w:t>（</w:t>
            </w:r>
            <w:r>
              <w:rPr>
                <w:rFonts w:ascii="Times New Roman" w:hAnsi="Times New Roman"/>
                <w:b/>
              </w:rPr>
              <w:t>kHz</w:t>
            </w:r>
            <w:r>
              <w:rPr>
                <w:rFonts w:ascii="Times New Roman" w:hAnsi="Times New Roman"/>
                <w:b/>
              </w:rPr>
              <w:t>）</w:t>
            </w:r>
          </w:p>
        </w:tc>
        <w:tc>
          <w:tcPr>
            <w:tcW w:w="1680" w:type="dxa"/>
            <w:vAlign w:val="center"/>
          </w:tcPr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发射频率</w:t>
            </w:r>
            <w:r>
              <w:rPr>
                <w:rFonts w:ascii="Times New Roman" w:hAnsi="Times New Roman"/>
                <w:b/>
              </w:rPr>
              <w:t>Tx</w:t>
            </w:r>
            <w:r>
              <w:rPr>
                <w:rFonts w:ascii="Times New Roman" w:hAnsi="Times New Roman"/>
                <w:b/>
              </w:rPr>
              <w:t>（</w:t>
            </w:r>
            <w:r>
              <w:rPr>
                <w:rFonts w:ascii="Times New Roman" w:hAnsi="Times New Roman"/>
                <w:b/>
              </w:rPr>
              <w:t>kHz</w:t>
            </w:r>
            <w:r>
              <w:rPr>
                <w:rFonts w:ascii="Times New Roman" w:hAnsi="Times New Roman"/>
                <w:b/>
              </w:rPr>
              <w:t>）</w:t>
            </w:r>
          </w:p>
        </w:tc>
      </w:tr>
      <w:tr w:rsidR="00D96A3A">
        <w:trPr>
          <w:jc w:val="center"/>
        </w:trPr>
        <w:tc>
          <w:tcPr>
            <w:tcW w:w="1262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401</w:t>
            </w:r>
          </w:p>
        </w:tc>
        <w:tc>
          <w:tcPr>
            <w:tcW w:w="168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4357</w:t>
            </w:r>
          </w:p>
        </w:tc>
        <w:tc>
          <w:tcPr>
            <w:tcW w:w="168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4065</w:t>
            </w:r>
          </w:p>
        </w:tc>
        <w:tc>
          <w:tcPr>
            <w:tcW w:w="125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417</w:t>
            </w:r>
          </w:p>
        </w:tc>
        <w:tc>
          <w:tcPr>
            <w:tcW w:w="168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4405</w:t>
            </w:r>
          </w:p>
        </w:tc>
        <w:tc>
          <w:tcPr>
            <w:tcW w:w="168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4113</w:t>
            </w:r>
          </w:p>
        </w:tc>
      </w:tr>
      <w:tr w:rsidR="00D96A3A">
        <w:trPr>
          <w:jc w:val="center"/>
        </w:trPr>
        <w:tc>
          <w:tcPr>
            <w:tcW w:w="1262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402</w:t>
            </w:r>
          </w:p>
        </w:tc>
        <w:tc>
          <w:tcPr>
            <w:tcW w:w="168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4360</w:t>
            </w:r>
          </w:p>
        </w:tc>
        <w:tc>
          <w:tcPr>
            <w:tcW w:w="168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4068</w:t>
            </w:r>
          </w:p>
        </w:tc>
        <w:tc>
          <w:tcPr>
            <w:tcW w:w="125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418</w:t>
            </w:r>
          </w:p>
        </w:tc>
        <w:tc>
          <w:tcPr>
            <w:tcW w:w="168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4408</w:t>
            </w:r>
          </w:p>
        </w:tc>
        <w:tc>
          <w:tcPr>
            <w:tcW w:w="168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4116</w:t>
            </w:r>
          </w:p>
        </w:tc>
      </w:tr>
      <w:tr w:rsidR="00D96A3A">
        <w:trPr>
          <w:jc w:val="center"/>
        </w:trPr>
        <w:tc>
          <w:tcPr>
            <w:tcW w:w="1262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403</w:t>
            </w:r>
          </w:p>
        </w:tc>
        <w:tc>
          <w:tcPr>
            <w:tcW w:w="168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4363</w:t>
            </w:r>
          </w:p>
        </w:tc>
        <w:tc>
          <w:tcPr>
            <w:tcW w:w="168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4071</w:t>
            </w:r>
          </w:p>
        </w:tc>
        <w:tc>
          <w:tcPr>
            <w:tcW w:w="125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419</w:t>
            </w:r>
          </w:p>
        </w:tc>
        <w:tc>
          <w:tcPr>
            <w:tcW w:w="168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4411</w:t>
            </w:r>
          </w:p>
        </w:tc>
        <w:tc>
          <w:tcPr>
            <w:tcW w:w="168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4119</w:t>
            </w:r>
          </w:p>
        </w:tc>
      </w:tr>
      <w:tr w:rsidR="00D96A3A">
        <w:trPr>
          <w:jc w:val="center"/>
        </w:trPr>
        <w:tc>
          <w:tcPr>
            <w:tcW w:w="1262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404</w:t>
            </w:r>
          </w:p>
        </w:tc>
        <w:tc>
          <w:tcPr>
            <w:tcW w:w="168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4366</w:t>
            </w:r>
          </w:p>
        </w:tc>
        <w:tc>
          <w:tcPr>
            <w:tcW w:w="168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4074</w:t>
            </w:r>
          </w:p>
        </w:tc>
        <w:tc>
          <w:tcPr>
            <w:tcW w:w="125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420</w:t>
            </w:r>
          </w:p>
        </w:tc>
        <w:tc>
          <w:tcPr>
            <w:tcW w:w="168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4414</w:t>
            </w:r>
          </w:p>
        </w:tc>
        <w:tc>
          <w:tcPr>
            <w:tcW w:w="168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4122</w:t>
            </w:r>
          </w:p>
        </w:tc>
      </w:tr>
      <w:tr w:rsidR="00D96A3A">
        <w:trPr>
          <w:jc w:val="center"/>
        </w:trPr>
        <w:tc>
          <w:tcPr>
            <w:tcW w:w="1262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405</w:t>
            </w:r>
          </w:p>
        </w:tc>
        <w:tc>
          <w:tcPr>
            <w:tcW w:w="168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4369</w:t>
            </w:r>
          </w:p>
        </w:tc>
        <w:tc>
          <w:tcPr>
            <w:tcW w:w="168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4077</w:t>
            </w:r>
          </w:p>
        </w:tc>
        <w:tc>
          <w:tcPr>
            <w:tcW w:w="125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421</w:t>
            </w:r>
          </w:p>
        </w:tc>
        <w:tc>
          <w:tcPr>
            <w:tcW w:w="168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4417</w:t>
            </w:r>
          </w:p>
        </w:tc>
        <w:tc>
          <w:tcPr>
            <w:tcW w:w="168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4125</w:t>
            </w:r>
          </w:p>
        </w:tc>
      </w:tr>
      <w:tr w:rsidR="00D96A3A">
        <w:trPr>
          <w:jc w:val="center"/>
        </w:trPr>
        <w:tc>
          <w:tcPr>
            <w:tcW w:w="1262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406</w:t>
            </w:r>
          </w:p>
        </w:tc>
        <w:tc>
          <w:tcPr>
            <w:tcW w:w="168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4372</w:t>
            </w:r>
          </w:p>
        </w:tc>
        <w:tc>
          <w:tcPr>
            <w:tcW w:w="168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4080</w:t>
            </w:r>
          </w:p>
        </w:tc>
        <w:tc>
          <w:tcPr>
            <w:tcW w:w="125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422</w:t>
            </w:r>
          </w:p>
        </w:tc>
        <w:tc>
          <w:tcPr>
            <w:tcW w:w="168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4420</w:t>
            </w:r>
          </w:p>
        </w:tc>
        <w:tc>
          <w:tcPr>
            <w:tcW w:w="168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4128</w:t>
            </w:r>
          </w:p>
        </w:tc>
      </w:tr>
      <w:tr w:rsidR="00D96A3A">
        <w:trPr>
          <w:jc w:val="center"/>
        </w:trPr>
        <w:tc>
          <w:tcPr>
            <w:tcW w:w="1262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407</w:t>
            </w:r>
          </w:p>
        </w:tc>
        <w:tc>
          <w:tcPr>
            <w:tcW w:w="168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4375</w:t>
            </w:r>
          </w:p>
        </w:tc>
        <w:tc>
          <w:tcPr>
            <w:tcW w:w="168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4083</w:t>
            </w:r>
          </w:p>
        </w:tc>
        <w:tc>
          <w:tcPr>
            <w:tcW w:w="125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423</w:t>
            </w:r>
          </w:p>
        </w:tc>
        <w:tc>
          <w:tcPr>
            <w:tcW w:w="168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4423</w:t>
            </w:r>
          </w:p>
        </w:tc>
        <w:tc>
          <w:tcPr>
            <w:tcW w:w="168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4131</w:t>
            </w:r>
          </w:p>
        </w:tc>
      </w:tr>
      <w:tr w:rsidR="00D96A3A">
        <w:trPr>
          <w:jc w:val="center"/>
        </w:trPr>
        <w:tc>
          <w:tcPr>
            <w:tcW w:w="1262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408</w:t>
            </w:r>
          </w:p>
        </w:tc>
        <w:tc>
          <w:tcPr>
            <w:tcW w:w="168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4378</w:t>
            </w:r>
          </w:p>
        </w:tc>
        <w:tc>
          <w:tcPr>
            <w:tcW w:w="168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4086</w:t>
            </w:r>
          </w:p>
        </w:tc>
        <w:tc>
          <w:tcPr>
            <w:tcW w:w="125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424</w:t>
            </w:r>
          </w:p>
        </w:tc>
        <w:tc>
          <w:tcPr>
            <w:tcW w:w="168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4426</w:t>
            </w:r>
          </w:p>
        </w:tc>
        <w:tc>
          <w:tcPr>
            <w:tcW w:w="168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4134</w:t>
            </w:r>
          </w:p>
        </w:tc>
      </w:tr>
      <w:tr w:rsidR="00D96A3A">
        <w:trPr>
          <w:jc w:val="center"/>
        </w:trPr>
        <w:tc>
          <w:tcPr>
            <w:tcW w:w="1262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409</w:t>
            </w:r>
          </w:p>
        </w:tc>
        <w:tc>
          <w:tcPr>
            <w:tcW w:w="168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4381</w:t>
            </w:r>
          </w:p>
        </w:tc>
        <w:tc>
          <w:tcPr>
            <w:tcW w:w="168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4089</w:t>
            </w:r>
          </w:p>
        </w:tc>
        <w:tc>
          <w:tcPr>
            <w:tcW w:w="125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425</w:t>
            </w:r>
          </w:p>
        </w:tc>
        <w:tc>
          <w:tcPr>
            <w:tcW w:w="168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4429</w:t>
            </w:r>
          </w:p>
        </w:tc>
        <w:tc>
          <w:tcPr>
            <w:tcW w:w="168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4137</w:t>
            </w:r>
          </w:p>
        </w:tc>
      </w:tr>
      <w:tr w:rsidR="00D96A3A">
        <w:trPr>
          <w:jc w:val="center"/>
        </w:trPr>
        <w:tc>
          <w:tcPr>
            <w:tcW w:w="1262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410</w:t>
            </w:r>
          </w:p>
        </w:tc>
        <w:tc>
          <w:tcPr>
            <w:tcW w:w="168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4384</w:t>
            </w:r>
          </w:p>
        </w:tc>
        <w:tc>
          <w:tcPr>
            <w:tcW w:w="168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4092</w:t>
            </w:r>
          </w:p>
        </w:tc>
        <w:tc>
          <w:tcPr>
            <w:tcW w:w="125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426</w:t>
            </w:r>
          </w:p>
        </w:tc>
        <w:tc>
          <w:tcPr>
            <w:tcW w:w="168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4432</w:t>
            </w:r>
          </w:p>
        </w:tc>
        <w:tc>
          <w:tcPr>
            <w:tcW w:w="168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4140</w:t>
            </w:r>
          </w:p>
        </w:tc>
      </w:tr>
      <w:tr w:rsidR="00D96A3A">
        <w:trPr>
          <w:jc w:val="center"/>
        </w:trPr>
        <w:tc>
          <w:tcPr>
            <w:tcW w:w="1262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411</w:t>
            </w:r>
          </w:p>
        </w:tc>
        <w:tc>
          <w:tcPr>
            <w:tcW w:w="168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4387</w:t>
            </w:r>
          </w:p>
        </w:tc>
        <w:tc>
          <w:tcPr>
            <w:tcW w:w="168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4095</w:t>
            </w:r>
          </w:p>
        </w:tc>
        <w:tc>
          <w:tcPr>
            <w:tcW w:w="125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427</w:t>
            </w:r>
          </w:p>
        </w:tc>
        <w:tc>
          <w:tcPr>
            <w:tcW w:w="168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4435</w:t>
            </w:r>
          </w:p>
        </w:tc>
        <w:tc>
          <w:tcPr>
            <w:tcW w:w="168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4143</w:t>
            </w:r>
          </w:p>
        </w:tc>
      </w:tr>
      <w:tr w:rsidR="00D96A3A">
        <w:trPr>
          <w:jc w:val="center"/>
        </w:trPr>
        <w:tc>
          <w:tcPr>
            <w:tcW w:w="1262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412</w:t>
            </w:r>
          </w:p>
        </w:tc>
        <w:tc>
          <w:tcPr>
            <w:tcW w:w="168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4390</w:t>
            </w:r>
          </w:p>
        </w:tc>
        <w:tc>
          <w:tcPr>
            <w:tcW w:w="168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4098</w:t>
            </w:r>
          </w:p>
        </w:tc>
        <w:tc>
          <w:tcPr>
            <w:tcW w:w="125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428</w:t>
            </w:r>
          </w:p>
        </w:tc>
        <w:tc>
          <w:tcPr>
            <w:tcW w:w="168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4351</w:t>
            </w:r>
          </w:p>
        </w:tc>
        <w:tc>
          <w:tcPr>
            <w:tcW w:w="168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4351</w:t>
            </w:r>
          </w:p>
        </w:tc>
      </w:tr>
      <w:tr w:rsidR="00D96A3A">
        <w:trPr>
          <w:jc w:val="center"/>
        </w:trPr>
        <w:tc>
          <w:tcPr>
            <w:tcW w:w="1262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413</w:t>
            </w:r>
          </w:p>
        </w:tc>
        <w:tc>
          <w:tcPr>
            <w:tcW w:w="168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4393</w:t>
            </w:r>
          </w:p>
        </w:tc>
        <w:tc>
          <w:tcPr>
            <w:tcW w:w="168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4101</w:t>
            </w:r>
          </w:p>
        </w:tc>
        <w:tc>
          <w:tcPr>
            <w:tcW w:w="125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429</w:t>
            </w:r>
          </w:p>
        </w:tc>
        <w:tc>
          <w:tcPr>
            <w:tcW w:w="168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4354</w:t>
            </w:r>
          </w:p>
        </w:tc>
        <w:tc>
          <w:tcPr>
            <w:tcW w:w="168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4354</w:t>
            </w:r>
          </w:p>
        </w:tc>
      </w:tr>
      <w:tr w:rsidR="00D96A3A">
        <w:trPr>
          <w:jc w:val="center"/>
        </w:trPr>
        <w:tc>
          <w:tcPr>
            <w:tcW w:w="1262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414</w:t>
            </w:r>
          </w:p>
        </w:tc>
        <w:tc>
          <w:tcPr>
            <w:tcW w:w="168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4396</w:t>
            </w:r>
          </w:p>
        </w:tc>
        <w:tc>
          <w:tcPr>
            <w:tcW w:w="168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4104</w:t>
            </w:r>
          </w:p>
        </w:tc>
        <w:tc>
          <w:tcPr>
            <w:tcW w:w="125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430</w:t>
            </w:r>
          </w:p>
        </w:tc>
        <w:tc>
          <w:tcPr>
            <w:tcW w:w="168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4146</w:t>
            </w:r>
          </w:p>
        </w:tc>
        <w:tc>
          <w:tcPr>
            <w:tcW w:w="168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4146</w:t>
            </w:r>
          </w:p>
        </w:tc>
      </w:tr>
      <w:tr w:rsidR="00D96A3A">
        <w:trPr>
          <w:jc w:val="center"/>
        </w:trPr>
        <w:tc>
          <w:tcPr>
            <w:tcW w:w="1262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415</w:t>
            </w:r>
          </w:p>
        </w:tc>
        <w:tc>
          <w:tcPr>
            <w:tcW w:w="168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4399</w:t>
            </w:r>
          </w:p>
        </w:tc>
        <w:tc>
          <w:tcPr>
            <w:tcW w:w="168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4107</w:t>
            </w:r>
          </w:p>
        </w:tc>
        <w:tc>
          <w:tcPr>
            <w:tcW w:w="125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431</w:t>
            </w:r>
          </w:p>
        </w:tc>
        <w:tc>
          <w:tcPr>
            <w:tcW w:w="168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4149</w:t>
            </w:r>
          </w:p>
        </w:tc>
        <w:tc>
          <w:tcPr>
            <w:tcW w:w="168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4149</w:t>
            </w:r>
          </w:p>
        </w:tc>
      </w:tr>
      <w:tr w:rsidR="00D96A3A">
        <w:trPr>
          <w:jc w:val="center"/>
        </w:trPr>
        <w:tc>
          <w:tcPr>
            <w:tcW w:w="1262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416</w:t>
            </w:r>
          </w:p>
        </w:tc>
        <w:tc>
          <w:tcPr>
            <w:tcW w:w="168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4402</w:t>
            </w:r>
          </w:p>
        </w:tc>
        <w:tc>
          <w:tcPr>
            <w:tcW w:w="168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4110</w:t>
            </w:r>
          </w:p>
        </w:tc>
        <w:tc>
          <w:tcPr>
            <w:tcW w:w="1259" w:type="dxa"/>
            <w:vAlign w:val="center"/>
          </w:tcPr>
          <w:p w:rsidR="00D96A3A" w:rsidRDefault="00D96A3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</w:p>
        </w:tc>
        <w:tc>
          <w:tcPr>
            <w:tcW w:w="1680" w:type="dxa"/>
            <w:vAlign w:val="center"/>
          </w:tcPr>
          <w:p w:rsidR="00D96A3A" w:rsidRDefault="00D96A3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</w:p>
        </w:tc>
        <w:tc>
          <w:tcPr>
            <w:tcW w:w="1680" w:type="dxa"/>
            <w:vAlign w:val="center"/>
          </w:tcPr>
          <w:p w:rsidR="00D96A3A" w:rsidRDefault="00D96A3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</w:p>
        </w:tc>
      </w:tr>
    </w:tbl>
    <w:p w:rsidR="00D96A3A" w:rsidRDefault="00D96A3A">
      <w:pPr>
        <w:spacing w:before="0" w:after="0" w:line="360" w:lineRule="auto"/>
        <w:jc w:val="center"/>
        <w:rPr>
          <w:rFonts w:ascii="黑体" w:eastAsia="黑体" w:hAnsi="黑体"/>
        </w:rPr>
      </w:pPr>
    </w:p>
    <w:p w:rsidR="007111D4" w:rsidRDefault="00D044CA" w:rsidP="007111D4">
      <w:pPr>
        <w:pStyle w:val="af5"/>
        <w:spacing w:beforeLines="50"/>
        <w:pPrChange w:id="10628" w:author="admin" w:date="2016-10-31T15:42:00Z">
          <w:pPr>
            <w:spacing w:before="0" w:after="0" w:line="360" w:lineRule="auto"/>
            <w:jc w:val="center"/>
          </w:pPr>
        </w:pPrChange>
      </w:pPr>
      <w:r>
        <w:br w:type="page"/>
      </w:r>
      <w:r>
        <w:rPr>
          <w:rFonts w:hint="eastAsia"/>
        </w:rPr>
        <w:lastRenderedPageBreak/>
        <w:t xml:space="preserve">表 </w:t>
      </w:r>
      <w:del w:id="10629" w:author="admin" w:date="2016-10-26T09:28:00Z">
        <w:r w:rsidR="00D634F8" w:rsidDel="001415F4">
          <w:fldChar w:fldCharType="begin"/>
        </w:r>
        <w:r w:rsidDel="001415F4">
          <w:delInstrText xml:space="preserve"> </w:delInstrText>
        </w:r>
        <w:r w:rsidDel="001415F4">
          <w:rPr>
            <w:rFonts w:hint="eastAsia"/>
          </w:rPr>
          <w:delInstrText>SEQ 表 \* ARABIC</w:delInstrText>
        </w:r>
        <w:r w:rsidDel="001415F4">
          <w:delInstrText xml:space="preserve"> </w:delInstrText>
        </w:r>
        <w:r w:rsidR="00D634F8" w:rsidDel="001415F4">
          <w:fldChar w:fldCharType="separate"/>
        </w:r>
      </w:del>
      <w:del w:id="10630" w:author="admin" w:date="2016-10-26T08:51:00Z">
        <w:r w:rsidR="002B3801" w:rsidDel="00375367">
          <w:delText>9</w:delText>
        </w:r>
      </w:del>
      <w:del w:id="10631" w:author="admin" w:date="2016-10-26T09:28:00Z">
        <w:r w:rsidR="00D634F8" w:rsidDel="001415F4">
          <w:fldChar w:fldCharType="end"/>
        </w:r>
      </w:del>
      <w:ins w:id="10632" w:author="admin" w:date="2016-10-26T09:28:00Z">
        <w:r w:rsidR="001415F4">
          <w:rPr>
            <w:rFonts w:hint="eastAsia"/>
          </w:rPr>
          <w:t>13</w:t>
        </w:r>
      </w:ins>
      <w:del w:id="10633" w:author="admin" w:date="2016-10-26T09:28:00Z">
        <w:r w:rsidDel="001415F4">
          <w:rPr>
            <w:rFonts w:hint="eastAsia"/>
          </w:rPr>
          <w:delText xml:space="preserve"> </w:delText>
        </w:r>
      </w:del>
      <w:r>
        <w:t xml:space="preserve">  6MHz SSB频率列表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2612"/>
        <w:gridCol w:w="3414"/>
        <w:gridCol w:w="3216"/>
      </w:tblGrid>
      <w:tr w:rsidR="00D96A3A">
        <w:trPr>
          <w:jc w:val="center"/>
        </w:trPr>
        <w:tc>
          <w:tcPr>
            <w:tcW w:w="2612" w:type="dxa"/>
            <w:vAlign w:val="center"/>
          </w:tcPr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频道号</w:t>
            </w:r>
          </w:p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CH</w:t>
            </w:r>
          </w:p>
        </w:tc>
        <w:tc>
          <w:tcPr>
            <w:tcW w:w="3414" w:type="dxa"/>
            <w:vAlign w:val="center"/>
          </w:tcPr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接收频率</w:t>
            </w:r>
          </w:p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Rx</w:t>
            </w:r>
            <w:r>
              <w:rPr>
                <w:rFonts w:ascii="Times New Roman" w:hAnsi="Times New Roman"/>
                <w:b/>
              </w:rPr>
              <w:t>（</w:t>
            </w:r>
            <w:r>
              <w:rPr>
                <w:rFonts w:ascii="Times New Roman" w:hAnsi="Times New Roman"/>
                <w:b/>
              </w:rPr>
              <w:t>kHz</w:t>
            </w:r>
            <w:r>
              <w:rPr>
                <w:rFonts w:ascii="Times New Roman" w:hAnsi="Times New Roman"/>
                <w:b/>
              </w:rPr>
              <w:t>）</w:t>
            </w:r>
          </w:p>
        </w:tc>
        <w:tc>
          <w:tcPr>
            <w:tcW w:w="3216" w:type="dxa"/>
            <w:vAlign w:val="center"/>
          </w:tcPr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发射频率</w:t>
            </w:r>
          </w:p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Tx</w:t>
            </w:r>
            <w:r>
              <w:rPr>
                <w:rFonts w:ascii="Times New Roman" w:hAnsi="Times New Roman"/>
                <w:b/>
              </w:rPr>
              <w:t>（</w:t>
            </w:r>
            <w:r>
              <w:rPr>
                <w:rFonts w:ascii="Times New Roman" w:hAnsi="Times New Roman"/>
                <w:b/>
              </w:rPr>
              <w:t>kHz</w:t>
            </w:r>
            <w:r>
              <w:rPr>
                <w:rFonts w:ascii="Times New Roman" w:hAnsi="Times New Roman"/>
                <w:b/>
              </w:rPr>
              <w:t>）</w:t>
            </w:r>
          </w:p>
        </w:tc>
      </w:tr>
      <w:tr w:rsidR="00D96A3A">
        <w:trPr>
          <w:jc w:val="center"/>
        </w:trPr>
        <w:tc>
          <w:tcPr>
            <w:tcW w:w="2612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601</w:t>
            </w:r>
          </w:p>
        </w:tc>
        <w:tc>
          <w:tcPr>
            <w:tcW w:w="3414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6501</w:t>
            </w:r>
          </w:p>
        </w:tc>
        <w:tc>
          <w:tcPr>
            <w:tcW w:w="3216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6200</w:t>
            </w:r>
          </w:p>
        </w:tc>
      </w:tr>
      <w:tr w:rsidR="00D96A3A">
        <w:trPr>
          <w:jc w:val="center"/>
        </w:trPr>
        <w:tc>
          <w:tcPr>
            <w:tcW w:w="2612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602</w:t>
            </w:r>
          </w:p>
        </w:tc>
        <w:tc>
          <w:tcPr>
            <w:tcW w:w="3414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6504</w:t>
            </w:r>
          </w:p>
        </w:tc>
        <w:tc>
          <w:tcPr>
            <w:tcW w:w="3216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6203</w:t>
            </w:r>
          </w:p>
        </w:tc>
      </w:tr>
      <w:tr w:rsidR="00D96A3A">
        <w:trPr>
          <w:jc w:val="center"/>
        </w:trPr>
        <w:tc>
          <w:tcPr>
            <w:tcW w:w="2612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603</w:t>
            </w:r>
          </w:p>
        </w:tc>
        <w:tc>
          <w:tcPr>
            <w:tcW w:w="3414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6507</w:t>
            </w:r>
          </w:p>
        </w:tc>
        <w:tc>
          <w:tcPr>
            <w:tcW w:w="3216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6206</w:t>
            </w:r>
          </w:p>
        </w:tc>
      </w:tr>
      <w:tr w:rsidR="00D96A3A">
        <w:trPr>
          <w:jc w:val="center"/>
        </w:trPr>
        <w:tc>
          <w:tcPr>
            <w:tcW w:w="2612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604</w:t>
            </w:r>
          </w:p>
        </w:tc>
        <w:tc>
          <w:tcPr>
            <w:tcW w:w="3414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6510</w:t>
            </w:r>
          </w:p>
        </w:tc>
        <w:tc>
          <w:tcPr>
            <w:tcW w:w="3216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6209</w:t>
            </w:r>
          </w:p>
        </w:tc>
      </w:tr>
      <w:tr w:rsidR="00D96A3A">
        <w:trPr>
          <w:jc w:val="center"/>
        </w:trPr>
        <w:tc>
          <w:tcPr>
            <w:tcW w:w="2612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605</w:t>
            </w:r>
          </w:p>
        </w:tc>
        <w:tc>
          <w:tcPr>
            <w:tcW w:w="3414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6513</w:t>
            </w:r>
          </w:p>
        </w:tc>
        <w:tc>
          <w:tcPr>
            <w:tcW w:w="3216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6212</w:t>
            </w:r>
          </w:p>
        </w:tc>
      </w:tr>
      <w:tr w:rsidR="00D96A3A">
        <w:trPr>
          <w:jc w:val="center"/>
        </w:trPr>
        <w:tc>
          <w:tcPr>
            <w:tcW w:w="2612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606</w:t>
            </w:r>
          </w:p>
        </w:tc>
        <w:tc>
          <w:tcPr>
            <w:tcW w:w="3414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6516</w:t>
            </w:r>
          </w:p>
        </w:tc>
        <w:tc>
          <w:tcPr>
            <w:tcW w:w="3216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6215</w:t>
            </w:r>
          </w:p>
        </w:tc>
      </w:tr>
      <w:tr w:rsidR="00D96A3A">
        <w:trPr>
          <w:jc w:val="center"/>
        </w:trPr>
        <w:tc>
          <w:tcPr>
            <w:tcW w:w="2612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607</w:t>
            </w:r>
          </w:p>
        </w:tc>
        <w:tc>
          <w:tcPr>
            <w:tcW w:w="3414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6519</w:t>
            </w:r>
          </w:p>
        </w:tc>
        <w:tc>
          <w:tcPr>
            <w:tcW w:w="3216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6218</w:t>
            </w:r>
          </w:p>
        </w:tc>
      </w:tr>
      <w:tr w:rsidR="00D96A3A">
        <w:trPr>
          <w:jc w:val="center"/>
        </w:trPr>
        <w:tc>
          <w:tcPr>
            <w:tcW w:w="2612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608</w:t>
            </w:r>
          </w:p>
        </w:tc>
        <w:tc>
          <w:tcPr>
            <w:tcW w:w="3414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6522</w:t>
            </w:r>
          </w:p>
        </w:tc>
        <w:tc>
          <w:tcPr>
            <w:tcW w:w="3216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6221</w:t>
            </w:r>
          </w:p>
        </w:tc>
      </w:tr>
      <w:tr w:rsidR="00D96A3A">
        <w:trPr>
          <w:jc w:val="center"/>
        </w:trPr>
        <w:tc>
          <w:tcPr>
            <w:tcW w:w="2612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609</w:t>
            </w:r>
          </w:p>
        </w:tc>
        <w:tc>
          <w:tcPr>
            <w:tcW w:w="3414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6224</w:t>
            </w:r>
          </w:p>
        </w:tc>
        <w:tc>
          <w:tcPr>
            <w:tcW w:w="3216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6224</w:t>
            </w:r>
          </w:p>
        </w:tc>
      </w:tr>
      <w:tr w:rsidR="00D96A3A">
        <w:trPr>
          <w:jc w:val="center"/>
        </w:trPr>
        <w:tc>
          <w:tcPr>
            <w:tcW w:w="2612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610</w:t>
            </w:r>
          </w:p>
        </w:tc>
        <w:tc>
          <w:tcPr>
            <w:tcW w:w="3414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6227</w:t>
            </w:r>
          </w:p>
        </w:tc>
        <w:tc>
          <w:tcPr>
            <w:tcW w:w="3216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6227</w:t>
            </w:r>
          </w:p>
        </w:tc>
      </w:tr>
      <w:tr w:rsidR="00D96A3A">
        <w:trPr>
          <w:jc w:val="center"/>
        </w:trPr>
        <w:tc>
          <w:tcPr>
            <w:tcW w:w="2612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611</w:t>
            </w:r>
          </w:p>
        </w:tc>
        <w:tc>
          <w:tcPr>
            <w:tcW w:w="3414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6230</w:t>
            </w:r>
          </w:p>
        </w:tc>
        <w:tc>
          <w:tcPr>
            <w:tcW w:w="3216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6230</w:t>
            </w:r>
          </w:p>
        </w:tc>
      </w:tr>
    </w:tbl>
    <w:p w:rsidR="00D96A3A" w:rsidRDefault="00D96A3A">
      <w:pPr>
        <w:spacing w:before="0" w:after="0" w:line="360" w:lineRule="auto"/>
        <w:rPr>
          <w:rFonts w:ascii="黑体" w:eastAsia="黑体" w:hAnsi="黑体"/>
        </w:rPr>
      </w:pPr>
    </w:p>
    <w:p w:rsidR="007111D4" w:rsidRDefault="00D044CA" w:rsidP="007111D4">
      <w:pPr>
        <w:pStyle w:val="af5"/>
        <w:spacing w:beforeLines="50"/>
        <w:pPrChange w:id="10634" w:author="admin" w:date="2016-10-31T15:42:00Z">
          <w:pPr>
            <w:spacing w:before="0" w:after="0" w:line="360" w:lineRule="auto"/>
            <w:jc w:val="center"/>
          </w:pPr>
        </w:pPrChange>
      </w:pPr>
      <w:r>
        <w:rPr>
          <w:rFonts w:hint="eastAsia"/>
        </w:rPr>
        <w:t xml:space="preserve">表 </w:t>
      </w:r>
      <w:ins w:id="10635" w:author="admin" w:date="2016-10-26T09:28:00Z">
        <w:r w:rsidR="001415F4">
          <w:rPr>
            <w:rFonts w:hint="eastAsia"/>
          </w:rPr>
          <w:t>1</w:t>
        </w:r>
      </w:ins>
      <w:del w:id="10636" w:author="admin" w:date="2016-10-26T09:28:00Z">
        <w:r w:rsidR="00D634F8" w:rsidDel="001415F4">
          <w:fldChar w:fldCharType="begin"/>
        </w:r>
        <w:r w:rsidDel="001415F4">
          <w:delInstrText xml:space="preserve"> </w:delInstrText>
        </w:r>
        <w:r w:rsidDel="001415F4">
          <w:rPr>
            <w:rFonts w:hint="eastAsia"/>
          </w:rPr>
          <w:delInstrText>SEQ 表 \* ARABIC</w:delInstrText>
        </w:r>
        <w:r w:rsidDel="001415F4">
          <w:delInstrText xml:space="preserve"> </w:delInstrText>
        </w:r>
        <w:r w:rsidR="00D634F8" w:rsidDel="001415F4">
          <w:fldChar w:fldCharType="separate"/>
        </w:r>
      </w:del>
      <w:del w:id="10637" w:author="admin" w:date="2016-10-26T08:51:00Z">
        <w:r w:rsidR="002B3801" w:rsidDel="00375367">
          <w:delText>10</w:delText>
        </w:r>
      </w:del>
      <w:del w:id="10638" w:author="admin" w:date="2016-10-26T09:28:00Z">
        <w:r w:rsidR="00D634F8" w:rsidDel="001415F4">
          <w:fldChar w:fldCharType="end"/>
        </w:r>
      </w:del>
      <w:ins w:id="10639" w:author="admin" w:date="2016-10-26T09:28:00Z">
        <w:r w:rsidR="001415F4">
          <w:rPr>
            <w:rFonts w:hint="eastAsia"/>
          </w:rPr>
          <w:t>4</w:t>
        </w:r>
      </w:ins>
      <w:r>
        <w:rPr>
          <w:rFonts w:hint="eastAsia"/>
        </w:rPr>
        <w:t xml:space="preserve"> </w:t>
      </w:r>
      <w:r>
        <w:t xml:space="preserve"> </w:t>
      </w:r>
      <w:del w:id="10640" w:author="admin" w:date="2016-10-26T09:28:00Z">
        <w:r w:rsidDel="001415F4">
          <w:delText xml:space="preserve"> </w:delText>
        </w:r>
      </w:del>
      <w:r>
        <w:t>8MHz SSB频率列表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407"/>
        <w:gridCol w:w="1608"/>
        <w:gridCol w:w="1608"/>
        <w:gridCol w:w="1407"/>
        <w:gridCol w:w="1608"/>
        <w:gridCol w:w="1604"/>
      </w:tblGrid>
      <w:tr w:rsidR="00D96A3A">
        <w:tc>
          <w:tcPr>
            <w:tcW w:w="1407" w:type="dxa"/>
            <w:vAlign w:val="center"/>
          </w:tcPr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频道号</w:t>
            </w:r>
            <w:r>
              <w:rPr>
                <w:rFonts w:ascii="Times New Roman" w:hAnsi="Times New Roman"/>
                <w:b/>
              </w:rPr>
              <w:t>CH</w:t>
            </w:r>
          </w:p>
        </w:tc>
        <w:tc>
          <w:tcPr>
            <w:tcW w:w="1608" w:type="dxa"/>
            <w:vAlign w:val="center"/>
          </w:tcPr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接收频率</w:t>
            </w:r>
            <w:r>
              <w:rPr>
                <w:rFonts w:ascii="Times New Roman" w:hAnsi="Times New Roman"/>
                <w:b/>
              </w:rPr>
              <w:t>Rx</w:t>
            </w:r>
            <w:r>
              <w:rPr>
                <w:rFonts w:ascii="Times New Roman" w:hAnsi="Times New Roman"/>
                <w:b/>
              </w:rPr>
              <w:t>（</w:t>
            </w:r>
            <w:r>
              <w:rPr>
                <w:rFonts w:ascii="Times New Roman" w:hAnsi="Times New Roman"/>
                <w:b/>
              </w:rPr>
              <w:t>kHz</w:t>
            </w:r>
            <w:r>
              <w:rPr>
                <w:rFonts w:ascii="Times New Roman" w:hAnsi="Times New Roman"/>
                <w:b/>
              </w:rPr>
              <w:t>）</w:t>
            </w:r>
          </w:p>
        </w:tc>
        <w:tc>
          <w:tcPr>
            <w:tcW w:w="1608" w:type="dxa"/>
            <w:vAlign w:val="center"/>
          </w:tcPr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发射频率</w:t>
            </w:r>
            <w:r>
              <w:rPr>
                <w:rFonts w:ascii="Times New Roman" w:hAnsi="Times New Roman"/>
                <w:b/>
              </w:rPr>
              <w:t>Tx</w:t>
            </w:r>
            <w:r>
              <w:rPr>
                <w:rFonts w:ascii="Times New Roman" w:hAnsi="Times New Roman"/>
                <w:b/>
              </w:rPr>
              <w:t>（</w:t>
            </w:r>
            <w:r>
              <w:rPr>
                <w:rFonts w:ascii="Times New Roman" w:hAnsi="Times New Roman"/>
                <w:b/>
              </w:rPr>
              <w:t>kHz</w:t>
            </w:r>
            <w:r>
              <w:rPr>
                <w:rFonts w:ascii="Times New Roman" w:hAnsi="Times New Roman"/>
                <w:b/>
              </w:rPr>
              <w:t>）</w:t>
            </w:r>
          </w:p>
        </w:tc>
        <w:tc>
          <w:tcPr>
            <w:tcW w:w="1407" w:type="dxa"/>
            <w:vAlign w:val="center"/>
          </w:tcPr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频道号</w:t>
            </w:r>
            <w:r>
              <w:rPr>
                <w:rFonts w:ascii="Times New Roman" w:hAnsi="Times New Roman"/>
                <w:b/>
              </w:rPr>
              <w:t>CH</w:t>
            </w:r>
          </w:p>
        </w:tc>
        <w:tc>
          <w:tcPr>
            <w:tcW w:w="1608" w:type="dxa"/>
            <w:vAlign w:val="center"/>
          </w:tcPr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接收频率</w:t>
            </w:r>
            <w:r>
              <w:rPr>
                <w:rFonts w:ascii="Times New Roman" w:hAnsi="Times New Roman"/>
                <w:b/>
              </w:rPr>
              <w:t>Rx</w:t>
            </w:r>
            <w:r>
              <w:rPr>
                <w:rFonts w:ascii="Times New Roman" w:hAnsi="Times New Roman"/>
                <w:b/>
              </w:rPr>
              <w:t>（</w:t>
            </w:r>
            <w:r>
              <w:rPr>
                <w:rFonts w:ascii="Times New Roman" w:hAnsi="Times New Roman"/>
                <w:b/>
              </w:rPr>
              <w:t>kHz</w:t>
            </w:r>
            <w:r>
              <w:rPr>
                <w:rFonts w:ascii="Times New Roman" w:hAnsi="Times New Roman"/>
                <w:b/>
              </w:rPr>
              <w:t>）</w:t>
            </w:r>
          </w:p>
        </w:tc>
        <w:tc>
          <w:tcPr>
            <w:tcW w:w="1604" w:type="dxa"/>
            <w:vAlign w:val="center"/>
          </w:tcPr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发射频率</w:t>
            </w:r>
            <w:r>
              <w:rPr>
                <w:rFonts w:ascii="Times New Roman" w:hAnsi="Times New Roman"/>
                <w:b/>
              </w:rPr>
              <w:t>Tx</w:t>
            </w:r>
            <w:r>
              <w:rPr>
                <w:rFonts w:ascii="Times New Roman" w:hAnsi="Times New Roman"/>
                <w:b/>
              </w:rPr>
              <w:t>（</w:t>
            </w:r>
            <w:r>
              <w:rPr>
                <w:rFonts w:ascii="Times New Roman" w:hAnsi="Times New Roman"/>
                <w:b/>
              </w:rPr>
              <w:t>kHz</w:t>
            </w:r>
            <w:r>
              <w:rPr>
                <w:rFonts w:ascii="Times New Roman" w:hAnsi="Times New Roman"/>
                <w:b/>
              </w:rPr>
              <w:t>）</w:t>
            </w:r>
          </w:p>
        </w:tc>
      </w:tr>
      <w:tr w:rsidR="00D96A3A">
        <w:tc>
          <w:tcPr>
            <w:tcW w:w="140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801</w:t>
            </w:r>
          </w:p>
        </w:tc>
        <w:tc>
          <w:tcPr>
            <w:tcW w:w="160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8719</w:t>
            </w:r>
          </w:p>
        </w:tc>
        <w:tc>
          <w:tcPr>
            <w:tcW w:w="160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8195</w:t>
            </w:r>
          </w:p>
        </w:tc>
        <w:tc>
          <w:tcPr>
            <w:tcW w:w="140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821</w:t>
            </w:r>
          </w:p>
        </w:tc>
        <w:tc>
          <w:tcPr>
            <w:tcW w:w="160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8779</w:t>
            </w:r>
          </w:p>
        </w:tc>
        <w:tc>
          <w:tcPr>
            <w:tcW w:w="1604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8255</w:t>
            </w:r>
          </w:p>
        </w:tc>
      </w:tr>
      <w:tr w:rsidR="00D96A3A">
        <w:tc>
          <w:tcPr>
            <w:tcW w:w="140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802</w:t>
            </w:r>
          </w:p>
        </w:tc>
        <w:tc>
          <w:tcPr>
            <w:tcW w:w="160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8722</w:t>
            </w:r>
          </w:p>
        </w:tc>
        <w:tc>
          <w:tcPr>
            <w:tcW w:w="160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8198</w:t>
            </w:r>
          </w:p>
        </w:tc>
        <w:tc>
          <w:tcPr>
            <w:tcW w:w="140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822</w:t>
            </w:r>
          </w:p>
        </w:tc>
        <w:tc>
          <w:tcPr>
            <w:tcW w:w="160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8782</w:t>
            </w:r>
          </w:p>
        </w:tc>
        <w:tc>
          <w:tcPr>
            <w:tcW w:w="1604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8258</w:t>
            </w:r>
          </w:p>
        </w:tc>
      </w:tr>
      <w:tr w:rsidR="00D96A3A">
        <w:tc>
          <w:tcPr>
            <w:tcW w:w="140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803</w:t>
            </w:r>
          </w:p>
        </w:tc>
        <w:tc>
          <w:tcPr>
            <w:tcW w:w="160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8725</w:t>
            </w:r>
          </w:p>
        </w:tc>
        <w:tc>
          <w:tcPr>
            <w:tcW w:w="160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8201</w:t>
            </w:r>
          </w:p>
        </w:tc>
        <w:tc>
          <w:tcPr>
            <w:tcW w:w="140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823</w:t>
            </w:r>
          </w:p>
        </w:tc>
        <w:tc>
          <w:tcPr>
            <w:tcW w:w="160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8785</w:t>
            </w:r>
          </w:p>
        </w:tc>
        <w:tc>
          <w:tcPr>
            <w:tcW w:w="1604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8261</w:t>
            </w:r>
          </w:p>
        </w:tc>
      </w:tr>
      <w:tr w:rsidR="00D96A3A">
        <w:tc>
          <w:tcPr>
            <w:tcW w:w="140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804</w:t>
            </w:r>
          </w:p>
        </w:tc>
        <w:tc>
          <w:tcPr>
            <w:tcW w:w="160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8728</w:t>
            </w:r>
          </w:p>
        </w:tc>
        <w:tc>
          <w:tcPr>
            <w:tcW w:w="160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8204</w:t>
            </w:r>
          </w:p>
        </w:tc>
        <w:tc>
          <w:tcPr>
            <w:tcW w:w="140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824</w:t>
            </w:r>
          </w:p>
        </w:tc>
        <w:tc>
          <w:tcPr>
            <w:tcW w:w="160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8788</w:t>
            </w:r>
          </w:p>
        </w:tc>
        <w:tc>
          <w:tcPr>
            <w:tcW w:w="1604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8264</w:t>
            </w:r>
          </w:p>
        </w:tc>
      </w:tr>
      <w:tr w:rsidR="00D96A3A">
        <w:tc>
          <w:tcPr>
            <w:tcW w:w="140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805</w:t>
            </w:r>
          </w:p>
        </w:tc>
        <w:tc>
          <w:tcPr>
            <w:tcW w:w="160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8731</w:t>
            </w:r>
          </w:p>
        </w:tc>
        <w:tc>
          <w:tcPr>
            <w:tcW w:w="160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8207</w:t>
            </w:r>
          </w:p>
        </w:tc>
        <w:tc>
          <w:tcPr>
            <w:tcW w:w="140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825</w:t>
            </w:r>
          </w:p>
        </w:tc>
        <w:tc>
          <w:tcPr>
            <w:tcW w:w="160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8791</w:t>
            </w:r>
          </w:p>
        </w:tc>
        <w:tc>
          <w:tcPr>
            <w:tcW w:w="1604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8267</w:t>
            </w:r>
          </w:p>
        </w:tc>
      </w:tr>
      <w:tr w:rsidR="00D96A3A">
        <w:tc>
          <w:tcPr>
            <w:tcW w:w="140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806</w:t>
            </w:r>
          </w:p>
        </w:tc>
        <w:tc>
          <w:tcPr>
            <w:tcW w:w="160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8734</w:t>
            </w:r>
          </w:p>
        </w:tc>
        <w:tc>
          <w:tcPr>
            <w:tcW w:w="160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8210</w:t>
            </w:r>
          </w:p>
        </w:tc>
        <w:tc>
          <w:tcPr>
            <w:tcW w:w="140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826</w:t>
            </w:r>
          </w:p>
        </w:tc>
        <w:tc>
          <w:tcPr>
            <w:tcW w:w="160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8794</w:t>
            </w:r>
          </w:p>
        </w:tc>
        <w:tc>
          <w:tcPr>
            <w:tcW w:w="1604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8270</w:t>
            </w:r>
          </w:p>
        </w:tc>
      </w:tr>
      <w:tr w:rsidR="00D96A3A">
        <w:tc>
          <w:tcPr>
            <w:tcW w:w="140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807</w:t>
            </w:r>
          </w:p>
        </w:tc>
        <w:tc>
          <w:tcPr>
            <w:tcW w:w="160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8737</w:t>
            </w:r>
          </w:p>
        </w:tc>
        <w:tc>
          <w:tcPr>
            <w:tcW w:w="160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8213</w:t>
            </w:r>
          </w:p>
        </w:tc>
        <w:tc>
          <w:tcPr>
            <w:tcW w:w="140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827</w:t>
            </w:r>
          </w:p>
        </w:tc>
        <w:tc>
          <w:tcPr>
            <w:tcW w:w="160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8797</w:t>
            </w:r>
          </w:p>
        </w:tc>
        <w:tc>
          <w:tcPr>
            <w:tcW w:w="1604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8273</w:t>
            </w:r>
          </w:p>
        </w:tc>
      </w:tr>
      <w:tr w:rsidR="00D96A3A">
        <w:tc>
          <w:tcPr>
            <w:tcW w:w="140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808</w:t>
            </w:r>
          </w:p>
        </w:tc>
        <w:tc>
          <w:tcPr>
            <w:tcW w:w="160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8740</w:t>
            </w:r>
          </w:p>
        </w:tc>
        <w:tc>
          <w:tcPr>
            <w:tcW w:w="160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8216</w:t>
            </w:r>
          </w:p>
        </w:tc>
        <w:tc>
          <w:tcPr>
            <w:tcW w:w="140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828</w:t>
            </w:r>
          </w:p>
        </w:tc>
        <w:tc>
          <w:tcPr>
            <w:tcW w:w="160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8800</w:t>
            </w:r>
          </w:p>
        </w:tc>
        <w:tc>
          <w:tcPr>
            <w:tcW w:w="1604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8276</w:t>
            </w:r>
          </w:p>
        </w:tc>
      </w:tr>
      <w:tr w:rsidR="00D96A3A">
        <w:tc>
          <w:tcPr>
            <w:tcW w:w="140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809</w:t>
            </w:r>
          </w:p>
        </w:tc>
        <w:tc>
          <w:tcPr>
            <w:tcW w:w="160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8743</w:t>
            </w:r>
          </w:p>
        </w:tc>
        <w:tc>
          <w:tcPr>
            <w:tcW w:w="160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8219</w:t>
            </w:r>
          </w:p>
        </w:tc>
        <w:tc>
          <w:tcPr>
            <w:tcW w:w="140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829</w:t>
            </w:r>
          </w:p>
        </w:tc>
        <w:tc>
          <w:tcPr>
            <w:tcW w:w="160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8803</w:t>
            </w:r>
          </w:p>
        </w:tc>
        <w:tc>
          <w:tcPr>
            <w:tcW w:w="1604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8279</w:t>
            </w:r>
          </w:p>
        </w:tc>
      </w:tr>
      <w:tr w:rsidR="00D96A3A">
        <w:tc>
          <w:tcPr>
            <w:tcW w:w="140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810</w:t>
            </w:r>
          </w:p>
        </w:tc>
        <w:tc>
          <w:tcPr>
            <w:tcW w:w="160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8746</w:t>
            </w:r>
          </w:p>
        </w:tc>
        <w:tc>
          <w:tcPr>
            <w:tcW w:w="160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8222</w:t>
            </w:r>
          </w:p>
        </w:tc>
        <w:tc>
          <w:tcPr>
            <w:tcW w:w="140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830</w:t>
            </w:r>
          </w:p>
        </w:tc>
        <w:tc>
          <w:tcPr>
            <w:tcW w:w="160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8806</w:t>
            </w:r>
          </w:p>
        </w:tc>
        <w:tc>
          <w:tcPr>
            <w:tcW w:w="1604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8282</w:t>
            </w:r>
          </w:p>
        </w:tc>
      </w:tr>
      <w:tr w:rsidR="00D96A3A">
        <w:tc>
          <w:tcPr>
            <w:tcW w:w="140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811</w:t>
            </w:r>
          </w:p>
        </w:tc>
        <w:tc>
          <w:tcPr>
            <w:tcW w:w="160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8749</w:t>
            </w:r>
          </w:p>
        </w:tc>
        <w:tc>
          <w:tcPr>
            <w:tcW w:w="160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8225</w:t>
            </w:r>
          </w:p>
        </w:tc>
        <w:tc>
          <w:tcPr>
            <w:tcW w:w="140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831</w:t>
            </w:r>
          </w:p>
        </w:tc>
        <w:tc>
          <w:tcPr>
            <w:tcW w:w="160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8809</w:t>
            </w:r>
          </w:p>
        </w:tc>
        <w:tc>
          <w:tcPr>
            <w:tcW w:w="1604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8285</w:t>
            </w:r>
          </w:p>
        </w:tc>
      </w:tr>
      <w:tr w:rsidR="00D96A3A">
        <w:tc>
          <w:tcPr>
            <w:tcW w:w="140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812</w:t>
            </w:r>
          </w:p>
        </w:tc>
        <w:tc>
          <w:tcPr>
            <w:tcW w:w="160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8752</w:t>
            </w:r>
          </w:p>
        </w:tc>
        <w:tc>
          <w:tcPr>
            <w:tcW w:w="160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8228</w:t>
            </w:r>
          </w:p>
        </w:tc>
        <w:tc>
          <w:tcPr>
            <w:tcW w:w="140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832</w:t>
            </w:r>
          </w:p>
        </w:tc>
        <w:tc>
          <w:tcPr>
            <w:tcW w:w="160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8812</w:t>
            </w:r>
          </w:p>
        </w:tc>
        <w:tc>
          <w:tcPr>
            <w:tcW w:w="1604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8288</w:t>
            </w:r>
          </w:p>
        </w:tc>
      </w:tr>
      <w:tr w:rsidR="00D96A3A">
        <w:tc>
          <w:tcPr>
            <w:tcW w:w="140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813</w:t>
            </w:r>
          </w:p>
        </w:tc>
        <w:tc>
          <w:tcPr>
            <w:tcW w:w="160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8755</w:t>
            </w:r>
          </w:p>
        </w:tc>
        <w:tc>
          <w:tcPr>
            <w:tcW w:w="160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8231</w:t>
            </w:r>
          </w:p>
        </w:tc>
        <w:tc>
          <w:tcPr>
            <w:tcW w:w="140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833</w:t>
            </w:r>
          </w:p>
        </w:tc>
        <w:tc>
          <w:tcPr>
            <w:tcW w:w="160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8291</w:t>
            </w:r>
          </w:p>
        </w:tc>
        <w:tc>
          <w:tcPr>
            <w:tcW w:w="1604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8291</w:t>
            </w:r>
          </w:p>
        </w:tc>
      </w:tr>
      <w:tr w:rsidR="00D96A3A">
        <w:tc>
          <w:tcPr>
            <w:tcW w:w="140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814</w:t>
            </w:r>
          </w:p>
        </w:tc>
        <w:tc>
          <w:tcPr>
            <w:tcW w:w="160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8758</w:t>
            </w:r>
          </w:p>
        </w:tc>
        <w:tc>
          <w:tcPr>
            <w:tcW w:w="160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8234</w:t>
            </w:r>
          </w:p>
        </w:tc>
        <w:tc>
          <w:tcPr>
            <w:tcW w:w="140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834</w:t>
            </w:r>
          </w:p>
        </w:tc>
        <w:tc>
          <w:tcPr>
            <w:tcW w:w="160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8707</w:t>
            </w:r>
          </w:p>
        </w:tc>
        <w:tc>
          <w:tcPr>
            <w:tcW w:w="1604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8707</w:t>
            </w:r>
          </w:p>
        </w:tc>
      </w:tr>
      <w:tr w:rsidR="00D96A3A">
        <w:tc>
          <w:tcPr>
            <w:tcW w:w="140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815</w:t>
            </w:r>
          </w:p>
        </w:tc>
        <w:tc>
          <w:tcPr>
            <w:tcW w:w="160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8761</w:t>
            </w:r>
          </w:p>
        </w:tc>
        <w:tc>
          <w:tcPr>
            <w:tcW w:w="160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8237</w:t>
            </w:r>
          </w:p>
        </w:tc>
        <w:tc>
          <w:tcPr>
            <w:tcW w:w="140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835</w:t>
            </w:r>
          </w:p>
        </w:tc>
        <w:tc>
          <w:tcPr>
            <w:tcW w:w="160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8710</w:t>
            </w:r>
          </w:p>
        </w:tc>
        <w:tc>
          <w:tcPr>
            <w:tcW w:w="1604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8710</w:t>
            </w:r>
          </w:p>
        </w:tc>
      </w:tr>
      <w:tr w:rsidR="00D96A3A">
        <w:tc>
          <w:tcPr>
            <w:tcW w:w="140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816</w:t>
            </w:r>
          </w:p>
        </w:tc>
        <w:tc>
          <w:tcPr>
            <w:tcW w:w="160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8764</w:t>
            </w:r>
          </w:p>
        </w:tc>
        <w:tc>
          <w:tcPr>
            <w:tcW w:w="160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8240</w:t>
            </w:r>
          </w:p>
        </w:tc>
        <w:tc>
          <w:tcPr>
            <w:tcW w:w="140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836</w:t>
            </w:r>
          </w:p>
        </w:tc>
        <w:tc>
          <w:tcPr>
            <w:tcW w:w="160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8713</w:t>
            </w:r>
          </w:p>
        </w:tc>
        <w:tc>
          <w:tcPr>
            <w:tcW w:w="1604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8713</w:t>
            </w:r>
          </w:p>
        </w:tc>
      </w:tr>
      <w:tr w:rsidR="00D96A3A">
        <w:tc>
          <w:tcPr>
            <w:tcW w:w="140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817</w:t>
            </w:r>
          </w:p>
        </w:tc>
        <w:tc>
          <w:tcPr>
            <w:tcW w:w="160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8767</w:t>
            </w:r>
          </w:p>
        </w:tc>
        <w:tc>
          <w:tcPr>
            <w:tcW w:w="160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8243</w:t>
            </w:r>
          </w:p>
        </w:tc>
        <w:tc>
          <w:tcPr>
            <w:tcW w:w="140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837</w:t>
            </w:r>
          </w:p>
        </w:tc>
        <w:tc>
          <w:tcPr>
            <w:tcW w:w="160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8716</w:t>
            </w:r>
          </w:p>
        </w:tc>
        <w:tc>
          <w:tcPr>
            <w:tcW w:w="1604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8716</w:t>
            </w:r>
          </w:p>
        </w:tc>
      </w:tr>
      <w:tr w:rsidR="00D96A3A">
        <w:tc>
          <w:tcPr>
            <w:tcW w:w="140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818</w:t>
            </w:r>
          </w:p>
        </w:tc>
        <w:tc>
          <w:tcPr>
            <w:tcW w:w="160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8770</w:t>
            </w:r>
          </w:p>
        </w:tc>
        <w:tc>
          <w:tcPr>
            <w:tcW w:w="160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8246</w:t>
            </w:r>
          </w:p>
        </w:tc>
        <w:tc>
          <w:tcPr>
            <w:tcW w:w="140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838</w:t>
            </w:r>
          </w:p>
        </w:tc>
        <w:tc>
          <w:tcPr>
            <w:tcW w:w="160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8294</w:t>
            </w:r>
          </w:p>
        </w:tc>
        <w:tc>
          <w:tcPr>
            <w:tcW w:w="1604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8294</w:t>
            </w:r>
          </w:p>
        </w:tc>
      </w:tr>
      <w:tr w:rsidR="00D96A3A">
        <w:tc>
          <w:tcPr>
            <w:tcW w:w="140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819</w:t>
            </w:r>
          </w:p>
        </w:tc>
        <w:tc>
          <w:tcPr>
            <w:tcW w:w="160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8773</w:t>
            </w:r>
          </w:p>
        </w:tc>
        <w:tc>
          <w:tcPr>
            <w:tcW w:w="160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8249</w:t>
            </w:r>
          </w:p>
        </w:tc>
        <w:tc>
          <w:tcPr>
            <w:tcW w:w="140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839</w:t>
            </w:r>
          </w:p>
        </w:tc>
        <w:tc>
          <w:tcPr>
            <w:tcW w:w="160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8297</w:t>
            </w:r>
          </w:p>
        </w:tc>
        <w:tc>
          <w:tcPr>
            <w:tcW w:w="1604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8297</w:t>
            </w:r>
          </w:p>
        </w:tc>
      </w:tr>
      <w:tr w:rsidR="00D96A3A">
        <w:tc>
          <w:tcPr>
            <w:tcW w:w="140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820</w:t>
            </w:r>
          </w:p>
        </w:tc>
        <w:tc>
          <w:tcPr>
            <w:tcW w:w="160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8776</w:t>
            </w:r>
          </w:p>
        </w:tc>
        <w:tc>
          <w:tcPr>
            <w:tcW w:w="160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8252</w:t>
            </w:r>
          </w:p>
        </w:tc>
        <w:tc>
          <w:tcPr>
            <w:tcW w:w="1407" w:type="dxa"/>
            <w:vAlign w:val="center"/>
          </w:tcPr>
          <w:p w:rsidR="00D96A3A" w:rsidRDefault="00D96A3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</w:p>
        </w:tc>
        <w:tc>
          <w:tcPr>
            <w:tcW w:w="1608" w:type="dxa"/>
            <w:vAlign w:val="center"/>
          </w:tcPr>
          <w:p w:rsidR="00D96A3A" w:rsidRDefault="00D96A3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</w:p>
        </w:tc>
        <w:tc>
          <w:tcPr>
            <w:tcW w:w="1604" w:type="dxa"/>
            <w:vAlign w:val="center"/>
          </w:tcPr>
          <w:p w:rsidR="00D96A3A" w:rsidRDefault="00D96A3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</w:p>
        </w:tc>
      </w:tr>
    </w:tbl>
    <w:p w:rsidR="00D96A3A" w:rsidRDefault="00D96A3A">
      <w:pPr>
        <w:spacing w:before="0" w:after="0" w:line="360" w:lineRule="auto"/>
        <w:jc w:val="center"/>
        <w:rPr>
          <w:rFonts w:ascii="黑体" w:eastAsia="黑体" w:hAnsi="黑体"/>
        </w:rPr>
      </w:pPr>
    </w:p>
    <w:p w:rsidR="007111D4" w:rsidRDefault="00D044CA" w:rsidP="007111D4">
      <w:pPr>
        <w:pStyle w:val="af5"/>
        <w:spacing w:beforeLines="50"/>
        <w:pPrChange w:id="10641" w:author="admin" w:date="2016-10-31T15:42:00Z">
          <w:pPr>
            <w:spacing w:before="0" w:after="0" w:line="360" w:lineRule="auto"/>
            <w:jc w:val="center"/>
          </w:pPr>
        </w:pPrChange>
      </w:pPr>
      <w:r>
        <w:br w:type="page"/>
      </w:r>
      <w:r>
        <w:rPr>
          <w:rFonts w:hint="eastAsia"/>
        </w:rPr>
        <w:lastRenderedPageBreak/>
        <w:t xml:space="preserve">表 </w:t>
      </w:r>
      <w:ins w:id="10642" w:author="admin" w:date="2016-10-26T09:28:00Z">
        <w:r w:rsidR="001415F4">
          <w:rPr>
            <w:rFonts w:hint="eastAsia"/>
          </w:rPr>
          <w:t>1</w:t>
        </w:r>
      </w:ins>
      <w:del w:id="10643" w:author="admin" w:date="2016-10-26T09:28:00Z">
        <w:r w:rsidR="00D634F8" w:rsidDel="001415F4">
          <w:fldChar w:fldCharType="begin"/>
        </w:r>
        <w:r w:rsidDel="001415F4">
          <w:delInstrText xml:space="preserve"> </w:delInstrText>
        </w:r>
        <w:r w:rsidDel="001415F4">
          <w:rPr>
            <w:rFonts w:hint="eastAsia"/>
          </w:rPr>
          <w:delInstrText>SEQ 表 \* ARABIC</w:delInstrText>
        </w:r>
        <w:r w:rsidDel="001415F4">
          <w:delInstrText xml:space="preserve"> </w:delInstrText>
        </w:r>
        <w:r w:rsidR="00D634F8" w:rsidDel="001415F4">
          <w:fldChar w:fldCharType="separate"/>
        </w:r>
      </w:del>
      <w:del w:id="10644" w:author="admin" w:date="2016-10-26T08:51:00Z">
        <w:r w:rsidR="002B3801" w:rsidDel="00375367">
          <w:delText>11</w:delText>
        </w:r>
      </w:del>
      <w:del w:id="10645" w:author="admin" w:date="2016-10-26T09:28:00Z">
        <w:r w:rsidR="00D634F8" w:rsidDel="001415F4">
          <w:fldChar w:fldCharType="end"/>
        </w:r>
      </w:del>
      <w:ins w:id="10646" w:author="admin" w:date="2016-10-26T09:28:00Z">
        <w:r w:rsidR="001415F4">
          <w:rPr>
            <w:rFonts w:hint="eastAsia"/>
          </w:rPr>
          <w:t>5</w:t>
        </w:r>
      </w:ins>
      <w:r>
        <w:rPr>
          <w:rFonts w:hint="eastAsia"/>
        </w:rPr>
        <w:t xml:space="preserve"> </w:t>
      </w:r>
      <w:r>
        <w:t xml:space="preserve"> 12MHz SSB频率列表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360"/>
        <w:gridCol w:w="1569"/>
        <w:gridCol w:w="1630"/>
        <w:gridCol w:w="1425"/>
        <w:gridCol w:w="1630"/>
        <w:gridCol w:w="1628"/>
      </w:tblGrid>
      <w:tr w:rsidR="00D96A3A">
        <w:trPr>
          <w:jc w:val="center"/>
        </w:trPr>
        <w:tc>
          <w:tcPr>
            <w:tcW w:w="1360" w:type="dxa"/>
            <w:vAlign w:val="center"/>
          </w:tcPr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频道号</w:t>
            </w:r>
            <w:r>
              <w:rPr>
                <w:rFonts w:ascii="Times New Roman" w:hAnsi="Times New Roman"/>
                <w:b/>
              </w:rPr>
              <w:t>CH</w:t>
            </w:r>
          </w:p>
        </w:tc>
        <w:tc>
          <w:tcPr>
            <w:tcW w:w="1569" w:type="dxa"/>
            <w:vAlign w:val="center"/>
          </w:tcPr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接收频率</w:t>
            </w:r>
            <w:r>
              <w:rPr>
                <w:rFonts w:ascii="Times New Roman" w:hAnsi="Times New Roman"/>
                <w:b/>
              </w:rPr>
              <w:t>Rx</w:t>
            </w:r>
            <w:r>
              <w:rPr>
                <w:rFonts w:ascii="Times New Roman" w:hAnsi="Times New Roman"/>
                <w:b/>
              </w:rPr>
              <w:t>（</w:t>
            </w:r>
            <w:r>
              <w:rPr>
                <w:rFonts w:ascii="Times New Roman" w:hAnsi="Times New Roman"/>
                <w:b/>
              </w:rPr>
              <w:t>kHz</w:t>
            </w:r>
            <w:r>
              <w:rPr>
                <w:rFonts w:ascii="Times New Roman" w:hAnsi="Times New Roman"/>
                <w:b/>
              </w:rPr>
              <w:t>）</w:t>
            </w:r>
          </w:p>
        </w:tc>
        <w:tc>
          <w:tcPr>
            <w:tcW w:w="1630" w:type="dxa"/>
            <w:vAlign w:val="center"/>
          </w:tcPr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发射频率</w:t>
            </w:r>
            <w:r>
              <w:rPr>
                <w:rFonts w:ascii="Times New Roman" w:hAnsi="Times New Roman"/>
                <w:b/>
              </w:rPr>
              <w:t>Tx</w:t>
            </w:r>
            <w:r>
              <w:rPr>
                <w:rFonts w:ascii="Times New Roman" w:hAnsi="Times New Roman"/>
                <w:b/>
              </w:rPr>
              <w:t>（</w:t>
            </w:r>
            <w:r>
              <w:rPr>
                <w:rFonts w:ascii="Times New Roman" w:hAnsi="Times New Roman"/>
                <w:b/>
              </w:rPr>
              <w:t>kHz</w:t>
            </w:r>
            <w:r>
              <w:rPr>
                <w:rFonts w:ascii="Times New Roman" w:hAnsi="Times New Roman"/>
                <w:b/>
              </w:rPr>
              <w:t>）</w:t>
            </w:r>
          </w:p>
        </w:tc>
        <w:tc>
          <w:tcPr>
            <w:tcW w:w="1425" w:type="dxa"/>
            <w:vAlign w:val="center"/>
          </w:tcPr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频道号</w:t>
            </w:r>
            <w:r>
              <w:rPr>
                <w:rFonts w:ascii="Times New Roman" w:hAnsi="Times New Roman"/>
                <w:b/>
              </w:rPr>
              <w:t>CH</w:t>
            </w:r>
          </w:p>
        </w:tc>
        <w:tc>
          <w:tcPr>
            <w:tcW w:w="1630" w:type="dxa"/>
            <w:vAlign w:val="center"/>
          </w:tcPr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接收频率</w:t>
            </w:r>
            <w:r>
              <w:rPr>
                <w:rFonts w:ascii="Times New Roman" w:hAnsi="Times New Roman"/>
                <w:b/>
              </w:rPr>
              <w:t>Rx</w:t>
            </w:r>
            <w:r>
              <w:rPr>
                <w:rFonts w:ascii="Times New Roman" w:hAnsi="Times New Roman"/>
                <w:b/>
              </w:rPr>
              <w:t>（</w:t>
            </w:r>
            <w:r>
              <w:rPr>
                <w:rFonts w:ascii="Times New Roman" w:hAnsi="Times New Roman"/>
                <w:b/>
              </w:rPr>
              <w:t>kHz</w:t>
            </w:r>
            <w:r>
              <w:rPr>
                <w:rFonts w:ascii="Times New Roman" w:hAnsi="Times New Roman"/>
                <w:b/>
              </w:rPr>
              <w:t>）</w:t>
            </w:r>
          </w:p>
        </w:tc>
        <w:tc>
          <w:tcPr>
            <w:tcW w:w="1628" w:type="dxa"/>
            <w:vAlign w:val="center"/>
          </w:tcPr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发射频率</w:t>
            </w:r>
            <w:r>
              <w:rPr>
                <w:rFonts w:ascii="Times New Roman" w:hAnsi="Times New Roman"/>
                <w:b/>
              </w:rPr>
              <w:t>Tx</w:t>
            </w:r>
            <w:r>
              <w:rPr>
                <w:rFonts w:ascii="Times New Roman" w:hAnsi="Times New Roman"/>
                <w:b/>
              </w:rPr>
              <w:t>（</w:t>
            </w:r>
            <w:r>
              <w:rPr>
                <w:rFonts w:ascii="Times New Roman" w:hAnsi="Times New Roman"/>
                <w:b/>
              </w:rPr>
              <w:t>kHz</w:t>
            </w:r>
            <w:r>
              <w:rPr>
                <w:rFonts w:ascii="Times New Roman" w:hAnsi="Times New Roman"/>
                <w:b/>
              </w:rPr>
              <w:t>）</w:t>
            </w:r>
          </w:p>
        </w:tc>
      </w:tr>
      <w:tr w:rsidR="00D96A3A">
        <w:trPr>
          <w:jc w:val="center"/>
        </w:trPr>
        <w:tc>
          <w:tcPr>
            <w:tcW w:w="136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1201</w:t>
            </w:r>
          </w:p>
        </w:tc>
        <w:tc>
          <w:tcPr>
            <w:tcW w:w="156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13077</w:t>
            </w:r>
          </w:p>
        </w:tc>
        <w:tc>
          <w:tcPr>
            <w:tcW w:w="163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12230</w:t>
            </w:r>
          </w:p>
        </w:tc>
        <w:tc>
          <w:tcPr>
            <w:tcW w:w="1425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1224</w:t>
            </w:r>
          </w:p>
        </w:tc>
        <w:tc>
          <w:tcPr>
            <w:tcW w:w="163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13146</w:t>
            </w:r>
          </w:p>
        </w:tc>
        <w:tc>
          <w:tcPr>
            <w:tcW w:w="162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12299</w:t>
            </w:r>
          </w:p>
        </w:tc>
      </w:tr>
      <w:tr w:rsidR="00D96A3A">
        <w:trPr>
          <w:jc w:val="center"/>
        </w:trPr>
        <w:tc>
          <w:tcPr>
            <w:tcW w:w="136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1202</w:t>
            </w:r>
          </w:p>
        </w:tc>
        <w:tc>
          <w:tcPr>
            <w:tcW w:w="156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13080</w:t>
            </w:r>
          </w:p>
        </w:tc>
        <w:tc>
          <w:tcPr>
            <w:tcW w:w="163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12233</w:t>
            </w:r>
          </w:p>
        </w:tc>
        <w:tc>
          <w:tcPr>
            <w:tcW w:w="1425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1225</w:t>
            </w:r>
          </w:p>
        </w:tc>
        <w:tc>
          <w:tcPr>
            <w:tcW w:w="163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13149</w:t>
            </w:r>
          </w:p>
        </w:tc>
        <w:tc>
          <w:tcPr>
            <w:tcW w:w="162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12302</w:t>
            </w:r>
          </w:p>
        </w:tc>
      </w:tr>
      <w:tr w:rsidR="00D96A3A">
        <w:trPr>
          <w:jc w:val="center"/>
        </w:trPr>
        <w:tc>
          <w:tcPr>
            <w:tcW w:w="136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1203</w:t>
            </w:r>
          </w:p>
        </w:tc>
        <w:tc>
          <w:tcPr>
            <w:tcW w:w="156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13083</w:t>
            </w:r>
          </w:p>
        </w:tc>
        <w:tc>
          <w:tcPr>
            <w:tcW w:w="163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12236</w:t>
            </w:r>
          </w:p>
        </w:tc>
        <w:tc>
          <w:tcPr>
            <w:tcW w:w="1425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1226</w:t>
            </w:r>
          </w:p>
        </w:tc>
        <w:tc>
          <w:tcPr>
            <w:tcW w:w="163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13152</w:t>
            </w:r>
          </w:p>
        </w:tc>
        <w:tc>
          <w:tcPr>
            <w:tcW w:w="162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12305</w:t>
            </w:r>
          </w:p>
        </w:tc>
      </w:tr>
      <w:tr w:rsidR="00D96A3A">
        <w:trPr>
          <w:jc w:val="center"/>
        </w:trPr>
        <w:tc>
          <w:tcPr>
            <w:tcW w:w="136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1204</w:t>
            </w:r>
          </w:p>
        </w:tc>
        <w:tc>
          <w:tcPr>
            <w:tcW w:w="156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13086</w:t>
            </w:r>
          </w:p>
        </w:tc>
        <w:tc>
          <w:tcPr>
            <w:tcW w:w="163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12239</w:t>
            </w:r>
          </w:p>
        </w:tc>
        <w:tc>
          <w:tcPr>
            <w:tcW w:w="1425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1227</w:t>
            </w:r>
          </w:p>
        </w:tc>
        <w:tc>
          <w:tcPr>
            <w:tcW w:w="163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13155</w:t>
            </w:r>
          </w:p>
        </w:tc>
        <w:tc>
          <w:tcPr>
            <w:tcW w:w="162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12308</w:t>
            </w:r>
          </w:p>
        </w:tc>
      </w:tr>
      <w:tr w:rsidR="00D96A3A">
        <w:trPr>
          <w:jc w:val="center"/>
        </w:trPr>
        <w:tc>
          <w:tcPr>
            <w:tcW w:w="136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1205</w:t>
            </w:r>
          </w:p>
        </w:tc>
        <w:tc>
          <w:tcPr>
            <w:tcW w:w="156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13089</w:t>
            </w:r>
          </w:p>
        </w:tc>
        <w:tc>
          <w:tcPr>
            <w:tcW w:w="163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12242</w:t>
            </w:r>
          </w:p>
        </w:tc>
        <w:tc>
          <w:tcPr>
            <w:tcW w:w="1425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1228</w:t>
            </w:r>
          </w:p>
        </w:tc>
        <w:tc>
          <w:tcPr>
            <w:tcW w:w="163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13158</w:t>
            </w:r>
          </w:p>
        </w:tc>
        <w:tc>
          <w:tcPr>
            <w:tcW w:w="162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12311</w:t>
            </w:r>
          </w:p>
        </w:tc>
      </w:tr>
      <w:tr w:rsidR="00D96A3A">
        <w:trPr>
          <w:jc w:val="center"/>
        </w:trPr>
        <w:tc>
          <w:tcPr>
            <w:tcW w:w="136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1206</w:t>
            </w:r>
          </w:p>
        </w:tc>
        <w:tc>
          <w:tcPr>
            <w:tcW w:w="156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13092</w:t>
            </w:r>
          </w:p>
        </w:tc>
        <w:tc>
          <w:tcPr>
            <w:tcW w:w="163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12245</w:t>
            </w:r>
          </w:p>
        </w:tc>
        <w:tc>
          <w:tcPr>
            <w:tcW w:w="1425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1229</w:t>
            </w:r>
          </w:p>
        </w:tc>
        <w:tc>
          <w:tcPr>
            <w:tcW w:w="163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13161</w:t>
            </w:r>
          </w:p>
        </w:tc>
        <w:tc>
          <w:tcPr>
            <w:tcW w:w="162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12314</w:t>
            </w:r>
          </w:p>
        </w:tc>
      </w:tr>
      <w:tr w:rsidR="00D96A3A">
        <w:trPr>
          <w:jc w:val="center"/>
        </w:trPr>
        <w:tc>
          <w:tcPr>
            <w:tcW w:w="136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1207</w:t>
            </w:r>
          </w:p>
        </w:tc>
        <w:tc>
          <w:tcPr>
            <w:tcW w:w="156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13095</w:t>
            </w:r>
          </w:p>
        </w:tc>
        <w:tc>
          <w:tcPr>
            <w:tcW w:w="163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12248</w:t>
            </w:r>
          </w:p>
        </w:tc>
        <w:tc>
          <w:tcPr>
            <w:tcW w:w="1425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1230</w:t>
            </w:r>
          </w:p>
        </w:tc>
        <w:tc>
          <w:tcPr>
            <w:tcW w:w="163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13164</w:t>
            </w:r>
          </w:p>
        </w:tc>
        <w:tc>
          <w:tcPr>
            <w:tcW w:w="162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12317</w:t>
            </w:r>
          </w:p>
        </w:tc>
      </w:tr>
      <w:tr w:rsidR="00D96A3A">
        <w:trPr>
          <w:jc w:val="center"/>
        </w:trPr>
        <w:tc>
          <w:tcPr>
            <w:tcW w:w="136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1208</w:t>
            </w:r>
          </w:p>
        </w:tc>
        <w:tc>
          <w:tcPr>
            <w:tcW w:w="156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13098</w:t>
            </w:r>
          </w:p>
        </w:tc>
        <w:tc>
          <w:tcPr>
            <w:tcW w:w="163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12251</w:t>
            </w:r>
          </w:p>
        </w:tc>
        <w:tc>
          <w:tcPr>
            <w:tcW w:w="1425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1231</w:t>
            </w:r>
          </w:p>
        </w:tc>
        <w:tc>
          <w:tcPr>
            <w:tcW w:w="163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13167</w:t>
            </w:r>
          </w:p>
        </w:tc>
        <w:tc>
          <w:tcPr>
            <w:tcW w:w="162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12320</w:t>
            </w:r>
          </w:p>
        </w:tc>
      </w:tr>
      <w:tr w:rsidR="00D96A3A">
        <w:trPr>
          <w:jc w:val="center"/>
        </w:trPr>
        <w:tc>
          <w:tcPr>
            <w:tcW w:w="136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1209</w:t>
            </w:r>
          </w:p>
        </w:tc>
        <w:tc>
          <w:tcPr>
            <w:tcW w:w="156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13101</w:t>
            </w:r>
          </w:p>
        </w:tc>
        <w:tc>
          <w:tcPr>
            <w:tcW w:w="163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12254</w:t>
            </w:r>
          </w:p>
        </w:tc>
        <w:tc>
          <w:tcPr>
            <w:tcW w:w="1425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1232</w:t>
            </w:r>
          </w:p>
        </w:tc>
        <w:tc>
          <w:tcPr>
            <w:tcW w:w="163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13170</w:t>
            </w:r>
          </w:p>
        </w:tc>
        <w:tc>
          <w:tcPr>
            <w:tcW w:w="162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12323</w:t>
            </w:r>
          </w:p>
        </w:tc>
      </w:tr>
      <w:tr w:rsidR="00D96A3A">
        <w:trPr>
          <w:jc w:val="center"/>
        </w:trPr>
        <w:tc>
          <w:tcPr>
            <w:tcW w:w="136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1210</w:t>
            </w:r>
          </w:p>
        </w:tc>
        <w:tc>
          <w:tcPr>
            <w:tcW w:w="156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13104</w:t>
            </w:r>
          </w:p>
        </w:tc>
        <w:tc>
          <w:tcPr>
            <w:tcW w:w="163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12257</w:t>
            </w:r>
          </w:p>
        </w:tc>
        <w:tc>
          <w:tcPr>
            <w:tcW w:w="1425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1233</w:t>
            </w:r>
          </w:p>
        </w:tc>
        <w:tc>
          <w:tcPr>
            <w:tcW w:w="163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13173</w:t>
            </w:r>
          </w:p>
        </w:tc>
        <w:tc>
          <w:tcPr>
            <w:tcW w:w="162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12326</w:t>
            </w:r>
          </w:p>
        </w:tc>
      </w:tr>
      <w:tr w:rsidR="00D96A3A">
        <w:trPr>
          <w:jc w:val="center"/>
        </w:trPr>
        <w:tc>
          <w:tcPr>
            <w:tcW w:w="136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1211</w:t>
            </w:r>
          </w:p>
        </w:tc>
        <w:tc>
          <w:tcPr>
            <w:tcW w:w="156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13107</w:t>
            </w:r>
          </w:p>
        </w:tc>
        <w:tc>
          <w:tcPr>
            <w:tcW w:w="163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12260</w:t>
            </w:r>
          </w:p>
        </w:tc>
        <w:tc>
          <w:tcPr>
            <w:tcW w:w="1425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1234</w:t>
            </w:r>
          </w:p>
        </w:tc>
        <w:tc>
          <w:tcPr>
            <w:tcW w:w="163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13176</w:t>
            </w:r>
          </w:p>
        </w:tc>
        <w:tc>
          <w:tcPr>
            <w:tcW w:w="162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12329</w:t>
            </w:r>
          </w:p>
        </w:tc>
      </w:tr>
      <w:tr w:rsidR="00D96A3A">
        <w:trPr>
          <w:jc w:val="center"/>
        </w:trPr>
        <w:tc>
          <w:tcPr>
            <w:tcW w:w="136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1212</w:t>
            </w:r>
          </w:p>
        </w:tc>
        <w:tc>
          <w:tcPr>
            <w:tcW w:w="156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13110</w:t>
            </w:r>
          </w:p>
        </w:tc>
        <w:tc>
          <w:tcPr>
            <w:tcW w:w="163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12263</w:t>
            </w:r>
          </w:p>
        </w:tc>
        <w:tc>
          <w:tcPr>
            <w:tcW w:w="1425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1235</w:t>
            </w:r>
          </w:p>
        </w:tc>
        <w:tc>
          <w:tcPr>
            <w:tcW w:w="163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13179</w:t>
            </w:r>
          </w:p>
        </w:tc>
        <w:tc>
          <w:tcPr>
            <w:tcW w:w="162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12332</w:t>
            </w:r>
          </w:p>
        </w:tc>
      </w:tr>
      <w:tr w:rsidR="00D96A3A">
        <w:trPr>
          <w:jc w:val="center"/>
        </w:trPr>
        <w:tc>
          <w:tcPr>
            <w:tcW w:w="136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1213</w:t>
            </w:r>
          </w:p>
        </w:tc>
        <w:tc>
          <w:tcPr>
            <w:tcW w:w="156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13113</w:t>
            </w:r>
          </w:p>
        </w:tc>
        <w:tc>
          <w:tcPr>
            <w:tcW w:w="163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12266</w:t>
            </w:r>
          </w:p>
        </w:tc>
        <w:tc>
          <w:tcPr>
            <w:tcW w:w="1425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1236</w:t>
            </w:r>
          </w:p>
        </w:tc>
        <w:tc>
          <w:tcPr>
            <w:tcW w:w="163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13182</w:t>
            </w:r>
          </w:p>
        </w:tc>
        <w:tc>
          <w:tcPr>
            <w:tcW w:w="162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12335</w:t>
            </w:r>
          </w:p>
        </w:tc>
      </w:tr>
      <w:tr w:rsidR="00D96A3A">
        <w:trPr>
          <w:jc w:val="center"/>
        </w:trPr>
        <w:tc>
          <w:tcPr>
            <w:tcW w:w="136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1214</w:t>
            </w:r>
          </w:p>
        </w:tc>
        <w:tc>
          <w:tcPr>
            <w:tcW w:w="156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13116</w:t>
            </w:r>
          </w:p>
        </w:tc>
        <w:tc>
          <w:tcPr>
            <w:tcW w:w="163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12269</w:t>
            </w:r>
          </w:p>
        </w:tc>
        <w:tc>
          <w:tcPr>
            <w:tcW w:w="1425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1237</w:t>
            </w:r>
          </w:p>
        </w:tc>
        <w:tc>
          <w:tcPr>
            <w:tcW w:w="163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13185</w:t>
            </w:r>
          </w:p>
        </w:tc>
        <w:tc>
          <w:tcPr>
            <w:tcW w:w="162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12338</w:t>
            </w:r>
          </w:p>
        </w:tc>
      </w:tr>
      <w:tr w:rsidR="00D96A3A">
        <w:trPr>
          <w:jc w:val="center"/>
        </w:trPr>
        <w:tc>
          <w:tcPr>
            <w:tcW w:w="136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1215</w:t>
            </w:r>
          </w:p>
        </w:tc>
        <w:tc>
          <w:tcPr>
            <w:tcW w:w="156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13119</w:t>
            </w:r>
          </w:p>
        </w:tc>
        <w:tc>
          <w:tcPr>
            <w:tcW w:w="163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12272</w:t>
            </w:r>
          </w:p>
        </w:tc>
        <w:tc>
          <w:tcPr>
            <w:tcW w:w="1425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1238</w:t>
            </w:r>
          </w:p>
        </w:tc>
        <w:tc>
          <w:tcPr>
            <w:tcW w:w="163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13188</w:t>
            </w:r>
          </w:p>
        </w:tc>
        <w:tc>
          <w:tcPr>
            <w:tcW w:w="162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12341</w:t>
            </w:r>
          </w:p>
        </w:tc>
      </w:tr>
      <w:tr w:rsidR="00D96A3A">
        <w:trPr>
          <w:jc w:val="center"/>
        </w:trPr>
        <w:tc>
          <w:tcPr>
            <w:tcW w:w="136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1216</w:t>
            </w:r>
          </w:p>
        </w:tc>
        <w:tc>
          <w:tcPr>
            <w:tcW w:w="156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13122</w:t>
            </w:r>
          </w:p>
        </w:tc>
        <w:tc>
          <w:tcPr>
            <w:tcW w:w="163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12275</w:t>
            </w:r>
          </w:p>
        </w:tc>
        <w:tc>
          <w:tcPr>
            <w:tcW w:w="1425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1239</w:t>
            </w:r>
          </w:p>
        </w:tc>
        <w:tc>
          <w:tcPr>
            <w:tcW w:w="163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13191</w:t>
            </w:r>
          </w:p>
        </w:tc>
        <w:tc>
          <w:tcPr>
            <w:tcW w:w="162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12344</w:t>
            </w:r>
          </w:p>
        </w:tc>
      </w:tr>
      <w:tr w:rsidR="00D96A3A">
        <w:trPr>
          <w:jc w:val="center"/>
        </w:trPr>
        <w:tc>
          <w:tcPr>
            <w:tcW w:w="136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1217</w:t>
            </w:r>
          </w:p>
        </w:tc>
        <w:tc>
          <w:tcPr>
            <w:tcW w:w="156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13125</w:t>
            </w:r>
          </w:p>
        </w:tc>
        <w:tc>
          <w:tcPr>
            <w:tcW w:w="163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12278</w:t>
            </w:r>
          </w:p>
        </w:tc>
        <w:tc>
          <w:tcPr>
            <w:tcW w:w="1425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1240</w:t>
            </w:r>
          </w:p>
        </w:tc>
        <w:tc>
          <w:tcPr>
            <w:tcW w:w="163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13194</w:t>
            </w:r>
          </w:p>
        </w:tc>
        <w:tc>
          <w:tcPr>
            <w:tcW w:w="162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12347</w:t>
            </w:r>
          </w:p>
        </w:tc>
      </w:tr>
      <w:tr w:rsidR="00D96A3A">
        <w:trPr>
          <w:jc w:val="center"/>
        </w:trPr>
        <w:tc>
          <w:tcPr>
            <w:tcW w:w="136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1218</w:t>
            </w:r>
          </w:p>
        </w:tc>
        <w:tc>
          <w:tcPr>
            <w:tcW w:w="156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13128</w:t>
            </w:r>
          </w:p>
        </w:tc>
        <w:tc>
          <w:tcPr>
            <w:tcW w:w="163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12281</w:t>
            </w:r>
          </w:p>
        </w:tc>
        <w:tc>
          <w:tcPr>
            <w:tcW w:w="1425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1241</w:t>
            </w:r>
          </w:p>
        </w:tc>
        <w:tc>
          <w:tcPr>
            <w:tcW w:w="163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13197</w:t>
            </w:r>
          </w:p>
        </w:tc>
        <w:tc>
          <w:tcPr>
            <w:tcW w:w="162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12350</w:t>
            </w:r>
          </w:p>
        </w:tc>
      </w:tr>
      <w:tr w:rsidR="00D96A3A">
        <w:trPr>
          <w:jc w:val="center"/>
        </w:trPr>
        <w:tc>
          <w:tcPr>
            <w:tcW w:w="136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1219</w:t>
            </w:r>
          </w:p>
        </w:tc>
        <w:tc>
          <w:tcPr>
            <w:tcW w:w="156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13131</w:t>
            </w:r>
          </w:p>
        </w:tc>
        <w:tc>
          <w:tcPr>
            <w:tcW w:w="163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12284</w:t>
            </w:r>
          </w:p>
        </w:tc>
        <w:tc>
          <w:tcPr>
            <w:tcW w:w="1425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1242</w:t>
            </w:r>
          </w:p>
        </w:tc>
        <w:tc>
          <w:tcPr>
            <w:tcW w:w="163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12353</w:t>
            </w:r>
          </w:p>
        </w:tc>
        <w:tc>
          <w:tcPr>
            <w:tcW w:w="162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12353</w:t>
            </w:r>
          </w:p>
        </w:tc>
      </w:tr>
      <w:tr w:rsidR="00D96A3A">
        <w:trPr>
          <w:jc w:val="center"/>
        </w:trPr>
        <w:tc>
          <w:tcPr>
            <w:tcW w:w="136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1220</w:t>
            </w:r>
          </w:p>
        </w:tc>
        <w:tc>
          <w:tcPr>
            <w:tcW w:w="156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13134</w:t>
            </w:r>
          </w:p>
        </w:tc>
        <w:tc>
          <w:tcPr>
            <w:tcW w:w="163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12287</w:t>
            </w:r>
          </w:p>
        </w:tc>
        <w:tc>
          <w:tcPr>
            <w:tcW w:w="1425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1243</w:t>
            </w:r>
          </w:p>
        </w:tc>
        <w:tc>
          <w:tcPr>
            <w:tcW w:w="163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12356</w:t>
            </w:r>
          </w:p>
        </w:tc>
        <w:tc>
          <w:tcPr>
            <w:tcW w:w="162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12356</w:t>
            </w:r>
          </w:p>
        </w:tc>
      </w:tr>
      <w:tr w:rsidR="00D96A3A">
        <w:trPr>
          <w:jc w:val="center"/>
        </w:trPr>
        <w:tc>
          <w:tcPr>
            <w:tcW w:w="136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1221</w:t>
            </w:r>
          </w:p>
        </w:tc>
        <w:tc>
          <w:tcPr>
            <w:tcW w:w="156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13137</w:t>
            </w:r>
          </w:p>
        </w:tc>
        <w:tc>
          <w:tcPr>
            <w:tcW w:w="163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12290</w:t>
            </w:r>
          </w:p>
        </w:tc>
        <w:tc>
          <w:tcPr>
            <w:tcW w:w="1425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1244</w:t>
            </w:r>
          </w:p>
        </w:tc>
        <w:tc>
          <w:tcPr>
            <w:tcW w:w="163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12359</w:t>
            </w:r>
          </w:p>
        </w:tc>
        <w:tc>
          <w:tcPr>
            <w:tcW w:w="162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12359</w:t>
            </w:r>
          </w:p>
        </w:tc>
      </w:tr>
      <w:tr w:rsidR="00D96A3A">
        <w:trPr>
          <w:jc w:val="center"/>
        </w:trPr>
        <w:tc>
          <w:tcPr>
            <w:tcW w:w="136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1222</w:t>
            </w:r>
          </w:p>
        </w:tc>
        <w:tc>
          <w:tcPr>
            <w:tcW w:w="156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13140</w:t>
            </w:r>
          </w:p>
        </w:tc>
        <w:tc>
          <w:tcPr>
            <w:tcW w:w="163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12293</w:t>
            </w:r>
          </w:p>
        </w:tc>
        <w:tc>
          <w:tcPr>
            <w:tcW w:w="1425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1245</w:t>
            </w:r>
          </w:p>
        </w:tc>
        <w:tc>
          <w:tcPr>
            <w:tcW w:w="163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12362</w:t>
            </w:r>
          </w:p>
        </w:tc>
        <w:tc>
          <w:tcPr>
            <w:tcW w:w="162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12362</w:t>
            </w:r>
          </w:p>
        </w:tc>
      </w:tr>
      <w:tr w:rsidR="00D96A3A">
        <w:trPr>
          <w:jc w:val="center"/>
        </w:trPr>
        <w:tc>
          <w:tcPr>
            <w:tcW w:w="136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1223</w:t>
            </w:r>
          </w:p>
        </w:tc>
        <w:tc>
          <w:tcPr>
            <w:tcW w:w="156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13143</w:t>
            </w:r>
          </w:p>
        </w:tc>
        <w:tc>
          <w:tcPr>
            <w:tcW w:w="163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12296</w:t>
            </w:r>
          </w:p>
        </w:tc>
        <w:tc>
          <w:tcPr>
            <w:tcW w:w="1425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1246</w:t>
            </w:r>
          </w:p>
        </w:tc>
        <w:tc>
          <w:tcPr>
            <w:tcW w:w="163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12365</w:t>
            </w:r>
          </w:p>
        </w:tc>
        <w:tc>
          <w:tcPr>
            <w:tcW w:w="162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12365</w:t>
            </w:r>
          </w:p>
        </w:tc>
      </w:tr>
    </w:tbl>
    <w:p w:rsidR="00D96A3A" w:rsidRDefault="00D96A3A">
      <w:pPr>
        <w:spacing w:before="0" w:after="0" w:line="360" w:lineRule="auto"/>
        <w:jc w:val="center"/>
        <w:rPr>
          <w:rFonts w:ascii="黑体" w:eastAsia="黑体" w:hAnsi="黑体"/>
        </w:rPr>
      </w:pPr>
    </w:p>
    <w:p w:rsidR="007111D4" w:rsidRDefault="00D044CA" w:rsidP="007111D4">
      <w:pPr>
        <w:pStyle w:val="af5"/>
        <w:spacing w:beforeLines="50"/>
        <w:pPrChange w:id="10647" w:author="admin" w:date="2016-10-31T15:42:00Z">
          <w:pPr>
            <w:spacing w:before="0" w:after="0" w:line="360" w:lineRule="auto"/>
            <w:jc w:val="center"/>
          </w:pPr>
        </w:pPrChange>
      </w:pPr>
      <w:r>
        <w:br w:type="page"/>
      </w:r>
      <w:r>
        <w:rPr>
          <w:rFonts w:hint="eastAsia"/>
        </w:rPr>
        <w:lastRenderedPageBreak/>
        <w:t xml:space="preserve">表 </w:t>
      </w:r>
      <w:r w:rsidR="00D634F8">
        <w:fldChar w:fldCharType="begin"/>
      </w:r>
      <w:r>
        <w:instrText xml:space="preserve"> </w:instrText>
      </w:r>
      <w:r>
        <w:rPr>
          <w:rFonts w:hint="eastAsia"/>
        </w:rPr>
        <w:instrText>SEQ 表 \* ARABIC</w:instrText>
      </w:r>
      <w:r>
        <w:instrText xml:space="preserve"> </w:instrText>
      </w:r>
      <w:r w:rsidR="00D634F8">
        <w:fldChar w:fldCharType="separate"/>
      </w:r>
      <w:ins w:id="10648" w:author="admin" w:date="2016-10-27T15:32:00Z">
        <w:r w:rsidR="00415D72">
          <w:t>9</w:t>
        </w:r>
      </w:ins>
      <w:del w:id="10649" w:author="admin" w:date="2016-10-26T08:51:00Z">
        <w:r w:rsidR="002B3801" w:rsidDel="00375367">
          <w:delText>12</w:delText>
        </w:r>
      </w:del>
      <w:r w:rsidR="00D634F8">
        <w:fldChar w:fldCharType="end"/>
      </w:r>
      <w:r>
        <w:rPr>
          <w:rFonts w:hint="eastAsia"/>
        </w:rPr>
        <w:t xml:space="preserve"> </w:t>
      </w:r>
      <w:r>
        <w:t xml:space="preserve"> 16MHz SSB频率列表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398"/>
        <w:gridCol w:w="1649"/>
        <w:gridCol w:w="1656"/>
        <w:gridCol w:w="1237"/>
        <w:gridCol w:w="1651"/>
        <w:gridCol w:w="1651"/>
      </w:tblGrid>
      <w:tr w:rsidR="00D96A3A">
        <w:trPr>
          <w:jc w:val="center"/>
        </w:trPr>
        <w:tc>
          <w:tcPr>
            <w:tcW w:w="1398" w:type="dxa"/>
            <w:vAlign w:val="center"/>
          </w:tcPr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频道号</w:t>
            </w:r>
            <w:r>
              <w:rPr>
                <w:rFonts w:ascii="Times New Roman" w:hAnsi="Times New Roman"/>
                <w:b/>
              </w:rPr>
              <w:t>CH</w:t>
            </w:r>
          </w:p>
        </w:tc>
        <w:tc>
          <w:tcPr>
            <w:tcW w:w="1649" w:type="dxa"/>
            <w:vAlign w:val="center"/>
          </w:tcPr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接收频率</w:t>
            </w:r>
            <w:r>
              <w:rPr>
                <w:rFonts w:ascii="Times New Roman" w:hAnsi="Times New Roman"/>
                <w:b/>
              </w:rPr>
              <w:t>Rx</w:t>
            </w:r>
            <w:r>
              <w:rPr>
                <w:rFonts w:ascii="Times New Roman" w:hAnsi="Times New Roman"/>
                <w:b/>
              </w:rPr>
              <w:t>（</w:t>
            </w:r>
            <w:r>
              <w:rPr>
                <w:rFonts w:ascii="Times New Roman" w:hAnsi="Times New Roman"/>
                <w:b/>
              </w:rPr>
              <w:t>kHz</w:t>
            </w:r>
            <w:r>
              <w:rPr>
                <w:rFonts w:ascii="Times New Roman" w:hAnsi="Times New Roman"/>
                <w:b/>
              </w:rPr>
              <w:t>）</w:t>
            </w:r>
          </w:p>
        </w:tc>
        <w:tc>
          <w:tcPr>
            <w:tcW w:w="1656" w:type="dxa"/>
            <w:vAlign w:val="center"/>
          </w:tcPr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发射频率</w:t>
            </w:r>
            <w:r>
              <w:rPr>
                <w:rFonts w:ascii="Times New Roman" w:hAnsi="Times New Roman"/>
                <w:b/>
              </w:rPr>
              <w:t>Tx</w:t>
            </w:r>
            <w:r>
              <w:rPr>
                <w:rFonts w:ascii="Times New Roman" w:hAnsi="Times New Roman"/>
                <w:b/>
              </w:rPr>
              <w:t>（</w:t>
            </w:r>
            <w:r>
              <w:rPr>
                <w:rFonts w:ascii="Times New Roman" w:hAnsi="Times New Roman"/>
                <w:b/>
              </w:rPr>
              <w:t>kHz</w:t>
            </w:r>
            <w:r>
              <w:rPr>
                <w:rFonts w:ascii="Times New Roman" w:hAnsi="Times New Roman"/>
                <w:b/>
              </w:rPr>
              <w:t>）</w:t>
            </w:r>
          </w:p>
        </w:tc>
        <w:tc>
          <w:tcPr>
            <w:tcW w:w="1237" w:type="dxa"/>
            <w:vAlign w:val="center"/>
          </w:tcPr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频道号</w:t>
            </w:r>
            <w:r>
              <w:rPr>
                <w:rFonts w:ascii="Times New Roman" w:hAnsi="Times New Roman"/>
                <w:b/>
              </w:rPr>
              <w:t>CH</w:t>
            </w:r>
          </w:p>
        </w:tc>
        <w:tc>
          <w:tcPr>
            <w:tcW w:w="1651" w:type="dxa"/>
            <w:vAlign w:val="center"/>
          </w:tcPr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接收频率</w:t>
            </w:r>
            <w:r>
              <w:rPr>
                <w:rFonts w:ascii="Times New Roman" w:hAnsi="Times New Roman"/>
                <w:b/>
              </w:rPr>
              <w:t>Rx</w:t>
            </w:r>
            <w:r>
              <w:rPr>
                <w:rFonts w:ascii="Times New Roman" w:hAnsi="Times New Roman"/>
                <w:b/>
              </w:rPr>
              <w:t>（</w:t>
            </w:r>
            <w:r>
              <w:rPr>
                <w:rFonts w:ascii="Times New Roman" w:hAnsi="Times New Roman"/>
                <w:b/>
              </w:rPr>
              <w:t>kHz</w:t>
            </w:r>
            <w:r>
              <w:rPr>
                <w:rFonts w:ascii="Times New Roman" w:hAnsi="Times New Roman"/>
                <w:b/>
              </w:rPr>
              <w:t>）</w:t>
            </w:r>
          </w:p>
        </w:tc>
        <w:tc>
          <w:tcPr>
            <w:tcW w:w="1651" w:type="dxa"/>
            <w:vAlign w:val="center"/>
          </w:tcPr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发射频率</w:t>
            </w:r>
            <w:r>
              <w:rPr>
                <w:rFonts w:ascii="Times New Roman" w:hAnsi="Times New Roman"/>
                <w:b/>
              </w:rPr>
              <w:t>Tx</w:t>
            </w:r>
            <w:r>
              <w:rPr>
                <w:rFonts w:ascii="Times New Roman" w:hAnsi="Times New Roman"/>
                <w:b/>
              </w:rPr>
              <w:t>（</w:t>
            </w:r>
            <w:r>
              <w:rPr>
                <w:rFonts w:ascii="Times New Roman" w:hAnsi="Times New Roman"/>
                <w:b/>
              </w:rPr>
              <w:t>kHz</w:t>
            </w:r>
            <w:r>
              <w:rPr>
                <w:rFonts w:ascii="Times New Roman" w:hAnsi="Times New Roman"/>
                <w:b/>
              </w:rPr>
              <w:t>）</w:t>
            </w:r>
          </w:p>
        </w:tc>
      </w:tr>
      <w:tr w:rsidR="00D96A3A">
        <w:trPr>
          <w:jc w:val="center"/>
        </w:trPr>
        <w:tc>
          <w:tcPr>
            <w:tcW w:w="139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1601</w:t>
            </w:r>
          </w:p>
        </w:tc>
        <w:tc>
          <w:tcPr>
            <w:tcW w:w="164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17242</w:t>
            </w:r>
          </w:p>
        </w:tc>
        <w:tc>
          <w:tcPr>
            <w:tcW w:w="1656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16360</w:t>
            </w:r>
          </w:p>
        </w:tc>
        <w:tc>
          <w:tcPr>
            <w:tcW w:w="123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1633</w:t>
            </w:r>
          </w:p>
        </w:tc>
        <w:tc>
          <w:tcPr>
            <w:tcW w:w="165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17338</w:t>
            </w:r>
          </w:p>
        </w:tc>
        <w:tc>
          <w:tcPr>
            <w:tcW w:w="165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16456</w:t>
            </w:r>
          </w:p>
        </w:tc>
      </w:tr>
      <w:tr w:rsidR="00D96A3A">
        <w:trPr>
          <w:jc w:val="center"/>
        </w:trPr>
        <w:tc>
          <w:tcPr>
            <w:tcW w:w="139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1602</w:t>
            </w:r>
          </w:p>
        </w:tc>
        <w:tc>
          <w:tcPr>
            <w:tcW w:w="164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17245</w:t>
            </w:r>
          </w:p>
        </w:tc>
        <w:tc>
          <w:tcPr>
            <w:tcW w:w="1656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16363</w:t>
            </w:r>
          </w:p>
        </w:tc>
        <w:tc>
          <w:tcPr>
            <w:tcW w:w="123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1634</w:t>
            </w:r>
          </w:p>
        </w:tc>
        <w:tc>
          <w:tcPr>
            <w:tcW w:w="165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17341</w:t>
            </w:r>
          </w:p>
        </w:tc>
        <w:tc>
          <w:tcPr>
            <w:tcW w:w="165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16459</w:t>
            </w:r>
          </w:p>
        </w:tc>
      </w:tr>
      <w:tr w:rsidR="00D96A3A">
        <w:trPr>
          <w:jc w:val="center"/>
        </w:trPr>
        <w:tc>
          <w:tcPr>
            <w:tcW w:w="139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1603</w:t>
            </w:r>
          </w:p>
        </w:tc>
        <w:tc>
          <w:tcPr>
            <w:tcW w:w="164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17248</w:t>
            </w:r>
          </w:p>
        </w:tc>
        <w:tc>
          <w:tcPr>
            <w:tcW w:w="1656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16366</w:t>
            </w:r>
          </w:p>
        </w:tc>
        <w:tc>
          <w:tcPr>
            <w:tcW w:w="123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1635</w:t>
            </w:r>
          </w:p>
        </w:tc>
        <w:tc>
          <w:tcPr>
            <w:tcW w:w="165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17344</w:t>
            </w:r>
          </w:p>
        </w:tc>
        <w:tc>
          <w:tcPr>
            <w:tcW w:w="165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16462</w:t>
            </w:r>
          </w:p>
        </w:tc>
      </w:tr>
      <w:tr w:rsidR="00D96A3A">
        <w:trPr>
          <w:jc w:val="center"/>
        </w:trPr>
        <w:tc>
          <w:tcPr>
            <w:tcW w:w="139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1604</w:t>
            </w:r>
          </w:p>
        </w:tc>
        <w:tc>
          <w:tcPr>
            <w:tcW w:w="164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17251</w:t>
            </w:r>
          </w:p>
        </w:tc>
        <w:tc>
          <w:tcPr>
            <w:tcW w:w="1656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16369</w:t>
            </w:r>
          </w:p>
        </w:tc>
        <w:tc>
          <w:tcPr>
            <w:tcW w:w="123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1636</w:t>
            </w:r>
          </w:p>
        </w:tc>
        <w:tc>
          <w:tcPr>
            <w:tcW w:w="165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17347</w:t>
            </w:r>
          </w:p>
        </w:tc>
        <w:tc>
          <w:tcPr>
            <w:tcW w:w="165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16465</w:t>
            </w:r>
          </w:p>
        </w:tc>
      </w:tr>
      <w:tr w:rsidR="00D96A3A">
        <w:trPr>
          <w:jc w:val="center"/>
        </w:trPr>
        <w:tc>
          <w:tcPr>
            <w:tcW w:w="139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1605</w:t>
            </w:r>
          </w:p>
        </w:tc>
        <w:tc>
          <w:tcPr>
            <w:tcW w:w="164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17254</w:t>
            </w:r>
          </w:p>
        </w:tc>
        <w:tc>
          <w:tcPr>
            <w:tcW w:w="1656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16372</w:t>
            </w:r>
          </w:p>
        </w:tc>
        <w:tc>
          <w:tcPr>
            <w:tcW w:w="123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1637</w:t>
            </w:r>
          </w:p>
        </w:tc>
        <w:tc>
          <w:tcPr>
            <w:tcW w:w="165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17350</w:t>
            </w:r>
          </w:p>
        </w:tc>
        <w:tc>
          <w:tcPr>
            <w:tcW w:w="165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16468</w:t>
            </w:r>
          </w:p>
        </w:tc>
      </w:tr>
      <w:tr w:rsidR="00D96A3A">
        <w:trPr>
          <w:jc w:val="center"/>
        </w:trPr>
        <w:tc>
          <w:tcPr>
            <w:tcW w:w="139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1606</w:t>
            </w:r>
          </w:p>
        </w:tc>
        <w:tc>
          <w:tcPr>
            <w:tcW w:w="164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17257</w:t>
            </w:r>
          </w:p>
        </w:tc>
        <w:tc>
          <w:tcPr>
            <w:tcW w:w="1656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16375</w:t>
            </w:r>
          </w:p>
        </w:tc>
        <w:tc>
          <w:tcPr>
            <w:tcW w:w="123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1638</w:t>
            </w:r>
          </w:p>
        </w:tc>
        <w:tc>
          <w:tcPr>
            <w:tcW w:w="165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17353</w:t>
            </w:r>
          </w:p>
        </w:tc>
        <w:tc>
          <w:tcPr>
            <w:tcW w:w="165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16471</w:t>
            </w:r>
          </w:p>
        </w:tc>
      </w:tr>
      <w:tr w:rsidR="00D96A3A">
        <w:trPr>
          <w:jc w:val="center"/>
        </w:trPr>
        <w:tc>
          <w:tcPr>
            <w:tcW w:w="139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1607</w:t>
            </w:r>
          </w:p>
        </w:tc>
        <w:tc>
          <w:tcPr>
            <w:tcW w:w="164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17260</w:t>
            </w:r>
          </w:p>
        </w:tc>
        <w:tc>
          <w:tcPr>
            <w:tcW w:w="1656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16378</w:t>
            </w:r>
          </w:p>
        </w:tc>
        <w:tc>
          <w:tcPr>
            <w:tcW w:w="123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1639</w:t>
            </w:r>
          </w:p>
        </w:tc>
        <w:tc>
          <w:tcPr>
            <w:tcW w:w="165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17356</w:t>
            </w:r>
          </w:p>
        </w:tc>
        <w:tc>
          <w:tcPr>
            <w:tcW w:w="165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16474</w:t>
            </w:r>
          </w:p>
        </w:tc>
      </w:tr>
      <w:tr w:rsidR="00D96A3A">
        <w:trPr>
          <w:jc w:val="center"/>
        </w:trPr>
        <w:tc>
          <w:tcPr>
            <w:tcW w:w="139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1608</w:t>
            </w:r>
          </w:p>
        </w:tc>
        <w:tc>
          <w:tcPr>
            <w:tcW w:w="164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17263</w:t>
            </w:r>
          </w:p>
        </w:tc>
        <w:tc>
          <w:tcPr>
            <w:tcW w:w="1656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16381</w:t>
            </w:r>
          </w:p>
        </w:tc>
        <w:tc>
          <w:tcPr>
            <w:tcW w:w="123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1640</w:t>
            </w:r>
          </w:p>
        </w:tc>
        <w:tc>
          <w:tcPr>
            <w:tcW w:w="165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17359</w:t>
            </w:r>
          </w:p>
        </w:tc>
        <w:tc>
          <w:tcPr>
            <w:tcW w:w="165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16477</w:t>
            </w:r>
          </w:p>
        </w:tc>
      </w:tr>
      <w:tr w:rsidR="00D96A3A">
        <w:trPr>
          <w:jc w:val="center"/>
        </w:trPr>
        <w:tc>
          <w:tcPr>
            <w:tcW w:w="139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1609</w:t>
            </w:r>
          </w:p>
        </w:tc>
        <w:tc>
          <w:tcPr>
            <w:tcW w:w="164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17266</w:t>
            </w:r>
          </w:p>
        </w:tc>
        <w:tc>
          <w:tcPr>
            <w:tcW w:w="1656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16384</w:t>
            </w:r>
          </w:p>
        </w:tc>
        <w:tc>
          <w:tcPr>
            <w:tcW w:w="123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1641</w:t>
            </w:r>
          </w:p>
        </w:tc>
        <w:tc>
          <w:tcPr>
            <w:tcW w:w="165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17362</w:t>
            </w:r>
          </w:p>
        </w:tc>
        <w:tc>
          <w:tcPr>
            <w:tcW w:w="165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16480</w:t>
            </w:r>
          </w:p>
        </w:tc>
      </w:tr>
      <w:tr w:rsidR="00D96A3A">
        <w:trPr>
          <w:jc w:val="center"/>
        </w:trPr>
        <w:tc>
          <w:tcPr>
            <w:tcW w:w="139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1610</w:t>
            </w:r>
          </w:p>
        </w:tc>
        <w:tc>
          <w:tcPr>
            <w:tcW w:w="164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17269</w:t>
            </w:r>
          </w:p>
        </w:tc>
        <w:tc>
          <w:tcPr>
            <w:tcW w:w="1656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16387</w:t>
            </w:r>
          </w:p>
        </w:tc>
        <w:tc>
          <w:tcPr>
            <w:tcW w:w="123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1642</w:t>
            </w:r>
          </w:p>
        </w:tc>
        <w:tc>
          <w:tcPr>
            <w:tcW w:w="165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17365</w:t>
            </w:r>
          </w:p>
        </w:tc>
        <w:tc>
          <w:tcPr>
            <w:tcW w:w="165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16483</w:t>
            </w:r>
          </w:p>
        </w:tc>
      </w:tr>
      <w:tr w:rsidR="00D96A3A">
        <w:trPr>
          <w:jc w:val="center"/>
        </w:trPr>
        <w:tc>
          <w:tcPr>
            <w:tcW w:w="139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1611</w:t>
            </w:r>
          </w:p>
        </w:tc>
        <w:tc>
          <w:tcPr>
            <w:tcW w:w="164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17272</w:t>
            </w:r>
          </w:p>
        </w:tc>
        <w:tc>
          <w:tcPr>
            <w:tcW w:w="1656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16390</w:t>
            </w:r>
          </w:p>
        </w:tc>
        <w:tc>
          <w:tcPr>
            <w:tcW w:w="123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1643</w:t>
            </w:r>
          </w:p>
        </w:tc>
        <w:tc>
          <w:tcPr>
            <w:tcW w:w="165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17368</w:t>
            </w:r>
          </w:p>
        </w:tc>
        <w:tc>
          <w:tcPr>
            <w:tcW w:w="165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16486</w:t>
            </w:r>
          </w:p>
        </w:tc>
      </w:tr>
      <w:tr w:rsidR="00D96A3A">
        <w:trPr>
          <w:jc w:val="center"/>
        </w:trPr>
        <w:tc>
          <w:tcPr>
            <w:tcW w:w="139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1612</w:t>
            </w:r>
          </w:p>
        </w:tc>
        <w:tc>
          <w:tcPr>
            <w:tcW w:w="164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17275</w:t>
            </w:r>
          </w:p>
        </w:tc>
        <w:tc>
          <w:tcPr>
            <w:tcW w:w="1656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16393</w:t>
            </w:r>
          </w:p>
        </w:tc>
        <w:tc>
          <w:tcPr>
            <w:tcW w:w="123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1644</w:t>
            </w:r>
          </w:p>
        </w:tc>
        <w:tc>
          <w:tcPr>
            <w:tcW w:w="165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17371</w:t>
            </w:r>
          </w:p>
        </w:tc>
        <w:tc>
          <w:tcPr>
            <w:tcW w:w="165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16489</w:t>
            </w:r>
          </w:p>
        </w:tc>
      </w:tr>
      <w:tr w:rsidR="00D96A3A">
        <w:trPr>
          <w:jc w:val="center"/>
        </w:trPr>
        <w:tc>
          <w:tcPr>
            <w:tcW w:w="139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1613</w:t>
            </w:r>
          </w:p>
        </w:tc>
        <w:tc>
          <w:tcPr>
            <w:tcW w:w="164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17278</w:t>
            </w:r>
          </w:p>
        </w:tc>
        <w:tc>
          <w:tcPr>
            <w:tcW w:w="1656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16396</w:t>
            </w:r>
          </w:p>
        </w:tc>
        <w:tc>
          <w:tcPr>
            <w:tcW w:w="123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1645</w:t>
            </w:r>
          </w:p>
        </w:tc>
        <w:tc>
          <w:tcPr>
            <w:tcW w:w="165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17374</w:t>
            </w:r>
          </w:p>
        </w:tc>
        <w:tc>
          <w:tcPr>
            <w:tcW w:w="165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16492</w:t>
            </w:r>
          </w:p>
        </w:tc>
      </w:tr>
      <w:tr w:rsidR="00D96A3A">
        <w:trPr>
          <w:jc w:val="center"/>
        </w:trPr>
        <w:tc>
          <w:tcPr>
            <w:tcW w:w="139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1614</w:t>
            </w:r>
          </w:p>
        </w:tc>
        <w:tc>
          <w:tcPr>
            <w:tcW w:w="164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17281</w:t>
            </w:r>
          </w:p>
        </w:tc>
        <w:tc>
          <w:tcPr>
            <w:tcW w:w="1656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16399</w:t>
            </w:r>
          </w:p>
        </w:tc>
        <w:tc>
          <w:tcPr>
            <w:tcW w:w="123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1646</w:t>
            </w:r>
          </w:p>
        </w:tc>
        <w:tc>
          <w:tcPr>
            <w:tcW w:w="165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17377</w:t>
            </w:r>
          </w:p>
        </w:tc>
        <w:tc>
          <w:tcPr>
            <w:tcW w:w="165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16495</w:t>
            </w:r>
          </w:p>
        </w:tc>
      </w:tr>
      <w:tr w:rsidR="00D96A3A">
        <w:trPr>
          <w:jc w:val="center"/>
        </w:trPr>
        <w:tc>
          <w:tcPr>
            <w:tcW w:w="139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1615</w:t>
            </w:r>
          </w:p>
        </w:tc>
        <w:tc>
          <w:tcPr>
            <w:tcW w:w="164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17284</w:t>
            </w:r>
          </w:p>
        </w:tc>
        <w:tc>
          <w:tcPr>
            <w:tcW w:w="1656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16402</w:t>
            </w:r>
          </w:p>
        </w:tc>
        <w:tc>
          <w:tcPr>
            <w:tcW w:w="123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1647</w:t>
            </w:r>
          </w:p>
        </w:tc>
        <w:tc>
          <w:tcPr>
            <w:tcW w:w="165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17380</w:t>
            </w:r>
          </w:p>
        </w:tc>
        <w:tc>
          <w:tcPr>
            <w:tcW w:w="165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16498</w:t>
            </w:r>
          </w:p>
        </w:tc>
      </w:tr>
      <w:tr w:rsidR="00D96A3A">
        <w:trPr>
          <w:jc w:val="center"/>
        </w:trPr>
        <w:tc>
          <w:tcPr>
            <w:tcW w:w="139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1616</w:t>
            </w:r>
          </w:p>
        </w:tc>
        <w:tc>
          <w:tcPr>
            <w:tcW w:w="164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17287</w:t>
            </w:r>
          </w:p>
        </w:tc>
        <w:tc>
          <w:tcPr>
            <w:tcW w:w="1656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16405</w:t>
            </w:r>
          </w:p>
        </w:tc>
        <w:tc>
          <w:tcPr>
            <w:tcW w:w="123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1648</w:t>
            </w:r>
          </w:p>
        </w:tc>
        <w:tc>
          <w:tcPr>
            <w:tcW w:w="165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17383</w:t>
            </w:r>
          </w:p>
        </w:tc>
        <w:tc>
          <w:tcPr>
            <w:tcW w:w="165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16501</w:t>
            </w:r>
          </w:p>
        </w:tc>
      </w:tr>
      <w:tr w:rsidR="00D96A3A">
        <w:trPr>
          <w:jc w:val="center"/>
        </w:trPr>
        <w:tc>
          <w:tcPr>
            <w:tcW w:w="139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1617</w:t>
            </w:r>
          </w:p>
        </w:tc>
        <w:tc>
          <w:tcPr>
            <w:tcW w:w="164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17290</w:t>
            </w:r>
          </w:p>
        </w:tc>
        <w:tc>
          <w:tcPr>
            <w:tcW w:w="1656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16408</w:t>
            </w:r>
          </w:p>
        </w:tc>
        <w:tc>
          <w:tcPr>
            <w:tcW w:w="123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1649</w:t>
            </w:r>
          </w:p>
        </w:tc>
        <w:tc>
          <w:tcPr>
            <w:tcW w:w="165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17386</w:t>
            </w:r>
          </w:p>
        </w:tc>
        <w:tc>
          <w:tcPr>
            <w:tcW w:w="165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16504</w:t>
            </w:r>
          </w:p>
        </w:tc>
      </w:tr>
      <w:tr w:rsidR="00D96A3A">
        <w:trPr>
          <w:jc w:val="center"/>
        </w:trPr>
        <w:tc>
          <w:tcPr>
            <w:tcW w:w="139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1618</w:t>
            </w:r>
          </w:p>
        </w:tc>
        <w:tc>
          <w:tcPr>
            <w:tcW w:w="164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17293</w:t>
            </w:r>
          </w:p>
        </w:tc>
        <w:tc>
          <w:tcPr>
            <w:tcW w:w="1656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16411</w:t>
            </w:r>
          </w:p>
        </w:tc>
        <w:tc>
          <w:tcPr>
            <w:tcW w:w="123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1650</w:t>
            </w:r>
          </w:p>
        </w:tc>
        <w:tc>
          <w:tcPr>
            <w:tcW w:w="165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17399</w:t>
            </w:r>
          </w:p>
        </w:tc>
        <w:tc>
          <w:tcPr>
            <w:tcW w:w="165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16507</w:t>
            </w:r>
          </w:p>
        </w:tc>
      </w:tr>
      <w:tr w:rsidR="00D96A3A">
        <w:trPr>
          <w:jc w:val="center"/>
        </w:trPr>
        <w:tc>
          <w:tcPr>
            <w:tcW w:w="139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1619</w:t>
            </w:r>
          </w:p>
        </w:tc>
        <w:tc>
          <w:tcPr>
            <w:tcW w:w="164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17296</w:t>
            </w:r>
          </w:p>
        </w:tc>
        <w:tc>
          <w:tcPr>
            <w:tcW w:w="1656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16414</w:t>
            </w:r>
          </w:p>
        </w:tc>
        <w:tc>
          <w:tcPr>
            <w:tcW w:w="123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1651</w:t>
            </w:r>
          </w:p>
        </w:tc>
        <w:tc>
          <w:tcPr>
            <w:tcW w:w="165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17392</w:t>
            </w:r>
          </w:p>
        </w:tc>
        <w:tc>
          <w:tcPr>
            <w:tcW w:w="165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16510</w:t>
            </w:r>
          </w:p>
        </w:tc>
      </w:tr>
      <w:tr w:rsidR="00D96A3A">
        <w:trPr>
          <w:jc w:val="center"/>
        </w:trPr>
        <w:tc>
          <w:tcPr>
            <w:tcW w:w="139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1620</w:t>
            </w:r>
          </w:p>
        </w:tc>
        <w:tc>
          <w:tcPr>
            <w:tcW w:w="164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17299</w:t>
            </w:r>
          </w:p>
        </w:tc>
        <w:tc>
          <w:tcPr>
            <w:tcW w:w="1656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16417</w:t>
            </w:r>
          </w:p>
        </w:tc>
        <w:tc>
          <w:tcPr>
            <w:tcW w:w="123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1652</w:t>
            </w:r>
          </w:p>
        </w:tc>
        <w:tc>
          <w:tcPr>
            <w:tcW w:w="165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17395</w:t>
            </w:r>
          </w:p>
        </w:tc>
        <w:tc>
          <w:tcPr>
            <w:tcW w:w="165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16513</w:t>
            </w:r>
          </w:p>
        </w:tc>
      </w:tr>
      <w:tr w:rsidR="00D96A3A">
        <w:trPr>
          <w:jc w:val="center"/>
        </w:trPr>
        <w:tc>
          <w:tcPr>
            <w:tcW w:w="139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1621</w:t>
            </w:r>
          </w:p>
        </w:tc>
        <w:tc>
          <w:tcPr>
            <w:tcW w:w="164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17302</w:t>
            </w:r>
          </w:p>
        </w:tc>
        <w:tc>
          <w:tcPr>
            <w:tcW w:w="1656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16420</w:t>
            </w:r>
          </w:p>
        </w:tc>
        <w:tc>
          <w:tcPr>
            <w:tcW w:w="123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1653</w:t>
            </w:r>
          </w:p>
        </w:tc>
        <w:tc>
          <w:tcPr>
            <w:tcW w:w="165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17398</w:t>
            </w:r>
          </w:p>
        </w:tc>
        <w:tc>
          <w:tcPr>
            <w:tcW w:w="165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16516</w:t>
            </w:r>
          </w:p>
        </w:tc>
      </w:tr>
      <w:tr w:rsidR="00D96A3A">
        <w:trPr>
          <w:jc w:val="center"/>
        </w:trPr>
        <w:tc>
          <w:tcPr>
            <w:tcW w:w="139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1622</w:t>
            </w:r>
          </w:p>
        </w:tc>
        <w:tc>
          <w:tcPr>
            <w:tcW w:w="164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17305</w:t>
            </w:r>
          </w:p>
        </w:tc>
        <w:tc>
          <w:tcPr>
            <w:tcW w:w="1656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16423</w:t>
            </w:r>
          </w:p>
        </w:tc>
        <w:tc>
          <w:tcPr>
            <w:tcW w:w="123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1654</w:t>
            </w:r>
          </w:p>
        </w:tc>
        <w:tc>
          <w:tcPr>
            <w:tcW w:w="165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17401</w:t>
            </w:r>
          </w:p>
        </w:tc>
        <w:tc>
          <w:tcPr>
            <w:tcW w:w="165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16519</w:t>
            </w:r>
          </w:p>
        </w:tc>
      </w:tr>
      <w:tr w:rsidR="00D96A3A">
        <w:trPr>
          <w:jc w:val="center"/>
        </w:trPr>
        <w:tc>
          <w:tcPr>
            <w:tcW w:w="139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1623</w:t>
            </w:r>
          </w:p>
        </w:tc>
        <w:tc>
          <w:tcPr>
            <w:tcW w:w="164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17308</w:t>
            </w:r>
          </w:p>
        </w:tc>
        <w:tc>
          <w:tcPr>
            <w:tcW w:w="1656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16426</w:t>
            </w:r>
          </w:p>
        </w:tc>
        <w:tc>
          <w:tcPr>
            <w:tcW w:w="123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1655</w:t>
            </w:r>
          </w:p>
        </w:tc>
        <w:tc>
          <w:tcPr>
            <w:tcW w:w="165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17404</w:t>
            </w:r>
          </w:p>
        </w:tc>
        <w:tc>
          <w:tcPr>
            <w:tcW w:w="165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16522</w:t>
            </w:r>
          </w:p>
        </w:tc>
      </w:tr>
      <w:tr w:rsidR="00D96A3A">
        <w:trPr>
          <w:jc w:val="center"/>
        </w:trPr>
        <w:tc>
          <w:tcPr>
            <w:tcW w:w="139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1624</w:t>
            </w:r>
          </w:p>
        </w:tc>
        <w:tc>
          <w:tcPr>
            <w:tcW w:w="164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17311</w:t>
            </w:r>
          </w:p>
        </w:tc>
        <w:tc>
          <w:tcPr>
            <w:tcW w:w="1656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16429</w:t>
            </w:r>
          </w:p>
        </w:tc>
        <w:tc>
          <w:tcPr>
            <w:tcW w:w="123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1656</w:t>
            </w:r>
          </w:p>
        </w:tc>
        <w:tc>
          <w:tcPr>
            <w:tcW w:w="165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17407</w:t>
            </w:r>
          </w:p>
        </w:tc>
        <w:tc>
          <w:tcPr>
            <w:tcW w:w="165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16525</w:t>
            </w:r>
          </w:p>
        </w:tc>
      </w:tr>
      <w:tr w:rsidR="00D96A3A">
        <w:trPr>
          <w:jc w:val="center"/>
        </w:trPr>
        <w:tc>
          <w:tcPr>
            <w:tcW w:w="139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1625</w:t>
            </w:r>
          </w:p>
        </w:tc>
        <w:tc>
          <w:tcPr>
            <w:tcW w:w="164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17314</w:t>
            </w:r>
          </w:p>
        </w:tc>
        <w:tc>
          <w:tcPr>
            <w:tcW w:w="1656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16432</w:t>
            </w:r>
          </w:p>
        </w:tc>
        <w:tc>
          <w:tcPr>
            <w:tcW w:w="123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1657</w:t>
            </w:r>
          </w:p>
        </w:tc>
        <w:tc>
          <w:tcPr>
            <w:tcW w:w="165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16528</w:t>
            </w:r>
          </w:p>
        </w:tc>
        <w:tc>
          <w:tcPr>
            <w:tcW w:w="165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16528</w:t>
            </w:r>
          </w:p>
        </w:tc>
      </w:tr>
      <w:tr w:rsidR="00D96A3A">
        <w:trPr>
          <w:jc w:val="center"/>
        </w:trPr>
        <w:tc>
          <w:tcPr>
            <w:tcW w:w="139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1626</w:t>
            </w:r>
          </w:p>
        </w:tc>
        <w:tc>
          <w:tcPr>
            <w:tcW w:w="164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17317</w:t>
            </w:r>
          </w:p>
        </w:tc>
        <w:tc>
          <w:tcPr>
            <w:tcW w:w="1656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16435</w:t>
            </w:r>
          </w:p>
        </w:tc>
        <w:tc>
          <w:tcPr>
            <w:tcW w:w="123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1658</w:t>
            </w:r>
          </w:p>
        </w:tc>
        <w:tc>
          <w:tcPr>
            <w:tcW w:w="165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16531</w:t>
            </w:r>
          </w:p>
        </w:tc>
        <w:tc>
          <w:tcPr>
            <w:tcW w:w="165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16531</w:t>
            </w:r>
          </w:p>
        </w:tc>
      </w:tr>
      <w:tr w:rsidR="00D96A3A">
        <w:trPr>
          <w:jc w:val="center"/>
        </w:trPr>
        <w:tc>
          <w:tcPr>
            <w:tcW w:w="139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1627</w:t>
            </w:r>
          </w:p>
        </w:tc>
        <w:tc>
          <w:tcPr>
            <w:tcW w:w="164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17320</w:t>
            </w:r>
          </w:p>
        </w:tc>
        <w:tc>
          <w:tcPr>
            <w:tcW w:w="1656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16438</w:t>
            </w:r>
          </w:p>
        </w:tc>
        <w:tc>
          <w:tcPr>
            <w:tcW w:w="123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1659</w:t>
            </w:r>
          </w:p>
        </w:tc>
        <w:tc>
          <w:tcPr>
            <w:tcW w:w="165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16534</w:t>
            </w:r>
          </w:p>
        </w:tc>
        <w:tc>
          <w:tcPr>
            <w:tcW w:w="165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16534</w:t>
            </w:r>
          </w:p>
        </w:tc>
      </w:tr>
      <w:tr w:rsidR="00D96A3A">
        <w:trPr>
          <w:jc w:val="center"/>
        </w:trPr>
        <w:tc>
          <w:tcPr>
            <w:tcW w:w="139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1628</w:t>
            </w:r>
          </w:p>
        </w:tc>
        <w:tc>
          <w:tcPr>
            <w:tcW w:w="164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17323</w:t>
            </w:r>
          </w:p>
        </w:tc>
        <w:tc>
          <w:tcPr>
            <w:tcW w:w="1656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16441</w:t>
            </w:r>
          </w:p>
        </w:tc>
        <w:tc>
          <w:tcPr>
            <w:tcW w:w="123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1660</w:t>
            </w:r>
          </w:p>
        </w:tc>
        <w:tc>
          <w:tcPr>
            <w:tcW w:w="165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16537</w:t>
            </w:r>
          </w:p>
        </w:tc>
        <w:tc>
          <w:tcPr>
            <w:tcW w:w="165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16537</w:t>
            </w:r>
          </w:p>
        </w:tc>
      </w:tr>
      <w:tr w:rsidR="00D96A3A">
        <w:trPr>
          <w:jc w:val="center"/>
        </w:trPr>
        <w:tc>
          <w:tcPr>
            <w:tcW w:w="139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1629</w:t>
            </w:r>
          </w:p>
        </w:tc>
        <w:tc>
          <w:tcPr>
            <w:tcW w:w="164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17326</w:t>
            </w:r>
          </w:p>
        </w:tc>
        <w:tc>
          <w:tcPr>
            <w:tcW w:w="1656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16444</w:t>
            </w:r>
          </w:p>
        </w:tc>
        <w:tc>
          <w:tcPr>
            <w:tcW w:w="123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1661</w:t>
            </w:r>
          </w:p>
        </w:tc>
        <w:tc>
          <w:tcPr>
            <w:tcW w:w="165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16540</w:t>
            </w:r>
          </w:p>
        </w:tc>
        <w:tc>
          <w:tcPr>
            <w:tcW w:w="165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16540</w:t>
            </w:r>
          </w:p>
        </w:tc>
      </w:tr>
      <w:tr w:rsidR="00D96A3A">
        <w:trPr>
          <w:jc w:val="center"/>
        </w:trPr>
        <w:tc>
          <w:tcPr>
            <w:tcW w:w="139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1630</w:t>
            </w:r>
          </w:p>
        </w:tc>
        <w:tc>
          <w:tcPr>
            <w:tcW w:w="164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17329</w:t>
            </w:r>
          </w:p>
        </w:tc>
        <w:tc>
          <w:tcPr>
            <w:tcW w:w="1656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16447</w:t>
            </w:r>
          </w:p>
        </w:tc>
        <w:tc>
          <w:tcPr>
            <w:tcW w:w="123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1662</w:t>
            </w:r>
          </w:p>
        </w:tc>
        <w:tc>
          <w:tcPr>
            <w:tcW w:w="165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16543</w:t>
            </w:r>
          </w:p>
        </w:tc>
        <w:tc>
          <w:tcPr>
            <w:tcW w:w="165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16543</w:t>
            </w:r>
          </w:p>
        </w:tc>
      </w:tr>
      <w:tr w:rsidR="00D96A3A">
        <w:trPr>
          <w:jc w:val="center"/>
        </w:trPr>
        <w:tc>
          <w:tcPr>
            <w:tcW w:w="139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1631</w:t>
            </w:r>
          </w:p>
        </w:tc>
        <w:tc>
          <w:tcPr>
            <w:tcW w:w="164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17332</w:t>
            </w:r>
          </w:p>
        </w:tc>
        <w:tc>
          <w:tcPr>
            <w:tcW w:w="1656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16450</w:t>
            </w:r>
          </w:p>
        </w:tc>
        <w:tc>
          <w:tcPr>
            <w:tcW w:w="123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1663</w:t>
            </w:r>
          </w:p>
        </w:tc>
        <w:tc>
          <w:tcPr>
            <w:tcW w:w="165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16546</w:t>
            </w:r>
          </w:p>
        </w:tc>
        <w:tc>
          <w:tcPr>
            <w:tcW w:w="165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16546</w:t>
            </w:r>
          </w:p>
        </w:tc>
      </w:tr>
      <w:tr w:rsidR="00D96A3A">
        <w:trPr>
          <w:jc w:val="center"/>
        </w:trPr>
        <w:tc>
          <w:tcPr>
            <w:tcW w:w="1398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1632</w:t>
            </w:r>
          </w:p>
        </w:tc>
        <w:tc>
          <w:tcPr>
            <w:tcW w:w="164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17335</w:t>
            </w:r>
          </w:p>
        </w:tc>
        <w:tc>
          <w:tcPr>
            <w:tcW w:w="1656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16453</w:t>
            </w:r>
          </w:p>
        </w:tc>
        <w:tc>
          <w:tcPr>
            <w:tcW w:w="1237" w:type="dxa"/>
            <w:vAlign w:val="center"/>
          </w:tcPr>
          <w:p w:rsidR="00D96A3A" w:rsidRDefault="00D96A3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</w:p>
        </w:tc>
        <w:tc>
          <w:tcPr>
            <w:tcW w:w="1651" w:type="dxa"/>
            <w:vAlign w:val="center"/>
          </w:tcPr>
          <w:p w:rsidR="00D96A3A" w:rsidRDefault="00D96A3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</w:p>
        </w:tc>
        <w:tc>
          <w:tcPr>
            <w:tcW w:w="1651" w:type="dxa"/>
            <w:vAlign w:val="center"/>
          </w:tcPr>
          <w:p w:rsidR="00D96A3A" w:rsidRDefault="00D96A3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</w:p>
        </w:tc>
      </w:tr>
    </w:tbl>
    <w:p w:rsidR="00D96A3A" w:rsidRDefault="00D96A3A">
      <w:pPr>
        <w:spacing w:before="0" w:after="0" w:line="360" w:lineRule="auto"/>
        <w:jc w:val="center"/>
        <w:rPr>
          <w:rFonts w:ascii="黑体" w:eastAsia="黑体" w:hAnsi="黑体"/>
        </w:rPr>
      </w:pPr>
    </w:p>
    <w:p w:rsidR="007111D4" w:rsidRDefault="00D044CA" w:rsidP="007111D4">
      <w:pPr>
        <w:pStyle w:val="af5"/>
        <w:spacing w:beforeLines="50"/>
        <w:pPrChange w:id="10650" w:author="admin" w:date="2016-10-31T15:42:00Z">
          <w:pPr>
            <w:spacing w:before="0" w:after="0" w:line="360" w:lineRule="auto"/>
            <w:jc w:val="center"/>
          </w:pPr>
        </w:pPrChange>
      </w:pPr>
      <w:r>
        <w:br w:type="page"/>
      </w:r>
      <w:r>
        <w:rPr>
          <w:rFonts w:hint="eastAsia"/>
        </w:rPr>
        <w:lastRenderedPageBreak/>
        <w:t xml:space="preserve">表 </w:t>
      </w:r>
      <w:ins w:id="10651" w:author="admin" w:date="2016-10-26T09:28:00Z">
        <w:r w:rsidR="001415F4">
          <w:rPr>
            <w:rFonts w:hint="eastAsia"/>
          </w:rPr>
          <w:t>1</w:t>
        </w:r>
      </w:ins>
      <w:del w:id="10652" w:author="admin" w:date="2016-10-26T09:28:00Z">
        <w:r w:rsidR="00D634F8" w:rsidDel="001415F4">
          <w:fldChar w:fldCharType="begin"/>
        </w:r>
        <w:r w:rsidDel="001415F4">
          <w:delInstrText xml:space="preserve"> </w:delInstrText>
        </w:r>
        <w:r w:rsidDel="001415F4">
          <w:rPr>
            <w:rFonts w:hint="eastAsia"/>
          </w:rPr>
          <w:delInstrText>SEQ 表 \* ARABIC</w:delInstrText>
        </w:r>
        <w:r w:rsidDel="001415F4">
          <w:delInstrText xml:space="preserve"> </w:delInstrText>
        </w:r>
        <w:r w:rsidR="00D634F8" w:rsidDel="001415F4">
          <w:fldChar w:fldCharType="separate"/>
        </w:r>
      </w:del>
      <w:del w:id="10653" w:author="admin" w:date="2016-10-26T08:51:00Z">
        <w:r w:rsidR="002B3801" w:rsidDel="00375367">
          <w:delText>13</w:delText>
        </w:r>
      </w:del>
      <w:del w:id="10654" w:author="admin" w:date="2016-10-26T09:28:00Z">
        <w:r w:rsidR="00D634F8" w:rsidDel="001415F4">
          <w:fldChar w:fldCharType="end"/>
        </w:r>
      </w:del>
      <w:ins w:id="10655" w:author="admin" w:date="2016-10-26T09:28:00Z">
        <w:r w:rsidR="001415F4">
          <w:rPr>
            <w:rFonts w:hint="eastAsia"/>
          </w:rPr>
          <w:t>7</w:t>
        </w:r>
      </w:ins>
      <w:r>
        <w:rPr>
          <w:rFonts w:hint="eastAsia"/>
        </w:rPr>
        <w:t xml:space="preserve"> </w:t>
      </w:r>
      <w:r>
        <w:t xml:space="preserve"> 18MHz SSB频率列表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439"/>
        <w:gridCol w:w="1643"/>
        <w:gridCol w:w="1643"/>
        <w:gridCol w:w="1231"/>
        <w:gridCol w:w="1643"/>
        <w:gridCol w:w="1643"/>
      </w:tblGrid>
      <w:tr w:rsidR="00D96A3A">
        <w:trPr>
          <w:jc w:val="center"/>
        </w:trPr>
        <w:tc>
          <w:tcPr>
            <w:tcW w:w="1439" w:type="dxa"/>
            <w:vAlign w:val="center"/>
          </w:tcPr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频道号</w:t>
            </w:r>
            <w:r>
              <w:rPr>
                <w:rFonts w:ascii="Times New Roman" w:hAnsi="Times New Roman"/>
                <w:b/>
              </w:rPr>
              <w:t>CH</w:t>
            </w:r>
          </w:p>
        </w:tc>
        <w:tc>
          <w:tcPr>
            <w:tcW w:w="1643" w:type="dxa"/>
            <w:vAlign w:val="center"/>
          </w:tcPr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接收频率</w:t>
            </w:r>
            <w:r>
              <w:rPr>
                <w:rFonts w:ascii="Times New Roman" w:hAnsi="Times New Roman"/>
                <w:b/>
              </w:rPr>
              <w:t>Rx</w:t>
            </w:r>
            <w:r>
              <w:rPr>
                <w:rFonts w:ascii="Times New Roman" w:hAnsi="Times New Roman"/>
                <w:b/>
              </w:rPr>
              <w:t>（</w:t>
            </w:r>
            <w:r>
              <w:rPr>
                <w:rFonts w:ascii="Times New Roman" w:hAnsi="Times New Roman"/>
                <w:b/>
              </w:rPr>
              <w:t>kHz</w:t>
            </w:r>
            <w:r>
              <w:rPr>
                <w:rFonts w:ascii="Times New Roman" w:hAnsi="Times New Roman"/>
                <w:b/>
              </w:rPr>
              <w:t>）</w:t>
            </w:r>
          </w:p>
        </w:tc>
        <w:tc>
          <w:tcPr>
            <w:tcW w:w="1643" w:type="dxa"/>
            <w:vAlign w:val="center"/>
          </w:tcPr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发射频率</w:t>
            </w:r>
            <w:r>
              <w:rPr>
                <w:rFonts w:ascii="Times New Roman" w:hAnsi="Times New Roman"/>
                <w:b/>
              </w:rPr>
              <w:t>Tx</w:t>
            </w:r>
            <w:r>
              <w:rPr>
                <w:rFonts w:ascii="Times New Roman" w:hAnsi="Times New Roman"/>
                <w:b/>
              </w:rPr>
              <w:t>（</w:t>
            </w:r>
            <w:r>
              <w:rPr>
                <w:rFonts w:ascii="Times New Roman" w:hAnsi="Times New Roman"/>
                <w:b/>
              </w:rPr>
              <w:t>kHz</w:t>
            </w:r>
            <w:r>
              <w:rPr>
                <w:rFonts w:ascii="Times New Roman" w:hAnsi="Times New Roman"/>
                <w:b/>
              </w:rPr>
              <w:t>）</w:t>
            </w:r>
          </w:p>
        </w:tc>
        <w:tc>
          <w:tcPr>
            <w:tcW w:w="1231" w:type="dxa"/>
            <w:vAlign w:val="center"/>
          </w:tcPr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频道号</w:t>
            </w:r>
            <w:r>
              <w:rPr>
                <w:rFonts w:ascii="Times New Roman" w:hAnsi="Times New Roman"/>
                <w:b/>
              </w:rPr>
              <w:t>CH</w:t>
            </w:r>
          </w:p>
        </w:tc>
        <w:tc>
          <w:tcPr>
            <w:tcW w:w="1643" w:type="dxa"/>
            <w:vAlign w:val="center"/>
          </w:tcPr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接收频率</w:t>
            </w:r>
            <w:r>
              <w:rPr>
                <w:rFonts w:ascii="Times New Roman" w:hAnsi="Times New Roman"/>
                <w:b/>
              </w:rPr>
              <w:t>Rx</w:t>
            </w:r>
            <w:r>
              <w:rPr>
                <w:rFonts w:ascii="Times New Roman" w:hAnsi="Times New Roman"/>
                <w:b/>
              </w:rPr>
              <w:t>（</w:t>
            </w:r>
            <w:r>
              <w:rPr>
                <w:rFonts w:ascii="Times New Roman" w:hAnsi="Times New Roman"/>
                <w:b/>
              </w:rPr>
              <w:t>kHz</w:t>
            </w:r>
            <w:r>
              <w:rPr>
                <w:rFonts w:ascii="Times New Roman" w:hAnsi="Times New Roman"/>
                <w:b/>
              </w:rPr>
              <w:t>）</w:t>
            </w:r>
          </w:p>
        </w:tc>
        <w:tc>
          <w:tcPr>
            <w:tcW w:w="1643" w:type="dxa"/>
            <w:vAlign w:val="center"/>
          </w:tcPr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发射频率</w:t>
            </w:r>
            <w:r>
              <w:rPr>
                <w:rFonts w:ascii="Times New Roman" w:hAnsi="Times New Roman"/>
                <w:b/>
              </w:rPr>
              <w:t>Tx</w:t>
            </w:r>
            <w:r>
              <w:rPr>
                <w:rFonts w:ascii="Times New Roman" w:hAnsi="Times New Roman"/>
                <w:b/>
              </w:rPr>
              <w:t>（</w:t>
            </w:r>
            <w:r>
              <w:rPr>
                <w:rFonts w:ascii="Times New Roman" w:hAnsi="Times New Roman"/>
                <w:b/>
              </w:rPr>
              <w:t>kHz</w:t>
            </w:r>
            <w:r>
              <w:rPr>
                <w:rFonts w:ascii="Times New Roman" w:hAnsi="Times New Roman"/>
                <w:b/>
              </w:rPr>
              <w:t>）</w:t>
            </w:r>
          </w:p>
        </w:tc>
      </w:tr>
      <w:tr w:rsidR="00D96A3A">
        <w:trPr>
          <w:jc w:val="center"/>
        </w:trPr>
        <w:tc>
          <w:tcPr>
            <w:tcW w:w="143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1801</w:t>
            </w:r>
          </w:p>
        </w:tc>
        <w:tc>
          <w:tcPr>
            <w:tcW w:w="1643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19755</w:t>
            </w:r>
          </w:p>
        </w:tc>
        <w:tc>
          <w:tcPr>
            <w:tcW w:w="1643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18780</w:t>
            </w:r>
          </w:p>
        </w:tc>
        <w:tc>
          <w:tcPr>
            <w:tcW w:w="123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1812</w:t>
            </w:r>
          </w:p>
        </w:tc>
        <w:tc>
          <w:tcPr>
            <w:tcW w:w="1643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19788</w:t>
            </w:r>
          </w:p>
        </w:tc>
        <w:tc>
          <w:tcPr>
            <w:tcW w:w="1643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18813</w:t>
            </w:r>
          </w:p>
        </w:tc>
      </w:tr>
      <w:tr w:rsidR="00D96A3A">
        <w:trPr>
          <w:jc w:val="center"/>
        </w:trPr>
        <w:tc>
          <w:tcPr>
            <w:tcW w:w="143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1802</w:t>
            </w:r>
          </w:p>
        </w:tc>
        <w:tc>
          <w:tcPr>
            <w:tcW w:w="1643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19758</w:t>
            </w:r>
          </w:p>
        </w:tc>
        <w:tc>
          <w:tcPr>
            <w:tcW w:w="1643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18783</w:t>
            </w:r>
          </w:p>
        </w:tc>
        <w:tc>
          <w:tcPr>
            <w:tcW w:w="123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1813</w:t>
            </w:r>
          </w:p>
        </w:tc>
        <w:tc>
          <w:tcPr>
            <w:tcW w:w="1643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19791</w:t>
            </w:r>
          </w:p>
        </w:tc>
        <w:tc>
          <w:tcPr>
            <w:tcW w:w="1643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18816</w:t>
            </w:r>
          </w:p>
        </w:tc>
      </w:tr>
      <w:tr w:rsidR="00D96A3A">
        <w:trPr>
          <w:jc w:val="center"/>
        </w:trPr>
        <w:tc>
          <w:tcPr>
            <w:tcW w:w="143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1803</w:t>
            </w:r>
          </w:p>
        </w:tc>
        <w:tc>
          <w:tcPr>
            <w:tcW w:w="1643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19761</w:t>
            </w:r>
          </w:p>
        </w:tc>
        <w:tc>
          <w:tcPr>
            <w:tcW w:w="1643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18786</w:t>
            </w:r>
          </w:p>
        </w:tc>
        <w:tc>
          <w:tcPr>
            <w:tcW w:w="123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1814</w:t>
            </w:r>
          </w:p>
        </w:tc>
        <w:tc>
          <w:tcPr>
            <w:tcW w:w="1643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19794</w:t>
            </w:r>
          </w:p>
        </w:tc>
        <w:tc>
          <w:tcPr>
            <w:tcW w:w="1643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18819</w:t>
            </w:r>
          </w:p>
        </w:tc>
      </w:tr>
      <w:tr w:rsidR="00D96A3A">
        <w:trPr>
          <w:jc w:val="center"/>
        </w:trPr>
        <w:tc>
          <w:tcPr>
            <w:tcW w:w="143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1804</w:t>
            </w:r>
          </w:p>
        </w:tc>
        <w:tc>
          <w:tcPr>
            <w:tcW w:w="1643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19764</w:t>
            </w:r>
          </w:p>
        </w:tc>
        <w:tc>
          <w:tcPr>
            <w:tcW w:w="1643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18789</w:t>
            </w:r>
          </w:p>
        </w:tc>
        <w:tc>
          <w:tcPr>
            <w:tcW w:w="123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1815</w:t>
            </w:r>
          </w:p>
        </w:tc>
        <w:tc>
          <w:tcPr>
            <w:tcW w:w="1643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19797</w:t>
            </w:r>
          </w:p>
        </w:tc>
        <w:tc>
          <w:tcPr>
            <w:tcW w:w="1643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18822</w:t>
            </w:r>
          </w:p>
        </w:tc>
      </w:tr>
      <w:tr w:rsidR="00D96A3A">
        <w:trPr>
          <w:jc w:val="center"/>
        </w:trPr>
        <w:tc>
          <w:tcPr>
            <w:tcW w:w="143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1805</w:t>
            </w:r>
          </w:p>
        </w:tc>
        <w:tc>
          <w:tcPr>
            <w:tcW w:w="1643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19767</w:t>
            </w:r>
          </w:p>
        </w:tc>
        <w:tc>
          <w:tcPr>
            <w:tcW w:w="1643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18792</w:t>
            </w:r>
          </w:p>
        </w:tc>
        <w:tc>
          <w:tcPr>
            <w:tcW w:w="123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1816</w:t>
            </w:r>
          </w:p>
        </w:tc>
        <w:tc>
          <w:tcPr>
            <w:tcW w:w="1643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18825</w:t>
            </w:r>
          </w:p>
        </w:tc>
        <w:tc>
          <w:tcPr>
            <w:tcW w:w="1643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18825</w:t>
            </w:r>
          </w:p>
        </w:tc>
      </w:tr>
      <w:tr w:rsidR="00D96A3A">
        <w:trPr>
          <w:jc w:val="center"/>
        </w:trPr>
        <w:tc>
          <w:tcPr>
            <w:tcW w:w="143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1806</w:t>
            </w:r>
          </w:p>
        </w:tc>
        <w:tc>
          <w:tcPr>
            <w:tcW w:w="1643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19770</w:t>
            </w:r>
          </w:p>
        </w:tc>
        <w:tc>
          <w:tcPr>
            <w:tcW w:w="1643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18795</w:t>
            </w:r>
          </w:p>
        </w:tc>
        <w:tc>
          <w:tcPr>
            <w:tcW w:w="123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1817</w:t>
            </w:r>
          </w:p>
        </w:tc>
        <w:tc>
          <w:tcPr>
            <w:tcW w:w="1643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18828</w:t>
            </w:r>
          </w:p>
        </w:tc>
        <w:tc>
          <w:tcPr>
            <w:tcW w:w="1643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18828</w:t>
            </w:r>
          </w:p>
        </w:tc>
      </w:tr>
      <w:tr w:rsidR="00D96A3A">
        <w:trPr>
          <w:jc w:val="center"/>
        </w:trPr>
        <w:tc>
          <w:tcPr>
            <w:tcW w:w="143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1807</w:t>
            </w:r>
          </w:p>
        </w:tc>
        <w:tc>
          <w:tcPr>
            <w:tcW w:w="1643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19773</w:t>
            </w:r>
          </w:p>
        </w:tc>
        <w:tc>
          <w:tcPr>
            <w:tcW w:w="1643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18798</w:t>
            </w:r>
          </w:p>
        </w:tc>
        <w:tc>
          <w:tcPr>
            <w:tcW w:w="123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1818</w:t>
            </w:r>
          </w:p>
        </w:tc>
        <w:tc>
          <w:tcPr>
            <w:tcW w:w="1643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18831</w:t>
            </w:r>
          </w:p>
        </w:tc>
        <w:tc>
          <w:tcPr>
            <w:tcW w:w="1643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18831</w:t>
            </w:r>
          </w:p>
        </w:tc>
      </w:tr>
      <w:tr w:rsidR="00D96A3A">
        <w:trPr>
          <w:jc w:val="center"/>
        </w:trPr>
        <w:tc>
          <w:tcPr>
            <w:tcW w:w="143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1808</w:t>
            </w:r>
          </w:p>
        </w:tc>
        <w:tc>
          <w:tcPr>
            <w:tcW w:w="1643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19776</w:t>
            </w:r>
          </w:p>
        </w:tc>
        <w:tc>
          <w:tcPr>
            <w:tcW w:w="1643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18801</w:t>
            </w:r>
          </w:p>
        </w:tc>
        <w:tc>
          <w:tcPr>
            <w:tcW w:w="123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1819</w:t>
            </w:r>
          </w:p>
        </w:tc>
        <w:tc>
          <w:tcPr>
            <w:tcW w:w="1643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18834</w:t>
            </w:r>
          </w:p>
        </w:tc>
        <w:tc>
          <w:tcPr>
            <w:tcW w:w="1643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18834</w:t>
            </w:r>
          </w:p>
        </w:tc>
      </w:tr>
      <w:tr w:rsidR="00D96A3A">
        <w:trPr>
          <w:jc w:val="center"/>
        </w:trPr>
        <w:tc>
          <w:tcPr>
            <w:tcW w:w="143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1809</w:t>
            </w:r>
          </w:p>
        </w:tc>
        <w:tc>
          <w:tcPr>
            <w:tcW w:w="1643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19779</w:t>
            </w:r>
          </w:p>
        </w:tc>
        <w:tc>
          <w:tcPr>
            <w:tcW w:w="1643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18804</w:t>
            </w:r>
          </w:p>
        </w:tc>
        <w:tc>
          <w:tcPr>
            <w:tcW w:w="123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1820</w:t>
            </w:r>
          </w:p>
        </w:tc>
        <w:tc>
          <w:tcPr>
            <w:tcW w:w="1643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18837</w:t>
            </w:r>
          </w:p>
        </w:tc>
        <w:tc>
          <w:tcPr>
            <w:tcW w:w="1643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18837</w:t>
            </w:r>
          </w:p>
        </w:tc>
      </w:tr>
      <w:tr w:rsidR="00D96A3A">
        <w:trPr>
          <w:jc w:val="center"/>
        </w:trPr>
        <w:tc>
          <w:tcPr>
            <w:tcW w:w="143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1810</w:t>
            </w:r>
          </w:p>
        </w:tc>
        <w:tc>
          <w:tcPr>
            <w:tcW w:w="1643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19782</w:t>
            </w:r>
          </w:p>
        </w:tc>
        <w:tc>
          <w:tcPr>
            <w:tcW w:w="1643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18807</w:t>
            </w:r>
          </w:p>
        </w:tc>
        <w:tc>
          <w:tcPr>
            <w:tcW w:w="123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1821</w:t>
            </w:r>
          </w:p>
        </w:tc>
        <w:tc>
          <w:tcPr>
            <w:tcW w:w="1643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18840</w:t>
            </w:r>
          </w:p>
        </w:tc>
        <w:tc>
          <w:tcPr>
            <w:tcW w:w="1643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18840</w:t>
            </w:r>
          </w:p>
        </w:tc>
      </w:tr>
      <w:tr w:rsidR="00D96A3A">
        <w:trPr>
          <w:jc w:val="center"/>
        </w:trPr>
        <w:tc>
          <w:tcPr>
            <w:tcW w:w="143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1811</w:t>
            </w:r>
          </w:p>
        </w:tc>
        <w:tc>
          <w:tcPr>
            <w:tcW w:w="1643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19785</w:t>
            </w:r>
          </w:p>
        </w:tc>
        <w:tc>
          <w:tcPr>
            <w:tcW w:w="1643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18810</w:t>
            </w:r>
          </w:p>
        </w:tc>
        <w:tc>
          <w:tcPr>
            <w:tcW w:w="123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1822</w:t>
            </w:r>
          </w:p>
        </w:tc>
        <w:tc>
          <w:tcPr>
            <w:tcW w:w="1643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18843</w:t>
            </w:r>
          </w:p>
        </w:tc>
        <w:tc>
          <w:tcPr>
            <w:tcW w:w="1643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18843</w:t>
            </w:r>
          </w:p>
        </w:tc>
      </w:tr>
    </w:tbl>
    <w:p w:rsidR="00D96A3A" w:rsidRDefault="00D96A3A">
      <w:pPr>
        <w:spacing w:before="0" w:after="0" w:line="360" w:lineRule="auto"/>
        <w:jc w:val="center"/>
        <w:rPr>
          <w:rFonts w:ascii="黑体" w:eastAsia="黑体" w:hAnsi="黑体"/>
        </w:rPr>
      </w:pPr>
    </w:p>
    <w:p w:rsidR="007111D4" w:rsidRDefault="00D044CA" w:rsidP="007111D4">
      <w:pPr>
        <w:pStyle w:val="af5"/>
        <w:spacing w:beforeLines="50"/>
        <w:pPrChange w:id="10656" w:author="admin" w:date="2016-10-31T15:42:00Z">
          <w:pPr>
            <w:spacing w:before="0" w:after="0" w:line="360" w:lineRule="auto"/>
            <w:jc w:val="center"/>
          </w:pPr>
        </w:pPrChange>
      </w:pPr>
      <w:r>
        <w:br w:type="page"/>
      </w:r>
      <w:r>
        <w:rPr>
          <w:rFonts w:hint="eastAsia"/>
        </w:rPr>
        <w:lastRenderedPageBreak/>
        <w:t xml:space="preserve">表 </w:t>
      </w:r>
      <w:ins w:id="10657" w:author="admin" w:date="2016-10-26T09:28:00Z">
        <w:r w:rsidR="001415F4">
          <w:rPr>
            <w:rFonts w:hint="eastAsia"/>
          </w:rPr>
          <w:t>18</w:t>
        </w:r>
      </w:ins>
      <w:del w:id="10658" w:author="admin" w:date="2016-10-26T09:28:00Z">
        <w:r w:rsidR="00D634F8" w:rsidDel="001415F4">
          <w:fldChar w:fldCharType="begin"/>
        </w:r>
        <w:r w:rsidDel="001415F4">
          <w:delInstrText xml:space="preserve"> </w:delInstrText>
        </w:r>
        <w:r w:rsidDel="001415F4">
          <w:rPr>
            <w:rFonts w:hint="eastAsia"/>
          </w:rPr>
          <w:delInstrText>SEQ 表 \* ARABIC</w:delInstrText>
        </w:r>
        <w:r w:rsidDel="001415F4">
          <w:delInstrText xml:space="preserve"> </w:delInstrText>
        </w:r>
        <w:r w:rsidR="00D634F8" w:rsidDel="001415F4">
          <w:fldChar w:fldCharType="separate"/>
        </w:r>
      </w:del>
      <w:del w:id="10659" w:author="admin" w:date="2016-10-26T08:51:00Z">
        <w:r w:rsidR="002B3801" w:rsidDel="00375367">
          <w:delText>14</w:delText>
        </w:r>
      </w:del>
      <w:del w:id="10660" w:author="admin" w:date="2016-10-26T09:28:00Z">
        <w:r w:rsidR="00D634F8" w:rsidDel="001415F4">
          <w:fldChar w:fldCharType="end"/>
        </w:r>
      </w:del>
      <w:r>
        <w:rPr>
          <w:rFonts w:hint="eastAsia"/>
        </w:rPr>
        <w:t xml:space="preserve"> </w:t>
      </w:r>
      <w:r>
        <w:t xml:space="preserve"> 22MHz SSB频率列表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541"/>
        <w:gridCol w:w="1541"/>
        <w:gridCol w:w="1540"/>
        <w:gridCol w:w="1540"/>
        <w:gridCol w:w="1540"/>
        <w:gridCol w:w="1540"/>
      </w:tblGrid>
      <w:tr w:rsidR="00D96A3A">
        <w:trPr>
          <w:jc w:val="center"/>
        </w:trPr>
        <w:tc>
          <w:tcPr>
            <w:tcW w:w="1541" w:type="dxa"/>
            <w:vAlign w:val="center"/>
          </w:tcPr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频道号</w:t>
            </w:r>
            <w:r>
              <w:rPr>
                <w:rFonts w:ascii="Times New Roman" w:hAnsi="Times New Roman"/>
                <w:b/>
              </w:rPr>
              <w:t>CH</w:t>
            </w:r>
          </w:p>
        </w:tc>
        <w:tc>
          <w:tcPr>
            <w:tcW w:w="1541" w:type="dxa"/>
            <w:vAlign w:val="center"/>
          </w:tcPr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接收频率</w:t>
            </w:r>
            <w:r>
              <w:rPr>
                <w:rFonts w:ascii="Times New Roman" w:hAnsi="Times New Roman"/>
                <w:b/>
              </w:rPr>
              <w:t>Rx</w:t>
            </w:r>
            <w:r>
              <w:rPr>
                <w:rFonts w:ascii="Times New Roman" w:hAnsi="Times New Roman"/>
                <w:b/>
              </w:rPr>
              <w:t>（</w:t>
            </w:r>
            <w:r>
              <w:rPr>
                <w:rFonts w:ascii="Times New Roman" w:hAnsi="Times New Roman"/>
                <w:b/>
              </w:rPr>
              <w:t>kHz</w:t>
            </w:r>
            <w:r>
              <w:rPr>
                <w:rFonts w:ascii="Times New Roman" w:hAnsi="Times New Roman"/>
                <w:b/>
              </w:rPr>
              <w:t>）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发射频率</w:t>
            </w:r>
            <w:r>
              <w:rPr>
                <w:rFonts w:ascii="Times New Roman" w:hAnsi="Times New Roman"/>
                <w:b/>
              </w:rPr>
              <w:t>Tx</w:t>
            </w:r>
            <w:r>
              <w:rPr>
                <w:rFonts w:ascii="Times New Roman" w:hAnsi="Times New Roman"/>
                <w:b/>
              </w:rPr>
              <w:t>（</w:t>
            </w:r>
            <w:r>
              <w:rPr>
                <w:rFonts w:ascii="Times New Roman" w:hAnsi="Times New Roman"/>
                <w:b/>
              </w:rPr>
              <w:t>kHz</w:t>
            </w:r>
            <w:r>
              <w:rPr>
                <w:rFonts w:ascii="Times New Roman" w:hAnsi="Times New Roman"/>
                <w:b/>
              </w:rPr>
              <w:t>）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频道号</w:t>
            </w:r>
            <w:r>
              <w:rPr>
                <w:rFonts w:ascii="Times New Roman" w:hAnsi="Times New Roman"/>
                <w:b/>
              </w:rPr>
              <w:t>CH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接收频率</w:t>
            </w:r>
            <w:r>
              <w:rPr>
                <w:rFonts w:ascii="Times New Roman" w:hAnsi="Times New Roman"/>
                <w:b/>
              </w:rPr>
              <w:t>Rx</w:t>
            </w:r>
            <w:r>
              <w:rPr>
                <w:rFonts w:ascii="Times New Roman" w:hAnsi="Times New Roman"/>
                <w:b/>
              </w:rPr>
              <w:t>（</w:t>
            </w:r>
            <w:r>
              <w:rPr>
                <w:rFonts w:ascii="Times New Roman" w:hAnsi="Times New Roman"/>
                <w:b/>
              </w:rPr>
              <w:t>kHz</w:t>
            </w:r>
            <w:r>
              <w:rPr>
                <w:rFonts w:ascii="Times New Roman" w:hAnsi="Times New Roman"/>
                <w:b/>
              </w:rPr>
              <w:t>）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发射频率</w:t>
            </w:r>
            <w:r>
              <w:rPr>
                <w:rFonts w:ascii="Times New Roman" w:hAnsi="Times New Roman"/>
                <w:b/>
              </w:rPr>
              <w:t>Tx</w:t>
            </w:r>
            <w:r>
              <w:rPr>
                <w:rFonts w:ascii="Times New Roman" w:hAnsi="Times New Roman"/>
                <w:b/>
              </w:rPr>
              <w:t>（</w:t>
            </w:r>
            <w:r>
              <w:rPr>
                <w:rFonts w:ascii="Times New Roman" w:hAnsi="Times New Roman"/>
                <w:b/>
              </w:rPr>
              <w:t>kHz</w:t>
            </w:r>
            <w:r>
              <w:rPr>
                <w:rFonts w:ascii="Times New Roman" w:hAnsi="Times New Roman"/>
                <w:b/>
              </w:rPr>
              <w:t>）</w:t>
            </w:r>
          </w:p>
        </w:tc>
      </w:tr>
      <w:tr w:rsidR="00D96A3A">
        <w:trPr>
          <w:jc w:val="center"/>
        </w:trPr>
        <w:tc>
          <w:tcPr>
            <w:tcW w:w="154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2201</w:t>
            </w:r>
          </w:p>
        </w:tc>
        <w:tc>
          <w:tcPr>
            <w:tcW w:w="154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22696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22000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2231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22786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22090</w:t>
            </w:r>
          </w:p>
        </w:tc>
      </w:tr>
      <w:tr w:rsidR="00D96A3A">
        <w:trPr>
          <w:jc w:val="center"/>
        </w:trPr>
        <w:tc>
          <w:tcPr>
            <w:tcW w:w="154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2202</w:t>
            </w:r>
          </w:p>
        </w:tc>
        <w:tc>
          <w:tcPr>
            <w:tcW w:w="154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22699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22003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2232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22789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22093</w:t>
            </w:r>
          </w:p>
        </w:tc>
      </w:tr>
      <w:tr w:rsidR="00D96A3A">
        <w:trPr>
          <w:jc w:val="center"/>
        </w:trPr>
        <w:tc>
          <w:tcPr>
            <w:tcW w:w="154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2203</w:t>
            </w:r>
          </w:p>
        </w:tc>
        <w:tc>
          <w:tcPr>
            <w:tcW w:w="154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22702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22006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2233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22792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22096</w:t>
            </w:r>
          </w:p>
        </w:tc>
      </w:tr>
      <w:tr w:rsidR="00D96A3A">
        <w:trPr>
          <w:jc w:val="center"/>
        </w:trPr>
        <w:tc>
          <w:tcPr>
            <w:tcW w:w="154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2204</w:t>
            </w:r>
          </w:p>
        </w:tc>
        <w:tc>
          <w:tcPr>
            <w:tcW w:w="154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22705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22009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2234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22795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22099</w:t>
            </w:r>
          </w:p>
        </w:tc>
      </w:tr>
      <w:tr w:rsidR="00D96A3A">
        <w:trPr>
          <w:jc w:val="center"/>
        </w:trPr>
        <w:tc>
          <w:tcPr>
            <w:tcW w:w="154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2205</w:t>
            </w:r>
          </w:p>
        </w:tc>
        <w:tc>
          <w:tcPr>
            <w:tcW w:w="154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22708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22012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2235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22798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22102</w:t>
            </w:r>
          </w:p>
        </w:tc>
      </w:tr>
      <w:tr w:rsidR="00D96A3A">
        <w:trPr>
          <w:jc w:val="center"/>
        </w:trPr>
        <w:tc>
          <w:tcPr>
            <w:tcW w:w="154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2206</w:t>
            </w:r>
          </w:p>
        </w:tc>
        <w:tc>
          <w:tcPr>
            <w:tcW w:w="154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22711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22015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2236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22801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22105</w:t>
            </w:r>
          </w:p>
        </w:tc>
      </w:tr>
      <w:tr w:rsidR="00D96A3A">
        <w:trPr>
          <w:jc w:val="center"/>
        </w:trPr>
        <w:tc>
          <w:tcPr>
            <w:tcW w:w="154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2207</w:t>
            </w:r>
          </w:p>
        </w:tc>
        <w:tc>
          <w:tcPr>
            <w:tcW w:w="154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22714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22018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2237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22804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22108</w:t>
            </w:r>
          </w:p>
        </w:tc>
      </w:tr>
      <w:tr w:rsidR="00D96A3A">
        <w:trPr>
          <w:jc w:val="center"/>
        </w:trPr>
        <w:tc>
          <w:tcPr>
            <w:tcW w:w="154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2208</w:t>
            </w:r>
          </w:p>
        </w:tc>
        <w:tc>
          <w:tcPr>
            <w:tcW w:w="154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22717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22021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2238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22807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22111</w:t>
            </w:r>
          </w:p>
        </w:tc>
      </w:tr>
      <w:tr w:rsidR="00D96A3A">
        <w:trPr>
          <w:jc w:val="center"/>
        </w:trPr>
        <w:tc>
          <w:tcPr>
            <w:tcW w:w="154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2209</w:t>
            </w:r>
          </w:p>
        </w:tc>
        <w:tc>
          <w:tcPr>
            <w:tcW w:w="154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22720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22024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2239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22810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22114</w:t>
            </w:r>
          </w:p>
        </w:tc>
      </w:tr>
      <w:tr w:rsidR="00D96A3A">
        <w:trPr>
          <w:jc w:val="center"/>
        </w:trPr>
        <w:tc>
          <w:tcPr>
            <w:tcW w:w="154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2210</w:t>
            </w:r>
          </w:p>
        </w:tc>
        <w:tc>
          <w:tcPr>
            <w:tcW w:w="154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22723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22027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2240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22813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22117</w:t>
            </w:r>
          </w:p>
        </w:tc>
      </w:tr>
      <w:tr w:rsidR="00D96A3A">
        <w:trPr>
          <w:jc w:val="center"/>
        </w:trPr>
        <w:tc>
          <w:tcPr>
            <w:tcW w:w="154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2211</w:t>
            </w:r>
          </w:p>
        </w:tc>
        <w:tc>
          <w:tcPr>
            <w:tcW w:w="154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22726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22030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2241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22816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22120</w:t>
            </w:r>
          </w:p>
        </w:tc>
      </w:tr>
      <w:tr w:rsidR="00D96A3A">
        <w:trPr>
          <w:jc w:val="center"/>
        </w:trPr>
        <w:tc>
          <w:tcPr>
            <w:tcW w:w="154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2212</w:t>
            </w:r>
          </w:p>
        </w:tc>
        <w:tc>
          <w:tcPr>
            <w:tcW w:w="154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22729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22033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2242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22819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22123</w:t>
            </w:r>
          </w:p>
        </w:tc>
      </w:tr>
      <w:tr w:rsidR="00D96A3A">
        <w:trPr>
          <w:jc w:val="center"/>
        </w:trPr>
        <w:tc>
          <w:tcPr>
            <w:tcW w:w="154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2213</w:t>
            </w:r>
          </w:p>
        </w:tc>
        <w:tc>
          <w:tcPr>
            <w:tcW w:w="154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22732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22036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2243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22822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22126</w:t>
            </w:r>
          </w:p>
        </w:tc>
      </w:tr>
      <w:tr w:rsidR="00D96A3A">
        <w:trPr>
          <w:jc w:val="center"/>
        </w:trPr>
        <w:tc>
          <w:tcPr>
            <w:tcW w:w="154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2214</w:t>
            </w:r>
          </w:p>
        </w:tc>
        <w:tc>
          <w:tcPr>
            <w:tcW w:w="154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22735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22039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2244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22825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22129</w:t>
            </w:r>
          </w:p>
        </w:tc>
      </w:tr>
      <w:tr w:rsidR="00D96A3A">
        <w:trPr>
          <w:jc w:val="center"/>
        </w:trPr>
        <w:tc>
          <w:tcPr>
            <w:tcW w:w="154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2215</w:t>
            </w:r>
          </w:p>
        </w:tc>
        <w:tc>
          <w:tcPr>
            <w:tcW w:w="154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22738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22042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2245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22828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22132</w:t>
            </w:r>
          </w:p>
        </w:tc>
      </w:tr>
      <w:tr w:rsidR="00D96A3A">
        <w:trPr>
          <w:jc w:val="center"/>
        </w:trPr>
        <w:tc>
          <w:tcPr>
            <w:tcW w:w="154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2216</w:t>
            </w:r>
          </w:p>
        </w:tc>
        <w:tc>
          <w:tcPr>
            <w:tcW w:w="154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22741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22045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2246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22831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22135</w:t>
            </w:r>
          </w:p>
        </w:tc>
      </w:tr>
      <w:tr w:rsidR="00D96A3A">
        <w:trPr>
          <w:jc w:val="center"/>
        </w:trPr>
        <w:tc>
          <w:tcPr>
            <w:tcW w:w="154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2217</w:t>
            </w:r>
          </w:p>
        </w:tc>
        <w:tc>
          <w:tcPr>
            <w:tcW w:w="154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22744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22048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2247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22834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22138</w:t>
            </w:r>
          </w:p>
        </w:tc>
      </w:tr>
      <w:tr w:rsidR="00D96A3A">
        <w:trPr>
          <w:jc w:val="center"/>
        </w:trPr>
        <w:tc>
          <w:tcPr>
            <w:tcW w:w="154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2218</w:t>
            </w:r>
          </w:p>
        </w:tc>
        <w:tc>
          <w:tcPr>
            <w:tcW w:w="154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22747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22051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2248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22837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22141</w:t>
            </w:r>
          </w:p>
        </w:tc>
      </w:tr>
      <w:tr w:rsidR="00D96A3A">
        <w:trPr>
          <w:jc w:val="center"/>
        </w:trPr>
        <w:tc>
          <w:tcPr>
            <w:tcW w:w="154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2219</w:t>
            </w:r>
          </w:p>
        </w:tc>
        <w:tc>
          <w:tcPr>
            <w:tcW w:w="154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22750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22054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2249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22840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22144</w:t>
            </w:r>
          </w:p>
        </w:tc>
      </w:tr>
      <w:tr w:rsidR="00D96A3A">
        <w:trPr>
          <w:jc w:val="center"/>
        </w:trPr>
        <w:tc>
          <w:tcPr>
            <w:tcW w:w="154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2220</w:t>
            </w:r>
          </w:p>
        </w:tc>
        <w:tc>
          <w:tcPr>
            <w:tcW w:w="154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22753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22057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2250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22843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22147</w:t>
            </w:r>
          </w:p>
        </w:tc>
      </w:tr>
      <w:tr w:rsidR="00D96A3A">
        <w:trPr>
          <w:jc w:val="center"/>
        </w:trPr>
        <w:tc>
          <w:tcPr>
            <w:tcW w:w="154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2221</w:t>
            </w:r>
          </w:p>
        </w:tc>
        <w:tc>
          <w:tcPr>
            <w:tcW w:w="154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22756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22060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2251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22846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22150</w:t>
            </w:r>
          </w:p>
        </w:tc>
      </w:tr>
      <w:tr w:rsidR="00D96A3A">
        <w:trPr>
          <w:jc w:val="center"/>
        </w:trPr>
        <w:tc>
          <w:tcPr>
            <w:tcW w:w="154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2222</w:t>
            </w:r>
          </w:p>
        </w:tc>
        <w:tc>
          <w:tcPr>
            <w:tcW w:w="154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22759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22063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2252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22849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22153</w:t>
            </w:r>
          </w:p>
        </w:tc>
      </w:tr>
      <w:tr w:rsidR="00D96A3A">
        <w:trPr>
          <w:jc w:val="center"/>
        </w:trPr>
        <w:tc>
          <w:tcPr>
            <w:tcW w:w="154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2223</w:t>
            </w:r>
          </w:p>
        </w:tc>
        <w:tc>
          <w:tcPr>
            <w:tcW w:w="154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22762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22066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2253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22852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22156</w:t>
            </w:r>
          </w:p>
        </w:tc>
      </w:tr>
      <w:tr w:rsidR="00D96A3A">
        <w:trPr>
          <w:jc w:val="center"/>
        </w:trPr>
        <w:tc>
          <w:tcPr>
            <w:tcW w:w="154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2224</w:t>
            </w:r>
          </w:p>
        </w:tc>
        <w:tc>
          <w:tcPr>
            <w:tcW w:w="154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22765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22069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2254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22159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22159</w:t>
            </w:r>
          </w:p>
        </w:tc>
      </w:tr>
      <w:tr w:rsidR="00D96A3A">
        <w:trPr>
          <w:jc w:val="center"/>
        </w:trPr>
        <w:tc>
          <w:tcPr>
            <w:tcW w:w="154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2225</w:t>
            </w:r>
          </w:p>
        </w:tc>
        <w:tc>
          <w:tcPr>
            <w:tcW w:w="154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22768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22072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2255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22162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22162</w:t>
            </w:r>
          </w:p>
        </w:tc>
      </w:tr>
      <w:tr w:rsidR="00D96A3A">
        <w:trPr>
          <w:jc w:val="center"/>
        </w:trPr>
        <w:tc>
          <w:tcPr>
            <w:tcW w:w="154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2226</w:t>
            </w:r>
          </w:p>
        </w:tc>
        <w:tc>
          <w:tcPr>
            <w:tcW w:w="154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22771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22075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2256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22165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22165</w:t>
            </w:r>
          </w:p>
        </w:tc>
      </w:tr>
      <w:tr w:rsidR="00D96A3A">
        <w:trPr>
          <w:jc w:val="center"/>
        </w:trPr>
        <w:tc>
          <w:tcPr>
            <w:tcW w:w="154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2227</w:t>
            </w:r>
          </w:p>
        </w:tc>
        <w:tc>
          <w:tcPr>
            <w:tcW w:w="154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22774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22078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2257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22168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22168</w:t>
            </w:r>
          </w:p>
        </w:tc>
      </w:tr>
      <w:tr w:rsidR="00D96A3A">
        <w:trPr>
          <w:jc w:val="center"/>
        </w:trPr>
        <w:tc>
          <w:tcPr>
            <w:tcW w:w="154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2228</w:t>
            </w:r>
          </w:p>
        </w:tc>
        <w:tc>
          <w:tcPr>
            <w:tcW w:w="154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22777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22081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2258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22171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22171</w:t>
            </w:r>
          </w:p>
        </w:tc>
      </w:tr>
      <w:tr w:rsidR="00D96A3A">
        <w:trPr>
          <w:jc w:val="center"/>
        </w:trPr>
        <w:tc>
          <w:tcPr>
            <w:tcW w:w="154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2229</w:t>
            </w:r>
          </w:p>
        </w:tc>
        <w:tc>
          <w:tcPr>
            <w:tcW w:w="154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22780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22084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2259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22174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22174</w:t>
            </w:r>
          </w:p>
        </w:tc>
      </w:tr>
      <w:tr w:rsidR="00D96A3A">
        <w:trPr>
          <w:jc w:val="center"/>
        </w:trPr>
        <w:tc>
          <w:tcPr>
            <w:tcW w:w="154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2230</w:t>
            </w:r>
          </w:p>
        </w:tc>
        <w:tc>
          <w:tcPr>
            <w:tcW w:w="1541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22783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22087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2260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22177</w:t>
            </w:r>
          </w:p>
        </w:tc>
        <w:tc>
          <w:tcPr>
            <w:tcW w:w="154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22177</w:t>
            </w:r>
          </w:p>
        </w:tc>
      </w:tr>
    </w:tbl>
    <w:p w:rsidR="00D96A3A" w:rsidRDefault="00D96A3A">
      <w:pPr>
        <w:spacing w:before="0" w:after="0" w:line="360" w:lineRule="auto"/>
        <w:jc w:val="center"/>
        <w:rPr>
          <w:rFonts w:ascii="黑体" w:eastAsia="黑体" w:hAnsi="黑体"/>
        </w:rPr>
      </w:pPr>
    </w:p>
    <w:p w:rsidR="007111D4" w:rsidRDefault="00D044CA" w:rsidP="007111D4">
      <w:pPr>
        <w:pStyle w:val="af5"/>
        <w:spacing w:beforeLines="50"/>
        <w:pPrChange w:id="10661" w:author="admin" w:date="2016-10-31T15:42:00Z">
          <w:pPr>
            <w:spacing w:before="0" w:after="0" w:line="360" w:lineRule="auto"/>
            <w:jc w:val="center"/>
          </w:pPr>
        </w:pPrChange>
      </w:pPr>
      <w:r>
        <w:br w:type="page"/>
      </w:r>
      <w:r>
        <w:rPr>
          <w:rFonts w:hint="eastAsia"/>
        </w:rPr>
        <w:lastRenderedPageBreak/>
        <w:t xml:space="preserve">表 </w:t>
      </w:r>
      <w:ins w:id="10662" w:author="admin" w:date="2016-10-26T09:28:00Z">
        <w:r w:rsidR="001415F4">
          <w:rPr>
            <w:rFonts w:hint="eastAsia"/>
          </w:rPr>
          <w:t>1</w:t>
        </w:r>
      </w:ins>
      <w:del w:id="10663" w:author="admin" w:date="2016-10-26T09:28:00Z">
        <w:r w:rsidR="00D634F8" w:rsidDel="001415F4">
          <w:fldChar w:fldCharType="begin"/>
        </w:r>
        <w:r w:rsidDel="001415F4">
          <w:delInstrText xml:space="preserve"> </w:delInstrText>
        </w:r>
        <w:r w:rsidDel="001415F4">
          <w:rPr>
            <w:rFonts w:hint="eastAsia"/>
          </w:rPr>
          <w:delInstrText>SEQ 表 \* ARABIC</w:delInstrText>
        </w:r>
        <w:r w:rsidDel="001415F4">
          <w:delInstrText xml:space="preserve"> </w:delInstrText>
        </w:r>
        <w:r w:rsidR="00D634F8" w:rsidDel="001415F4">
          <w:fldChar w:fldCharType="separate"/>
        </w:r>
      </w:del>
      <w:del w:id="10664" w:author="admin" w:date="2016-10-26T08:51:00Z">
        <w:r w:rsidR="002B3801" w:rsidDel="00375367">
          <w:delText>15</w:delText>
        </w:r>
      </w:del>
      <w:del w:id="10665" w:author="admin" w:date="2016-10-26T09:28:00Z">
        <w:r w:rsidR="00D634F8" w:rsidDel="001415F4">
          <w:fldChar w:fldCharType="end"/>
        </w:r>
      </w:del>
      <w:ins w:id="10666" w:author="admin" w:date="2016-10-26T09:28:00Z">
        <w:r w:rsidR="001415F4">
          <w:rPr>
            <w:rFonts w:hint="eastAsia"/>
          </w:rPr>
          <w:t>9</w:t>
        </w:r>
      </w:ins>
      <w:r>
        <w:rPr>
          <w:rFonts w:hint="eastAsia"/>
        </w:rPr>
        <w:t xml:space="preserve"> </w:t>
      </w:r>
      <w:r>
        <w:t xml:space="preserve"> 25MHz SSB频率列表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496"/>
        <w:gridCol w:w="1570"/>
        <w:gridCol w:w="1569"/>
        <w:gridCol w:w="1469"/>
        <w:gridCol w:w="1569"/>
        <w:gridCol w:w="1569"/>
      </w:tblGrid>
      <w:tr w:rsidR="00D96A3A">
        <w:trPr>
          <w:jc w:val="center"/>
        </w:trPr>
        <w:tc>
          <w:tcPr>
            <w:tcW w:w="1496" w:type="dxa"/>
            <w:vAlign w:val="center"/>
          </w:tcPr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频道号</w:t>
            </w:r>
            <w:r>
              <w:rPr>
                <w:rFonts w:ascii="Times New Roman" w:hAnsi="Times New Roman"/>
                <w:b/>
              </w:rPr>
              <w:t>CH</w:t>
            </w:r>
          </w:p>
        </w:tc>
        <w:tc>
          <w:tcPr>
            <w:tcW w:w="1570" w:type="dxa"/>
            <w:vAlign w:val="center"/>
          </w:tcPr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接收频率</w:t>
            </w:r>
            <w:r>
              <w:rPr>
                <w:rFonts w:ascii="Times New Roman" w:hAnsi="Times New Roman"/>
                <w:b/>
              </w:rPr>
              <w:t>Rx</w:t>
            </w:r>
            <w:r>
              <w:rPr>
                <w:rFonts w:ascii="Times New Roman" w:hAnsi="Times New Roman"/>
                <w:b/>
              </w:rPr>
              <w:t>（</w:t>
            </w:r>
            <w:r>
              <w:rPr>
                <w:rFonts w:ascii="Times New Roman" w:hAnsi="Times New Roman"/>
                <w:b/>
              </w:rPr>
              <w:t>kHz</w:t>
            </w:r>
            <w:r>
              <w:rPr>
                <w:rFonts w:ascii="Times New Roman" w:hAnsi="Times New Roman"/>
                <w:b/>
              </w:rPr>
              <w:t>）</w:t>
            </w:r>
          </w:p>
        </w:tc>
        <w:tc>
          <w:tcPr>
            <w:tcW w:w="1569" w:type="dxa"/>
            <w:vAlign w:val="center"/>
          </w:tcPr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发射频率</w:t>
            </w:r>
            <w:r>
              <w:rPr>
                <w:rFonts w:ascii="Times New Roman" w:hAnsi="Times New Roman"/>
                <w:b/>
              </w:rPr>
              <w:t>Tx</w:t>
            </w:r>
            <w:r>
              <w:rPr>
                <w:rFonts w:ascii="Times New Roman" w:hAnsi="Times New Roman"/>
                <w:b/>
              </w:rPr>
              <w:t>（</w:t>
            </w:r>
            <w:r>
              <w:rPr>
                <w:rFonts w:ascii="Times New Roman" w:hAnsi="Times New Roman"/>
                <w:b/>
              </w:rPr>
              <w:t>kHz</w:t>
            </w:r>
            <w:r>
              <w:rPr>
                <w:rFonts w:ascii="Times New Roman" w:hAnsi="Times New Roman"/>
                <w:b/>
              </w:rPr>
              <w:t>）</w:t>
            </w:r>
          </w:p>
        </w:tc>
        <w:tc>
          <w:tcPr>
            <w:tcW w:w="1469" w:type="dxa"/>
            <w:vAlign w:val="center"/>
          </w:tcPr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频道号</w:t>
            </w:r>
            <w:r>
              <w:rPr>
                <w:rFonts w:ascii="Times New Roman" w:hAnsi="Times New Roman"/>
                <w:b/>
              </w:rPr>
              <w:t>CH</w:t>
            </w:r>
          </w:p>
        </w:tc>
        <w:tc>
          <w:tcPr>
            <w:tcW w:w="1569" w:type="dxa"/>
            <w:vAlign w:val="center"/>
          </w:tcPr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接收频率</w:t>
            </w:r>
            <w:r>
              <w:rPr>
                <w:rFonts w:ascii="Times New Roman" w:hAnsi="Times New Roman"/>
                <w:b/>
              </w:rPr>
              <w:t>Rx</w:t>
            </w:r>
            <w:r>
              <w:rPr>
                <w:rFonts w:ascii="Times New Roman" w:hAnsi="Times New Roman"/>
                <w:b/>
              </w:rPr>
              <w:t>（</w:t>
            </w:r>
            <w:r>
              <w:rPr>
                <w:rFonts w:ascii="Times New Roman" w:hAnsi="Times New Roman"/>
                <w:b/>
              </w:rPr>
              <w:t>kHz</w:t>
            </w:r>
            <w:r>
              <w:rPr>
                <w:rFonts w:ascii="Times New Roman" w:hAnsi="Times New Roman"/>
                <w:b/>
              </w:rPr>
              <w:t>）</w:t>
            </w:r>
          </w:p>
        </w:tc>
        <w:tc>
          <w:tcPr>
            <w:tcW w:w="1569" w:type="dxa"/>
            <w:vAlign w:val="center"/>
          </w:tcPr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发射频率</w:t>
            </w:r>
            <w:r>
              <w:rPr>
                <w:rFonts w:ascii="Times New Roman" w:hAnsi="Times New Roman"/>
                <w:b/>
              </w:rPr>
              <w:t>Tx</w:t>
            </w:r>
            <w:r>
              <w:rPr>
                <w:rFonts w:ascii="Times New Roman" w:hAnsi="Times New Roman"/>
                <w:b/>
              </w:rPr>
              <w:t>（</w:t>
            </w:r>
            <w:r>
              <w:rPr>
                <w:rFonts w:ascii="Times New Roman" w:hAnsi="Times New Roman"/>
                <w:b/>
              </w:rPr>
              <w:t>kHz</w:t>
            </w:r>
            <w:r>
              <w:rPr>
                <w:rFonts w:ascii="Times New Roman" w:hAnsi="Times New Roman"/>
                <w:b/>
              </w:rPr>
              <w:t>）</w:t>
            </w:r>
          </w:p>
        </w:tc>
      </w:tr>
      <w:tr w:rsidR="00D96A3A">
        <w:trPr>
          <w:jc w:val="center"/>
        </w:trPr>
        <w:tc>
          <w:tcPr>
            <w:tcW w:w="1496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2501</w:t>
            </w:r>
          </w:p>
        </w:tc>
        <w:tc>
          <w:tcPr>
            <w:tcW w:w="157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26145</w:t>
            </w:r>
          </w:p>
        </w:tc>
        <w:tc>
          <w:tcPr>
            <w:tcW w:w="156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25070</w:t>
            </w:r>
          </w:p>
        </w:tc>
        <w:tc>
          <w:tcPr>
            <w:tcW w:w="146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2510</w:t>
            </w:r>
          </w:p>
        </w:tc>
        <w:tc>
          <w:tcPr>
            <w:tcW w:w="156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26172</w:t>
            </w:r>
          </w:p>
        </w:tc>
        <w:tc>
          <w:tcPr>
            <w:tcW w:w="156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25097</w:t>
            </w:r>
          </w:p>
        </w:tc>
      </w:tr>
      <w:tr w:rsidR="00D96A3A">
        <w:trPr>
          <w:jc w:val="center"/>
        </w:trPr>
        <w:tc>
          <w:tcPr>
            <w:tcW w:w="1496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2502</w:t>
            </w:r>
          </w:p>
        </w:tc>
        <w:tc>
          <w:tcPr>
            <w:tcW w:w="157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26148</w:t>
            </w:r>
          </w:p>
        </w:tc>
        <w:tc>
          <w:tcPr>
            <w:tcW w:w="156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25073</w:t>
            </w:r>
          </w:p>
        </w:tc>
        <w:tc>
          <w:tcPr>
            <w:tcW w:w="146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2511</w:t>
            </w:r>
          </w:p>
        </w:tc>
        <w:tc>
          <w:tcPr>
            <w:tcW w:w="156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25100</w:t>
            </w:r>
          </w:p>
        </w:tc>
        <w:tc>
          <w:tcPr>
            <w:tcW w:w="156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25100</w:t>
            </w:r>
          </w:p>
        </w:tc>
      </w:tr>
      <w:tr w:rsidR="00D96A3A">
        <w:trPr>
          <w:jc w:val="center"/>
        </w:trPr>
        <w:tc>
          <w:tcPr>
            <w:tcW w:w="1496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2503</w:t>
            </w:r>
          </w:p>
        </w:tc>
        <w:tc>
          <w:tcPr>
            <w:tcW w:w="157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26151</w:t>
            </w:r>
          </w:p>
        </w:tc>
        <w:tc>
          <w:tcPr>
            <w:tcW w:w="156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25076</w:t>
            </w:r>
          </w:p>
        </w:tc>
        <w:tc>
          <w:tcPr>
            <w:tcW w:w="146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2512</w:t>
            </w:r>
          </w:p>
        </w:tc>
        <w:tc>
          <w:tcPr>
            <w:tcW w:w="156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25103</w:t>
            </w:r>
          </w:p>
        </w:tc>
        <w:tc>
          <w:tcPr>
            <w:tcW w:w="156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25103</w:t>
            </w:r>
          </w:p>
        </w:tc>
      </w:tr>
      <w:tr w:rsidR="00D96A3A">
        <w:trPr>
          <w:jc w:val="center"/>
        </w:trPr>
        <w:tc>
          <w:tcPr>
            <w:tcW w:w="1496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2504</w:t>
            </w:r>
          </w:p>
        </w:tc>
        <w:tc>
          <w:tcPr>
            <w:tcW w:w="157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26154</w:t>
            </w:r>
          </w:p>
        </w:tc>
        <w:tc>
          <w:tcPr>
            <w:tcW w:w="156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25079</w:t>
            </w:r>
          </w:p>
        </w:tc>
        <w:tc>
          <w:tcPr>
            <w:tcW w:w="146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2513</w:t>
            </w:r>
          </w:p>
        </w:tc>
        <w:tc>
          <w:tcPr>
            <w:tcW w:w="156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25106</w:t>
            </w:r>
          </w:p>
        </w:tc>
        <w:tc>
          <w:tcPr>
            <w:tcW w:w="156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25106</w:t>
            </w:r>
          </w:p>
        </w:tc>
      </w:tr>
      <w:tr w:rsidR="00D96A3A">
        <w:trPr>
          <w:jc w:val="center"/>
        </w:trPr>
        <w:tc>
          <w:tcPr>
            <w:tcW w:w="1496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2505</w:t>
            </w:r>
          </w:p>
        </w:tc>
        <w:tc>
          <w:tcPr>
            <w:tcW w:w="157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26157</w:t>
            </w:r>
          </w:p>
        </w:tc>
        <w:tc>
          <w:tcPr>
            <w:tcW w:w="156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25082</w:t>
            </w:r>
          </w:p>
        </w:tc>
        <w:tc>
          <w:tcPr>
            <w:tcW w:w="146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2514</w:t>
            </w:r>
          </w:p>
        </w:tc>
        <w:tc>
          <w:tcPr>
            <w:tcW w:w="156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25109</w:t>
            </w:r>
          </w:p>
        </w:tc>
        <w:tc>
          <w:tcPr>
            <w:tcW w:w="156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25109</w:t>
            </w:r>
          </w:p>
        </w:tc>
      </w:tr>
      <w:tr w:rsidR="00D96A3A">
        <w:trPr>
          <w:jc w:val="center"/>
        </w:trPr>
        <w:tc>
          <w:tcPr>
            <w:tcW w:w="1496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2506</w:t>
            </w:r>
          </w:p>
        </w:tc>
        <w:tc>
          <w:tcPr>
            <w:tcW w:w="157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26160</w:t>
            </w:r>
          </w:p>
        </w:tc>
        <w:tc>
          <w:tcPr>
            <w:tcW w:w="156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25085</w:t>
            </w:r>
          </w:p>
        </w:tc>
        <w:tc>
          <w:tcPr>
            <w:tcW w:w="146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2515</w:t>
            </w:r>
          </w:p>
        </w:tc>
        <w:tc>
          <w:tcPr>
            <w:tcW w:w="156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25112</w:t>
            </w:r>
          </w:p>
        </w:tc>
        <w:tc>
          <w:tcPr>
            <w:tcW w:w="156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25112</w:t>
            </w:r>
          </w:p>
        </w:tc>
      </w:tr>
      <w:tr w:rsidR="00D96A3A">
        <w:trPr>
          <w:jc w:val="center"/>
        </w:trPr>
        <w:tc>
          <w:tcPr>
            <w:tcW w:w="1496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2507</w:t>
            </w:r>
          </w:p>
        </w:tc>
        <w:tc>
          <w:tcPr>
            <w:tcW w:w="157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26163</w:t>
            </w:r>
          </w:p>
        </w:tc>
        <w:tc>
          <w:tcPr>
            <w:tcW w:w="156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25088</w:t>
            </w:r>
          </w:p>
        </w:tc>
        <w:tc>
          <w:tcPr>
            <w:tcW w:w="146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2516</w:t>
            </w:r>
          </w:p>
        </w:tc>
        <w:tc>
          <w:tcPr>
            <w:tcW w:w="156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25115</w:t>
            </w:r>
          </w:p>
        </w:tc>
        <w:tc>
          <w:tcPr>
            <w:tcW w:w="156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25115</w:t>
            </w:r>
          </w:p>
        </w:tc>
      </w:tr>
      <w:tr w:rsidR="00D96A3A">
        <w:trPr>
          <w:jc w:val="center"/>
        </w:trPr>
        <w:tc>
          <w:tcPr>
            <w:tcW w:w="1496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2508</w:t>
            </w:r>
          </w:p>
        </w:tc>
        <w:tc>
          <w:tcPr>
            <w:tcW w:w="157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26166</w:t>
            </w:r>
          </w:p>
        </w:tc>
        <w:tc>
          <w:tcPr>
            <w:tcW w:w="156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25091</w:t>
            </w:r>
          </w:p>
        </w:tc>
        <w:tc>
          <w:tcPr>
            <w:tcW w:w="146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2517</w:t>
            </w:r>
          </w:p>
        </w:tc>
        <w:tc>
          <w:tcPr>
            <w:tcW w:w="156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25118</w:t>
            </w:r>
          </w:p>
        </w:tc>
        <w:tc>
          <w:tcPr>
            <w:tcW w:w="156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25118</w:t>
            </w:r>
          </w:p>
        </w:tc>
      </w:tr>
      <w:tr w:rsidR="00D96A3A">
        <w:trPr>
          <w:jc w:val="center"/>
        </w:trPr>
        <w:tc>
          <w:tcPr>
            <w:tcW w:w="1496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2509</w:t>
            </w:r>
          </w:p>
        </w:tc>
        <w:tc>
          <w:tcPr>
            <w:tcW w:w="1570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26169</w:t>
            </w:r>
          </w:p>
        </w:tc>
        <w:tc>
          <w:tcPr>
            <w:tcW w:w="1569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25094</w:t>
            </w:r>
          </w:p>
        </w:tc>
        <w:tc>
          <w:tcPr>
            <w:tcW w:w="1469" w:type="dxa"/>
            <w:vAlign w:val="center"/>
          </w:tcPr>
          <w:p w:rsidR="00D96A3A" w:rsidRDefault="00D96A3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</w:p>
        </w:tc>
        <w:tc>
          <w:tcPr>
            <w:tcW w:w="1569" w:type="dxa"/>
            <w:vAlign w:val="center"/>
          </w:tcPr>
          <w:p w:rsidR="00D96A3A" w:rsidRDefault="00D96A3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</w:p>
        </w:tc>
        <w:tc>
          <w:tcPr>
            <w:tcW w:w="1569" w:type="dxa"/>
            <w:vAlign w:val="center"/>
          </w:tcPr>
          <w:p w:rsidR="00D96A3A" w:rsidRDefault="00D96A3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</w:p>
        </w:tc>
      </w:tr>
    </w:tbl>
    <w:p w:rsidR="007111D4" w:rsidRDefault="007111D4">
      <w:pPr>
        <w:rPr>
          <w:ins w:id="10667" w:author="admin" w:date="2016-10-28T16:22:00Z"/>
          <w:rPrChange w:id="10668" w:author="admin" w:date="2016-10-28T16:23:00Z">
            <w:rPr>
              <w:ins w:id="10669" w:author="admin" w:date="2016-10-28T16:22:00Z"/>
            </w:rPr>
          </w:rPrChange>
        </w:rPr>
        <w:pPrChange w:id="10670" w:author="admin" w:date="2016-10-28T16:23:00Z">
          <w:pPr>
            <w:pStyle w:val="41"/>
            <w:numPr>
              <w:ilvl w:val="3"/>
              <w:numId w:val="4"/>
            </w:numPr>
            <w:spacing w:before="0" w:after="0" w:line="360" w:lineRule="auto"/>
            <w:ind w:left="851" w:hanging="851"/>
          </w:pPr>
        </w:pPrChange>
      </w:pPr>
      <w:bookmarkStart w:id="10671" w:name="_Toc386638668"/>
    </w:p>
    <w:p w:rsidR="007111D4" w:rsidRDefault="00D044CA">
      <w:pPr>
        <w:pStyle w:val="30"/>
        <w:numPr>
          <w:ilvl w:val="2"/>
          <w:numId w:val="4"/>
        </w:numPr>
        <w:spacing w:before="0" w:after="0" w:line="360" w:lineRule="auto"/>
        <w:rPr>
          <w:rFonts w:ascii="Times New Roman" w:hAnsi="Times New Roman"/>
        </w:rPr>
        <w:pPrChange w:id="10672" w:author="admin" w:date="2016-10-25T15:34:00Z">
          <w:pPr>
            <w:pStyle w:val="41"/>
            <w:numPr>
              <w:ilvl w:val="3"/>
              <w:numId w:val="4"/>
            </w:numPr>
            <w:spacing w:before="0" w:after="0" w:line="360" w:lineRule="auto"/>
            <w:ind w:left="851" w:hanging="851"/>
          </w:pPr>
        </w:pPrChange>
      </w:pPr>
      <w:bookmarkStart w:id="10673" w:name="_Toc465435364"/>
      <w:r>
        <w:rPr>
          <w:rFonts w:ascii="Times New Roman" w:hAnsi="Times New Roman"/>
        </w:rPr>
        <w:t>遇险紧急安全</w:t>
      </w:r>
      <w:r>
        <w:rPr>
          <w:rFonts w:ascii="Times New Roman" w:hAnsi="Times New Roman"/>
        </w:rPr>
        <w:t>SSB</w:t>
      </w:r>
      <w:r>
        <w:rPr>
          <w:rFonts w:ascii="Times New Roman" w:hAnsi="Times New Roman"/>
        </w:rPr>
        <w:t>呼叫频率表</w:t>
      </w:r>
      <w:bookmarkEnd w:id="10671"/>
      <w:bookmarkEnd w:id="10673"/>
    </w:p>
    <w:p w:rsidR="007111D4" w:rsidRDefault="00D044CA" w:rsidP="007111D4">
      <w:pPr>
        <w:pStyle w:val="af5"/>
        <w:spacing w:beforeLines="50"/>
        <w:pPrChange w:id="10674" w:author="admin" w:date="2016-10-31T15:42:00Z">
          <w:pPr>
            <w:spacing w:before="0" w:after="0" w:line="360" w:lineRule="auto"/>
            <w:jc w:val="center"/>
          </w:pPr>
        </w:pPrChange>
      </w:pPr>
      <w:r>
        <w:rPr>
          <w:rFonts w:hint="eastAsia"/>
        </w:rPr>
        <w:t xml:space="preserve">表 </w:t>
      </w:r>
      <w:ins w:id="10675" w:author="admin" w:date="2016-10-26T09:28:00Z">
        <w:r w:rsidR="001415F4">
          <w:rPr>
            <w:rFonts w:hint="eastAsia"/>
          </w:rPr>
          <w:t>20</w:t>
        </w:r>
      </w:ins>
      <w:del w:id="10676" w:author="admin" w:date="2016-10-26T09:28:00Z">
        <w:r w:rsidR="00D634F8" w:rsidDel="001415F4">
          <w:fldChar w:fldCharType="begin"/>
        </w:r>
        <w:r w:rsidDel="001415F4">
          <w:delInstrText xml:space="preserve"> </w:delInstrText>
        </w:r>
        <w:r w:rsidDel="001415F4">
          <w:rPr>
            <w:rFonts w:hint="eastAsia"/>
          </w:rPr>
          <w:delInstrText>SEQ 表 \* ARABIC</w:delInstrText>
        </w:r>
        <w:r w:rsidDel="001415F4">
          <w:delInstrText xml:space="preserve"> </w:delInstrText>
        </w:r>
        <w:r w:rsidR="00D634F8" w:rsidDel="001415F4">
          <w:fldChar w:fldCharType="separate"/>
        </w:r>
      </w:del>
      <w:del w:id="10677" w:author="admin" w:date="2016-10-26T08:51:00Z">
        <w:r w:rsidR="002B3801" w:rsidDel="00375367">
          <w:delText>16</w:delText>
        </w:r>
      </w:del>
      <w:del w:id="10678" w:author="admin" w:date="2016-10-26T09:28:00Z">
        <w:r w:rsidR="00D634F8" w:rsidDel="001415F4">
          <w:fldChar w:fldCharType="end"/>
        </w:r>
      </w:del>
      <w:r>
        <w:rPr>
          <w:rFonts w:hint="eastAsia"/>
        </w:rPr>
        <w:t xml:space="preserve"> </w:t>
      </w:r>
      <w:r>
        <w:t xml:space="preserve"> 遇险紧急安全SSB呼叫频率表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2772"/>
        <w:gridCol w:w="3359"/>
        <w:gridCol w:w="3111"/>
      </w:tblGrid>
      <w:tr w:rsidR="00D96A3A">
        <w:trPr>
          <w:jc w:val="center"/>
        </w:trPr>
        <w:tc>
          <w:tcPr>
            <w:tcW w:w="2772" w:type="dxa"/>
          </w:tcPr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频道号</w:t>
            </w:r>
          </w:p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CH</w:t>
            </w:r>
          </w:p>
        </w:tc>
        <w:tc>
          <w:tcPr>
            <w:tcW w:w="3359" w:type="dxa"/>
            <w:vAlign w:val="center"/>
          </w:tcPr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接收频率</w:t>
            </w:r>
          </w:p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Rx</w:t>
            </w:r>
            <w:r>
              <w:rPr>
                <w:rFonts w:ascii="Times New Roman" w:hAnsi="Times New Roman"/>
                <w:b/>
              </w:rPr>
              <w:t>（</w:t>
            </w:r>
            <w:r>
              <w:rPr>
                <w:rFonts w:ascii="Times New Roman" w:hAnsi="Times New Roman"/>
                <w:b/>
              </w:rPr>
              <w:t>kHz</w:t>
            </w:r>
            <w:r>
              <w:rPr>
                <w:rFonts w:ascii="Times New Roman" w:hAnsi="Times New Roman"/>
                <w:b/>
              </w:rPr>
              <w:t>）</w:t>
            </w:r>
          </w:p>
        </w:tc>
        <w:tc>
          <w:tcPr>
            <w:tcW w:w="3111" w:type="dxa"/>
            <w:vAlign w:val="center"/>
          </w:tcPr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发射频率</w:t>
            </w:r>
          </w:p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Tx</w:t>
            </w:r>
            <w:r>
              <w:rPr>
                <w:rFonts w:ascii="Times New Roman" w:hAnsi="Times New Roman"/>
                <w:b/>
              </w:rPr>
              <w:t>（</w:t>
            </w:r>
            <w:r>
              <w:rPr>
                <w:rFonts w:ascii="Times New Roman" w:hAnsi="Times New Roman"/>
                <w:b/>
              </w:rPr>
              <w:t>kHz</w:t>
            </w:r>
            <w:r>
              <w:rPr>
                <w:rFonts w:ascii="Times New Roman" w:hAnsi="Times New Roman"/>
                <w:b/>
              </w:rPr>
              <w:t>）</w:t>
            </w:r>
          </w:p>
        </w:tc>
      </w:tr>
      <w:tr w:rsidR="00D96A3A">
        <w:trPr>
          <w:jc w:val="center"/>
        </w:trPr>
        <w:tc>
          <w:tcPr>
            <w:tcW w:w="2772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300</w:t>
            </w:r>
          </w:p>
        </w:tc>
        <w:tc>
          <w:tcPr>
            <w:tcW w:w="3359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2182.0</w:t>
            </w:r>
          </w:p>
        </w:tc>
        <w:tc>
          <w:tcPr>
            <w:tcW w:w="3111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2182.0</w:t>
            </w:r>
          </w:p>
        </w:tc>
      </w:tr>
      <w:tr w:rsidR="00D96A3A">
        <w:trPr>
          <w:jc w:val="center"/>
        </w:trPr>
        <w:tc>
          <w:tcPr>
            <w:tcW w:w="2772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301</w:t>
            </w:r>
          </w:p>
        </w:tc>
        <w:tc>
          <w:tcPr>
            <w:tcW w:w="3359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4125.0</w:t>
            </w:r>
          </w:p>
        </w:tc>
        <w:tc>
          <w:tcPr>
            <w:tcW w:w="3111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4125.0</w:t>
            </w:r>
          </w:p>
        </w:tc>
      </w:tr>
      <w:tr w:rsidR="00D96A3A">
        <w:trPr>
          <w:jc w:val="center"/>
        </w:trPr>
        <w:tc>
          <w:tcPr>
            <w:tcW w:w="2772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302</w:t>
            </w:r>
          </w:p>
        </w:tc>
        <w:tc>
          <w:tcPr>
            <w:tcW w:w="3359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6215.0</w:t>
            </w:r>
          </w:p>
        </w:tc>
        <w:tc>
          <w:tcPr>
            <w:tcW w:w="3111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6215.0</w:t>
            </w:r>
          </w:p>
        </w:tc>
      </w:tr>
      <w:tr w:rsidR="00D96A3A">
        <w:trPr>
          <w:jc w:val="center"/>
        </w:trPr>
        <w:tc>
          <w:tcPr>
            <w:tcW w:w="2772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303</w:t>
            </w:r>
          </w:p>
        </w:tc>
        <w:tc>
          <w:tcPr>
            <w:tcW w:w="3359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8291.0</w:t>
            </w:r>
          </w:p>
        </w:tc>
        <w:tc>
          <w:tcPr>
            <w:tcW w:w="3111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8291.0</w:t>
            </w:r>
          </w:p>
        </w:tc>
      </w:tr>
      <w:tr w:rsidR="00D96A3A">
        <w:trPr>
          <w:jc w:val="center"/>
        </w:trPr>
        <w:tc>
          <w:tcPr>
            <w:tcW w:w="2772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304</w:t>
            </w:r>
          </w:p>
        </w:tc>
        <w:tc>
          <w:tcPr>
            <w:tcW w:w="3359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12290.0</w:t>
            </w:r>
          </w:p>
        </w:tc>
        <w:tc>
          <w:tcPr>
            <w:tcW w:w="3111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12290.0</w:t>
            </w:r>
          </w:p>
        </w:tc>
      </w:tr>
      <w:tr w:rsidR="00D96A3A">
        <w:trPr>
          <w:jc w:val="center"/>
        </w:trPr>
        <w:tc>
          <w:tcPr>
            <w:tcW w:w="2772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305</w:t>
            </w:r>
          </w:p>
        </w:tc>
        <w:tc>
          <w:tcPr>
            <w:tcW w:w="3359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16420.0</w:t>
            </w:r>
          </w:p>
        </w:tc>
        <w:tc>
          <w:tcPr>
            <w:tcW w:w="3111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16420.0</w:t>
            </w:r>
          </w:p>
        </w:tc>
      </w:tr>
    </w:tbl>
    <w:p w:rsidR="00D96A3A" w:rsidRDefault="00D96A3A"/>
    <w:p w:rsidR="00D96A3A" w:rsidRDefault="00D96A3A"/>
    <w:p w:rsidR="00D96A3A" w:rsidRDefault="00D96A3A"/>
    <w:p w:rsidR="00D96A3A" w:rsidRDefault="00D96A3A"/>
    <w:p w:rsidR="00D96A3A" w:rsidDel="00862AD0" w:rsidRDefault="00D96A3A">
      <w:pPr>
        <w:rPr>
          <w:del w:id="10679" w:author="admin" w:date="2016-10-28T16:23:00Z"/>
        </w:rPr>
      </w:pPr>
    </w:p>
    <w:p w:rsidR="00D96A3A" w:rsidRDefault="00D96A3A"/>
    <w:p w:rsidR="00D96A3A" w:rsidRDefault="00D96A3A"/>
    <w:p w:rsidR="007111D4" w:rsidRDefault="00D044CA">
      <w:pPr>
        <w:pStyle w:val="20"/>
        <w:numPr>
          <w:ilvl w:val="1"/>
          <w:numId w:val="4"/>
        </w:numPr>
        <w:spacing w:before="0" w:after="0" w:line="360" w:lineRule="auto"/>
        <w:rPr>
          <w:rFonts w:ascii="Times New Roman" w:hAnsi="Times New Roman"/>
        </w:rPr>
        <w:pPrChange w:id="10680" w:author="admin" w:date="2016-10-25T15:33:00Z">
          <w:pPr>
            <w:pStyle w:val="30"/>
            <w:numPr>
              <w:ilvl w:val="2"/>
              <w:numId w:val="4"/>
            </w:numPr>
            <w:spacing w:before="0" w:after="0" w:line="360" w:lineRule="auto"/>
            <w:ind w:left="709" w:hanging="709"/>
          </w:pPr>
        </w:pPrChange>
      </w:pPr>
      <w:bookmarkStart w:id="10681" w:name="_Toc465435365"/>
      <w:r>
        <w:rPr>
          <w:rFonts w:ascii="Times New Roman" w:hAnsi="Times New Roman"/>
        </w:rPr>
        <w:lastRenderedPageBreak/>
        <w:t>DSC</w:t>
      </w:r>
      <w:r>
        <w:rPr>
          <w:rFonts w:ascii="Times New Roman" w:hAnsi="Times New Roman"/>
        </w:rPr>
        <w:t>信道列表</w:t>
      </w:r>
      <w:bookmarkEnd w:id="10681"/>
    </w:p>
    <w:p w:rsidR="007111D4" w:rsidRDefault="00D044CA" w:rsidP="007111D4">
      <w:pPr>
        <w:pStyle w:val="af5"/>
        <w:spacing w:beforeLines="50"/>
        <w:rPr>
          <w:rPrChange w:id="10682" w:author="admin" w:date="2016-10-27T16:27:00Z">
            <w:rPr>
              <w:rFonts w:ascii="黑体" w:eastAsia="黑体" w:hAnsi="黑体"/>
              <w:bCs/>
              <w:iCs/>
            </w:rPr>
          </w:rPrChange>
        </w:rPr>
        <w:pPrChange w:id="10683" w:author="admin" w:date="2016-10-31T15:42:00Z">
          <w:pPr>
            <w:spacing w:before="0" w:after="0" w:line="360" w:lineRule="auto"/>
            <w:jc w:val="center"/>
          </w:pPr>
        </w:pPrChange>
      </w:pPr>
      <w:r>
        <w:rPr>
          <w:rFonts w:hint="eastAsia"/>
        </w:rPr>
        <w:t xml:space="preserve">表 </w:t>
      </w:r>
      <w:ins w:id="10684" w:author="admin" w:date="2016-10-26T09:29:00Z">
        <w:r w:rsidR="001415F4">
          <w:rPr>
            <w:rFonts w:hint="eastAsia"/>
          </w:rPr>
          <w:t>2</w:t>
        </w:r>
      </w:ins>
      <w:del w:id="10685" w:author="admin" w:date="2016-10-26T09:29:00Z">
        <w:r w:rsidR="00D634F8" w:rsidDel="001415F4">
          <w:fldChar w:fldCharType="begin"/>
        </w:r>
        <w:r w:rsidDel="001415F4">
          <w:delInstrText xml:space="preserve"> </w:delInstrText>
        </w:r>
        <w:r w:rsidDel="001415F4">
          <w:rPr>
            <w:rFonts w:hint="eastAsia"/>
          </w:rPr>
          <w:delInstrText>SEQ 表 \* ARABIC</w:delInstrText>
        </w:r>
        <w:r w:rsidDel="001415F4">
          <w:delInstrText xml:space="preserve"> </w:delInstrText>
        </w:r>
        <w:r w:rsidR="00D634F8" w:rsidDel="001415F4">
          <w:fldChar w:fldCharType="separate"/>
        </w:r>
      </w:del>
      <w:del w:id="10686" w:author="admin" w:date="2016-10-26T08:51:00Z">
        <w:r w:rsidR="002B3801" w:rsidDel="00375367">
          <w:delText>17</w:delText>
        </w:r>
      </w:del>
      <w:del w:id="10687" w:author="admin" w:date="2016-10-26T09:29:00Z">
        <w:r w:rsidR="00D634F8" w:rsidDel="001415F4">
          <w:fldChar w:fldCharType="end"/>
        </w:r>
      </w:del>
      <w:ins w:id="10688" w:author="admin" w:date="2016-10-26T09:29:00Z">
        <w:r w:rsidR="001415F4">
          <w:rPr>
            <w:rFonts w:hint="eastAsia"/>
          </w:rPr>
          <w:t>1</w:t>
        </w:r>
      </w:ins>
      <w:r>
        <w:rPr>
          <w:rFonts w:hint="eastAsia"/>
        </w:rPr>
        <w:t xml:space="preserve"> </w:t>
      </w:r>
      <w:r>
        <w:t xml:space="preserve"> DSC呼叫频率表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545"/>
        <w:gridCol w:w="2318"/>
        <w:gridCol w:w="1845"/>
        <w:gridCol w:w="1767"/>
        <w:gridCol w:w="1767"/>
      </w:tblGrid>
      <w:tr w:rsidR="00D96A3A">
        <w:trPr>
          <w:jc w:val="center"/>
        </w:trPr>
        <w:tc>
          <w:tcPr>
            <w:tcW w:w="1545" w:type="dxa"/>
          </w:tcPr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频道号</w:t>
            </w:r>
            <w:r>
              <w:rPr>
                <w:rFonts w:ascii="Times New Roman" w:hAnsi="Times New Roman"/>
                <w:b/>
              </w:rPr>
              <w:t>CH</w:t>
            </w:r>
          </w:p>
        </w:tc>
        <w:tc>
          <w:tcPr>
            <w:tcW w:w="2318" w:type="dxa"/>
          </w:tcPr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信道名称</w:t>
            </w:r>
          </w:p>
        </w:tc>
        <w:tc>
          <w:tcPr>
            <w:tcW w:w="1845" w:type="dxa"/>
            <w:vAlign w:val="center"/>
          </w:tcPr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发射频率</w:t>
            </w:r>
            <w:r>
              <w:rPr>
                <w:rFonts w:ascii="Times New Roman" w:hAnsi="Times New Roman"/>
                <w:b/>
              </w:rPr>
              <w:t>Tx</w:t>
            </w:r>
            <w:r>
              <w:rPr>
                <w:rFonts w:ascii="Times New Roman" w:hAnsi="Times New Roman"/>
                <w:b/>
              </w:rPr>
              <w:t>（</w:t>
            </w:r>
            <w:r>
              <w:rPr>
                <w:rFonts w:ascii="Times New Roman" w:hAnsi="Times New Roman"/>
                <w:b/>
              </w:rPr>
              <w:t>kHz</w:t>
            </w:r>
            <w:r>
              <w:rPr>
                <w:rFonts w:ascii="Times New Roman" w:hAnsi="Times New Roman"/>
                <w:b/>
              </w:rPr>
              <w:t>）</w:t>
            </w:r>
          </w:p>
        </w:tc>
        <w:tc>
          <w:tcPr>
            <w:tcW w:w="1767" w:type="dxa"/>
            <w:vAlign w:val="center"/>
          </w:tcPr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接收频率</w:t>
            </w:r>
            <w:r>
              <w:rPr>
                <w:rFonts w:ascii="Times New Roman" w:hAnsi="Times New Roman"/>
                <w:b/>
              </w:rPr>
              <w:t>Rx</w:t>
            </w:r>
            <w:r>
              <w:rPr>
                <w:rFonts w:ascii="Times New Roman" w:hAnsi="Times New Roman"/>
                <w:b/>
              </w:rPr>
              <w:t>（</w:t>
            </w:r>
            <w:r>
              <w:rPr>
                <w:rFonts w:ascii="Times New Roman" w:hAnsi="Times New Roman"/>
                <w:b/>
              </w:rPr>
              <w:t>kHz</w:t>
            </w:r>
            <w:r>
              <w:rPr>
                <w:rFonts w:ascii="Times New Roman" w:hAnsi="Times New Roman"/>
                <w:b/>
              </w:rPr>
              <w:t>）</w:t>
            </w:r>
          </w:p>
        </w:tc>
        <w:tc>
          <w:tcPr>
            <w:tcW w:w="1767" w:type="dxa"/>
            <w:vAlign w:val="center"/>
          </w:tcPr>
          <w:p w:rsidR="00D96A3A" w:rsidRDefault="00D044CA">
            <w:pPr>
              <w:spacing w:before="0"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备注</w:t>
            </w:r>
          </w:p>
        </w:tc>
      </w:tr>
      <w:tr w:rsidR="00D96A3A">
        <w:trPr>
          <w:jc w:val="center"/>
        </w:trPr>
        <w:tc>
          <w:tcPr>
            <w:tcW w:w="1545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</w:t>
            </w:r>
          </w:p>
        </w:tc>
        <w:tc>
          <w:tcPr>
            <w:tcW w:w="2318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DISTRESS1</w:t>
            </w:r>
          </w:p>
        </w:tc>
        <w:tc>
          <w:tcPr>
            <w:tcW w:w="1845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2187.5</w:t>
            </w:r>
          </w:p>
        </w:tc>
        <w:tc>
          <w:tcPr>
            <w:tcW w:w="1767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2187.5</w:t>
            </w:r>
          </w:p>
        </w:tc>
        <w:tc>
          <w:tcPr>
            <w:tcW w:w="1767" w:type="dxa"/>
            <w:vMerge w:val="restart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遇险、紧急</w:t>
            </w:r>
          </w:p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和安全频率</w:t>
            </w:r>
          </w:p>
        </w:tc>
      </w:tr>
      <w:tr w:rsidR="00D96A3A">
        <w:trPr>
          <w:jc w:val="center"/>
        </w:trPr>
        <w:tc>
          <w:tcPr>
            <w:tcW w:w="1545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</w:t>
            </w:r>
          </w:p>
        </w:tc>
        <w:tc>
          <w:tcPr>
            <w:tcW w:w="2318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DISTRESS2</w:t>
            </w:r>
          </w:p>
        </w:tc>
        <w:tc>
          <w:tcPr>
            <w:tcW w:w="1845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4207.5</w:t>
            </w:r>
          </w:p>
        </w:tc>
        <w:tc>
          <w:tcPr>
            <w:tcW w:w="1767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4207.5</w:t>
            </w:r>
          </w:p>
        </w:tc>
        <w:tc>
          <w:tcPr>
            <w:tcW w:w="1767" w:type="dxa"/>
            <w:vMerge/>
            <w:vAlign w:val="center"/>
          </w:tcPr>
          <w:p w:rsidR="00D96A3A" w:rsidRDefault="00D96A3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</w:p>
        </w:tc>
      </w:tr>
      <w:tr w:rsidR="00D96A3A">
        <w:trPr>
          <w:jc w:val="center"/>
        </w:trPr>
        <w:tc>
          <w:tcPr>
            <w:tcW w:w="1545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</w:t>
            </w:r>
          </w:p>
        </w:tc>
        <w:tc>
          <w:tcPr>
            <w:tcW w:w="2318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DISTRESS3</w:t>
            </w:r>
          </w:p>
        </w:tc>
        <w:tc>
          <w:tcPr>
            <w:tcW w:w="1845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6312.0</w:t>
            </w:r>
          </w:p>
        </w:tc>
        <w:tc>
          <w:tcPr>
            <w:tcW w:w="1767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6312.0</w:t>
            </w:r>
          </w:p>
        </w:tc>
        <w:tc>
          <w:tcPr>
            <w:tcW w:w="1767" w:type="dxa"/>
            <w:vMerge/>
            <w:vAlign w:val="center"/>
          </w:tcPr>
          <w:p w:rsidR="00D96A3A" w:rsidRDefault="00D96A3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</w:p>
        </w:tc>
      </w:tr>
      <w:tr w:rsidR="00D96A3A">
        <w:trPr>
          <w:jc w:val="center"/>
        </w:trPr>
        <w:tc>
          <w:tcPr>
            <w:tcW w:w="1545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</w:t>
            </w:r>
          </w:p>
        </w:tc>
        <w:tc>
          <w:tcPr>
            <w:tcW w:w="2318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DISTRESS4</w:t>
            </w:r>
          </w:p>
        </w:tc>
        <w:tc>
          <w:tcPr>
            <w:tcW w:w="1845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8414.5</w:t>
            </w:r>
          </w:p>
        </w:tc>
        <w:tc>
          <w:tcPr>
            <w:tcW w:w="1767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8414.5</w:t>
            </w:r>
          </w:p>
        </w:tc>
        <w:tc>
          <w:tcPr>
            <w:tcW w:w="1767" w:type="dxa"/>
            <w:vMerge/>
            <w:vAlign w:val="center"/>
          </w:tcPr>
          <w:p w:rsidR="00D96A3A" w:rsidRDefault="00D96A3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</w:p>
        </w:tc>
      </w:tr>
      <w:tr w:rsidR="00D96A3A">
        <w:trPr>
          <w:jc w:val="center"/>
        </w:trPr>
        <w:tc>
          <w:tcPr>
            <w:tcW w:w="1545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5</w:t>
            </w:r>
          </w:p>
        </w:tc>
        <w:tc>
          <w:tcPr>
            <w:tcW w:w="2318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DISTRESS5</w:t>
            </w:r>
          </w:p>
        </w:tc>
        <w:tc>
          <w:tcPr>
            <w:tcW w:w="1845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12577.0</w:t>
            </w:r>
          </w:p>
        </w:tc>
        <w:tc>
          <w:tcPr>
            <w:tcW w:w="1767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12577.0</w:t>
            </w:r>
          </w:p>
        </w:tc>
        <w:tc>
          <w:tcPr>
            <w:tcW w:w="1767" w:type="dxa"/>
            <w:vMerge/>
            <w:vAlign w:val="center"/>
          </w:tcPr>
          <w:p w:rsidR="00D96A3A" w:rsidRDefault="00D96A3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</w:p>
        </w:tc>
      </w:tr>
      <w:tr w:rsidR="00D96A3A">
        <w:trPr>
          <w:jc w:val="center"/>
        </w:trPr>
        <w:tc>
          <w:tcPr>
            <w:tcW w:w="1545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</w:t>
            </w:r>
          </w:p>
        </w:tc>
        <w:tc>
          <w:tcPr>
            <w:tcW w:w="2318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DISTRESS6</w:t>
            </w:r>
          </w:p>
        </w:tc>
        <w:tc>
          <w:tcPr>
            <w:tcW w:w="1845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16804.5</w:t>
            </w:r>
          </w:p>
        </w:tc>
        <w:tc>
          <w:tcPr>
            <w:tcW w:w="1767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16804.5</w:t>
            </w:r>
          </w:p>
        </w:tc>
        <w:tc>
          <w:tcPr>
            <w:tcW w:w="1767" w:type="dxa"/>
            <w:vMerge/>
            <w:vAlign w:val="center"/>
          </w:tcPr>
          <w:p w:rsidR="00D96A3A" w:rsidRDefault="00D96A3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</w:p>
        </w:tc>
      </w:tr>
      <w:tr w:rsidR="00D96A3A">
        <w:trPr>
          <w:jc w:val="center"/>
        </w:trPr>
        <w:tc>
          <w:tcPr>
            <w:tcW w:w="1545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7</w:t>
            </w:r>
          </w:p>
        </w:tc>
        <w:tc>
          <w:tcPr>
            <w:tcW w:w="2318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INTL-2M</w:t>
            </w:r>
          </w:p>
        </w:tc>
        <w:tc>
          <w:tcPr>
            <w:tcW w:w="1845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2189.5</w:t>
            </w:r>
          </w:p>
        </w:tc>
        <w:tc>
          <w:tcPr>
            <w:tcW w:w="1767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2177.0</w:t>
            </w:r>
          </w:p>
        </w:tc>
        <w:tc>
          <w:tcPr>
            <w:tcW w:w="1767" w:type="dxa"/>
            <w:vMerge w:val="restart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国际频率</w:t>
            </w:r>
          </w:p>
        </w:tc>
      </w:tr>
      <w:tr w:rsidR="00D96A3A">
        <w:trPr>
          <w:jc w:val="center"/>
        </w:trPr>
        <w:tc>
          <w:tcPr>
            <w:tcW w:w="1545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</w:t>
            </w:r>
          </w:p>
        </w:tc>
        <w:tc>
          <w:tcPr>
            <w:tcW w:w="2318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INTL-4M</w:t>
            </w:r>
          </w:p>
        </w:tc>
        <w:tc>
          <w:tcPr>
            <w:tcW w:w="1845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4208.0</w:t>
            </w:r>
          </w:p>
        </w:tc>
        <w:tc>
          <w:tcPr>
            <w:tcW w:w="1767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4219.5</w:t>
            </w:r>
          </w:p>
        </w:tc>
        <w:tc>
          <w:tcPr>
            <w:tcW w:w="1767" w:type="dxa"/>
            <w:vMerge/>
            <w:vAlign w:val="center"/>
          </w:tcPr>
          <w:p w:rsidR="00D96A3A" w:rsidRDefault="00D96A3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</w:p>
        </w:tc>
      </w:tr>
      <w:tr w:rsidR="00D96A3A">
        <w:trPr>
          <w:jc w:val="center"/>
        </w:trPr>
        <w:tc>
          <w:tcPr>
            <w:tcW w:w="1545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9</w:t>
            </w:r>
          </w:p>
        </w:tc>
        <w:tc>
          <w:tcPr>
            <w:tcW w:w="2318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INTL-6M</w:t>
            </w:r>
          </w:p>
        </w:tc>
        <w:tc>
          <w:tcPr>
            <w:tcW w:w="1845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6312.5</w:t>
            </w:r>
          </w:p>
        </w:tc>
        <w:tc>
          <w:tcPr>
            <w:tcW w:w="1767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6331.0</w:t>
            </w:r>
          </w:p>
        </w:tc>
        <w:tc>
          <w:tcPr>
            <w:tcW w:w="1767" w:type="dxa"/>
            <w:vMerge/>
            <w:vAlign w:val="center"/>
          </w:tcPr>
          <w:p w:rsidR="00D96A3A" w:rsidRDefault="00D96A3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</w:p>
        </w:tc>
      </w:tr>
      <w:tr w:rsidR="00D96A3A">
        <w:trPr>
          <w:jc w:val="center"/>
        </w:trPr>
        <w:tc>
          <w:tcPr>
            <w:tcW w:w="1545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10</w:t>
            </w:r>
          </w:p>
        </w:tc>
        <w:tc>
          <w:tcPr>
            <w:tcW w:w="2318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INTL-8M</w:t>
            </w:r>
          </w:p>
        </w:tc>
        <w:tc>
          <w:tcPr>
            <w:tcW w:w="1845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8415.0</w:t>
            </w:r>
          </w:p>
        </w:tc>
        <w:tc>
          <w:tcPr>
            <w:tcW w:w="1767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8436.5</w:t>
            </w:r>
          </w:p>
        </w:tc>
        <w:tc>
          <w:tcPr>
            <w:tcW w:w="1767" w:type="dxa"/>
            <w:vMerge/>
            <w:vAlign w:val="center"/>
          </w:tcPr>
          <w:p w:rsidR="00D96A3A" w:rsidRDefault="00D96A3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</w:p>
        </w:tc>
      </w:tr>
      <w:tr w:rsidR="00D96A3A">
        <w:trPr>
          <w:jc w:val="center"/>
        </w:trPr>
        <w:tc>
          <w:tcPr>
            <w:tcW w:w="1545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11</w:t>
            </w:r>
          </w:p>
        </w:tc>
        <w:tc>
          <w:tcPr>
            <w:tcW w:w="2318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INTL-12M</w:t>
            </w:r>
          </w:p>
        </w:tc>
        <w:tc>
          <w:tcPr>
            <w:tcW w:w="1845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12577.5</w:t>
            </w:r>
          </w:p>
        </w:tc>
        <w:tc>
          <w:tcPr>
            <w:tcW w:w="1767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12657.0</w:t>
            </w:r>
          </w:p>
        </w:tc>
        <w:tc>
          <w:tcPr>
            <w:tcW w:w="1767" w:type="dxa"/>
            <w:vMerge/>
            <w:vAlign w:val="center"/>
          </w:tcPr>
          <w:p w:rsidR="00D96A3A" w:rsidRDefault="00D96A3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</w:p>
        </w:tc>
      </w:tr>
      <w:tr w:rsidR="00D96A3A">
        <w:trPr>
          <w:jc w:val="center"/>
        </w:trPr>
        <w:tc>
          <w:tcPr>
            <w:tcW w:w="1545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</w:t>
            </w:r>
          </w:p>
        </w:tc>
        <w:tc>
          <w:tcPr>
            <w:tcW w:w="2318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INTL-16M</w:t>
            </w:r>
          </w:p>
        </w:tc>
        <w:tc>
          <w:tcPr>
            <w:tcW w:w="1845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16805.0</w:t>
            </w:r>
          </w:p>
        </w:tc>
        <w:tc>
          <w:tcPr>
            <w:tcW w:w="1767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16903.0</w:t>
            </w:r>
          </w:p>
        </w:tc>
        <w:tc>
          <w:tcPr>
            <w:tcW w:w="1767" w:type="dxa"/>
            <w:vMerge/>
            <w:vAlign w:val="center"/>
          </w:tcPr>
          <w:p w:rsidR="00D96A3A" w:rsidRDefault="00D96A3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</w:p>
        </w:tc>
      </w:tr>
      <w:tr w:rsidR="00D96A3A">
        <w:trPr>
          <w:jc w:val="center"/>
        </w:trPr>
        <w:tc>
          <w:tcPr>
            <w:tcW w:w="1545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13</w:t>
            </w:r>
          </w:p>
        </w:tc>
        <w:tc>
          <w:tcPr>
            <w:tcW w:w="2318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INTL-18M</w:t>
            </w:r>
          </w:p>
        </w:tc>
        <w:tc>
          <w:tcPr>
            <w:tcW w:w="1845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18895.5</w:t>
            </w:r>
          </w:p>
        </w:tc>
        <w:tc>
          <w:tcPr>
            <w:tcW w:w="1767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19703.5</w:t>
            </w:r>
          </w:p>
        </w:tc>
        <w:tc>
          <w:tcPr>
            <w:tcW w:w="1767" w:type="dxa"/>
            <w:vMerge/>
            <w:vAlign w:val="center"/>
          </w:tcPr>
          <w:p w:rsidR="00D96A3A" w:rsidRDefault="00D96A3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</w:p>
        </w:tc>
      </w:tr>
      <w:tr w:rsidR="00D96A3A">
        <w:trPr>
          <w:jc w:val="center"/>
        </w:trPr>
        <w:tc>
          <w:tcPr>
            <w:tcW w:w="1545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14</w:t>
            </w:r>
          </w:p>
        </w:tc>
        <w:tc>
          <w:tcPr>
            <w:tcW w:w="2318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INTL-22M</w:t>
            </w:r>
          </w:p>
        </w:tc>
        <w:tc>
          <w:tcPr>
            <w:tcW w:w="1845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22374.5</w:t>
            </w:r>
          </w:p>
        </w:tc>
        <w:tc>
          <w:tcPr>
            <w:tcW w:w="1767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22444.5</w:t>
            </w:r>
          </w:p>
        </w:tc>
        <w:tc>
          <w:tcPr>
            <w:tcW w:w="1767" w:type="dxa"/>
            <w:vMerge/>
            <w:vAlign w:val="center"/>
          </w:tcPr>
          <w:p w:rsidR="00D96A3A" w:rsidRDefault="00D96A3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</w:p>
        </w:tc>
      </w:tr>
      <w:tr w:rsidR="00D96A3A">
        <w:trPr>
          <w:jc w:val="center"/>
        </w:trPr>
        <w:tc>
          <w:tcPr>
            <w:tcW w:w="1545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15</w:t>
            </w:r>
          </w:p>
        </w:tc>
        <w:tc>
          <w:tcPr>
            <w:tcW w:w="2318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INTL-25M</w:t>
            </w:r>
          </w:p>
        </w:tc>
        <w:tc>
          <w:tcPr>
            <w:tcW w:w="1845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25208.5</w:t>
            </w:r>
          </w:p>
        </w:tc>
        <w:tc>
          <w:tcPr>
            <w:tcW w:w="1767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26121.0</w:t>
            </w:r>
          </w:p>
        </w:tc>
        <w:tc>
          <w:tcPr>
            <w:tcW w:w="1767" w:type="dxa"/>
            <w:vMerge/>
            <w:vAlign w:val="center"/>
          </w:tcPr>
          <w:p w:rsidR="00D96A3A" w:rsidRDefault="00D96A3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</w:p>
        </w:tc>
      </w:tr>
      <w:tr w:rsidR="00D96A3A">
        <w:trPr>
          <w:jc w:val="center"/>
        </w:trPr>
        <w:tc>
          <w:tcPr>
            <w:tcW w:w="1545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</w:t>
            </w:r>
          </w:p>
        </w:tc>
        <w:tc>
          <w:tcPr>
            <w:tcW w:w="2318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LOCAL1-4M</w:t>
            </w:r>
          </w:p>
        </w:tc>
        <w:tc>
          <w:tcPr>
            <w:tcW w:w="1845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4208.5</w:t>
            </w:r>
          </w:p>
        </w:tc>
        <w:tc>
          <w:tcPr>
            <w:tcW w:w="1767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4220.0</w:t>
            </w:r>
          </w:p>
        </w:tc>
        <w:tc>
          <w:tcPr>
            <w:tcW w:w="1767" w:type="dxa"/>
            <w:vMerge w:val="restart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本地</w:t>
            </w:r>
            <w:r>
              <w:rPr>
                <w:rFonts w:ascii="Times New Roman" w:hAnsi="Times New Roman"/>
              </w:rPr>
              <w:t>-1</w:t>
            </w:r>
            <w:r>
              <w:rPr>
                <w:rFonts w:ascii="Times New Roman" w:hAnsi="Times New Roman"/>
              </w:rPr>
              <w:t>频率</w:t>
            </w:r>
          </w:p>
        </w:tc>
      </w:tr>
      <w:tr w:rsidR="00D96A3A">
        <w:trPr>
          <w:jc w:val="center"/>
        </w:trPr>
        <w:tc>
          <w:tcPr>
            <w:tcW w:w="1545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17</w:t>
            </w:r>
          </w:p>
        </w:tc>
        <w:tc>
          <w:tcPr>
            <w:tcW w:w="2318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LOCAL1-6M</w:t>
            </w:r>
          </w:p>
        </w:tc>
        <w:tc>
          <w:tcPr>
            <w:tcW w:w="1845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6313.0</w:t>
            </w:r>
          </w:p>
        </w:tc>
        <w:tc>
          <w:tcPr>
            <w:tcW w:w="1767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6331.5</w:t>
            </w:r>
          </w:p>
        </w:tc>
        <w:tc>
          <w:tcPr>
            <w:tcW w:w="1767" w:type="dxa"/>
            <w:vMerge/>
            <w:vAlign w:val="center"/>
          </w:tcPr>
          <w:p w:rsidR="00D96A3A" w:rsidRDefault="00D96A3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</w:p>
        </w:tc>
      </w:tr>
      <w:tr w:rsidR="00D96A3A">
        <w:trPr>
          <w:jc w:val="center"/>
        </w:trPr>
        <w:tc>
          <w:tcPr>
            <w:tcW w:w="1545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</w:t>
            </w:r>
          </w:p>
        </w:tc>
        <w:tc>
          <w:tcPr>
            <w:tcW w:w="2318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LOCAL1-8M</w:t>
            </w:r>
          </w:p>
        </w:tc>
        <w:tc>
          <w:tcPr>
            <w:tcW w:w="1845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8415.5</w:t>
            </w:r>
          </w:p>
        </w:tc>
        <w:tc>
          <w:tcPr>
            <w:tcW w:w="1767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8437.0</w:t>
            </w:r>
          </w:p>
        </w:tc>
        <w:tc>
          <w:tcPr>
            <w:tcW w:w="1767" w:type="dxa"/>
            <w:vMerge/>
            <w:vAlign w:val="center"/>
          </w:tcPr>
          <w:p w:rsidR="00D96A3A" w:rsidRDefault="00D96A3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</w:p>
        </w:tc>
      </w:tr>
      <w:tr w:rsidR="00D96A3A">
        <w:trPr>
          <w:jc w:val="center"/>
        </w:trPr>
        <w:tc>
          <w:tcPr>
            <w:tcW w:w="1545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19</w:t>
            </w:r>
          </w:p>
        </w:tc>
        <w:tc>
          <w:tcPr>
            <w:tcW w:w="2318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LOCAL1-12M</w:t>
            </w:r>
          </w:p>
        </w:tc>
        <w:tc>
          <w:tcPr>
            <w:tcW w:w="1845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12578.0</w:t>
            </w:r>
          </w:p>
        </w:tc>
        <w:tc>
          <w:tcPr>
            <w:tcW w:w="1767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12657.5</w:t>
            </w:r>
          </w:p>
        </w:tc>
        <w:tc>
          <w:tcPr>
            <w:tcW w:w="1767" w:type="dxa"/>
            <w:vMerge/>
            <w:vAlign w:val="center"/>
          </w:tcPr>
          <w:p w:rsidR="00D96A3A" w:rsidRDefault="00D96A3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</w:p>
        </w:tc>
      </w:tr>
      <w:tr w:rsidR="00D96A3A">
        <w:trPr>
          <w:jc w:val="center"/>
        </w:trPr>
        <w:tc>
          <w:tcPr>
            <w:tcW w:w="1545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20</w:t>
            </w:r>
          </w:p>
        </w:tc>
        <w:tc>
          <w:tcPr>
            <w:tcW w:w="2318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LOCAL1-16M</w:t>
            </w:r>
          </w:p>
        </w:tc>
        <w:tc>
          <w:tcPr>
            <w:tcW w:w="1845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16805.5</w:t>
            </w:r>
          </w:p>
        </w:tc>
        <w:tc>
          <w:tcPr>
            <w:tcW w:w="1767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16903.5</w:t>
            </w:r>
          </w:p>
        </w:tc>
        <w:tc>
          <w:tcPr>
            <w:tcW w:w="1767" w:type="dxa"/>
            <w:vMerge/>
            <w:vAlign w:val="center"/>
          </w:tcPr>
          <w:p w:rsidR="00D96A3A" w:rsidRDefault="00D96A3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</w:p>
        </w:tc>
      </w:tr>
      <w:tr w:rsidR="00D96A3A">
        <w:trPr>
          <w:jc w:val="center"/>
        </w:trPr>
        <w:tc>
          <w:tcPr>
            <w:tcW w:w="1545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21</w:t>
            </w:r>
          </w:p>
        </w:tc>
        <w:tc>
          <w:tcPr>
            <w:tcW w:w="2318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LOCAL1-18M</w:t>
            </w:r>
          </w:p>
        </w:tc>
        <w:tc>
          <w:tcPr>
            <w:tcW w:w="1845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18899.0</w:t>
            </w:r>
          </w:p>
        </w:tc>
        <w:tc>
          <w:tcPr>
            <w:tcW w:w="1767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19704.0</w:t>
            </w:r>
          </w:p>
        </w:tc>
        <w:tc>
          <w:tcPr>
            <w:tcW w:w="1767" w:type="dxa"/>
            <w:vMerge/>
            <w:vAlign w:val="center"/>
          </w:tcPr>
          <w:p w:rsidR="00D96A3A" w:rsidRDefault="00D96A3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</w:p>
        </w:tc>
      </w:tr>
      <w:tr w:rsidR="00D96A3A">
        <w:trPr>
          <w:jc w:val="center"/>
        </w:trPr>
        <w:tc>
          <w:tcPr>
            <w:tcW w:w="1545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</w:t>
            </w:r>
          </w:p>
        </w:tc>
        <w:tc>
          <w:tcPr>
            <w:tcW w:w="2318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LOCAL1-22M</w:t>
            </w:r>
          </w:p>
        </w:tc>
        <w:tc>
          <w:tcPr>
            <w:tcW w:w="1845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22375.0</w:t>
            </w:r>
          </w:p>
        </w:tc>
        <w:tc>
          <w:tcPr>
            <w:tcW w:w="1767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22444.5</w:t>
            </w:r>
          </w:p>
        </w:tc>
        <w:tc>
          <w:tcPr>
            <w:tcW w:w="1767" w:type="dxa"/>
            <w:vMerge/>
            <w:vAlign w:val="center"/>
          </w:tcPr>
          <w:p w:rsidR="00D96A3A" w:rsidRDefault="00D96A3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</w:p>
        </w:tc>
      </w:tr>
      <w:tr w:rsidR="00D96A3A">
        <w:trPr>
          <w:jc w:val="center"/>
        </w:trPr>
        <w:tc>
          <w:tcPr>
            <w:tcW w:w="1545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23</w:t>
            </w:r>
          </w:p>
        </w:tc>
        <w:tc>
          <w:tcPr>
            <w:tcW w:w="2318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LOCAL1-25M</w:t>
            </w:r>
          </w:p>
        </w:tc>
        <w:tc>
          <w:tcPr>
            <w:tcW w:w="1845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25209.0</w:t>
            </w:r>
          </w:p>
        </w:tc>
        <w:tc>
          <w:tcPr>
            <w:tcW w:w="1767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26121.5</w:t>
            </w:r>
          </w:p>
        </w:tc>
        <w:tc>
          <w:tcPr>
            <w:tcW w:w="1767" w:type="dxa"/>
            <w:vMerge/>
            <w:vAlign w:val="center"/>
          </w:tcPr>
          <w:p w:rsidR="00D96A3A" w:rsidRDefault="00D96A3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</w:p>
        </w:tc>
      </w:tr>
      <w:tr w:rsidR="00D96A3A">
        <w:trPr>
          <w:jc w:val="center"/>
        </w:trPr>
        <w:tc>
          <w:tcPr>
            <w:tcW w:w="1545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24</w:t>
            </w:r>
          </w:p>
        </w:tc>
        <w:tc>
          <w:tcPr>
            <w:tcW w:w="2318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LOCAL2-4M</w:t>
            </w:r>
          </w:p>
        </w:tc>
        <w:tc>
          <w:tcPr>
            <w:tcW w:w="1845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4209.0</w:t>
            </w:r>
          </w:p>
        </w:tc>
        <w:tc>
          <w:tcPr>
            <w:tcW w:w="1767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4220.5</w:t>
            </w:r>
          </w:p>
        </w:tc>
        <w:tc>
          <w:tcPr>
            <w:tcW w:w="1767" w:type="dxa"/>
            <w:vMerge w:val="restart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本地</w:t>
            </w:r>
            <w:r>
              <w:rPr>
                <w:rFonts w:ascii="Times New Roman" w:hAnsi="Times New Roman"/>
              </w:rPr>
              <w:t>-2</w:t>
            </w:r>
            <w:r>
              <w:rPr>
                <w:rFonts w:ascii="Times New Roman" w:hAnsi="Times New Roman"/>
              </w:rPr>
              <w:t>频率</w:t>
            </w:r>
          </w:p>
        </w:tc>
      </w:tr>
      <w:tr w:rsidR="00D96A3A">
        <w:trPr>
          <w:jc w:val="center"/>
        </w:trPr>
        <w:tc>
          <w:tcPr>
            <w:tcW w:w="1545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25</w:t>
            </w:r>
          </w:p>
        </w:tc>
        <w:tc>
          <w:tcPr>
            <w:tcW w:w="2318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LOCAL2-6M</w:t>
            </w:r>
          </w:p>
        </w:tc>
        <w:tc>
          <w:tcPr>
            <w:tcW w:w="1845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6313.5</w:t>
            </w:r>
          </w:p>
        </w:tc>
        <w:tc>
          <w:tcPr>
            <w:tcW w:w="1767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6332.0</w:t>
            </w:r>
          </w:p>
        </w:tc>
        <w:tc>
          <w:tcPr>
            <w:tcW w:w="1767" w:type="dxa"/>
            <w:vMerge/>
            <w:vAlign w:val="center"/>
          </w:tcPr>
          <w:p w:rsidR="00D96A3A" w:rsidRDefault="00D96A3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</w:p>
        </w:tc>
      </w:tr>
      <w:tr w:rsidR="00D96A3A">
        <w:trPr>
          <w:jc w:val="center"/>
        </w:trPr>
        <w:tc>
          <w:tcPr>
            <w:tcW w:w="1545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26</w:t>
            </w:r>
          </w:p>
        </w:tc>
        <w:tc>
          <w:tcPr>
            <w:tcW w:w="2318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LOCAL2-8M</w:t>
            </w:r>
          </w:p>
        </w:tc>
        <w:tc>
          <w:tcPr>
            <w:tcW w:w="1845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8416.0</w:t>
            </w:r>
          </w:p>
        </w:tc>
        <w:tc>
          <w:tcPr>
            <w:tcW w:w="1767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8437.5</w:t>
            </w:r>
          </w:p>
        </w:tc>
        <w:tc>
          <w:tcPr>
            <w:tcW w:w="1767" w:type="dxa"/>
            <w:vMerge/>
            <w:vAlign w:val="center"/>
          </w:tcPr>
          <w:p w:rsidR="00D96A3A" w:rsidRDefault="00D96A3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</w:p>
        </w:tc>
      </w:tr>
      <w:tr w:rsidR="00D96A3A">
        <w:trPr>
          <w:jc w:val="center"/>
        </w:trPr>
        <w:tc>
          <w:tcPr>
            <w:tcW w:w="1545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27</w:t>
            </w:r>
          </w:p>
        </w:tc>
        <w:tc>
          <w:tcPr>
            <w:tcW w:w="2318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LOCAL2-12M</w:t>
            </w:r>
          </w:p>
        </w:tc>
        <w:tc>
          <w:tcPr>
            <w:tcW w:w="1845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12578.5</w:t>
            </w:r>
          </w:p>
        </w:tc>
        <w:tc>
          <w:tcPr>
            <w:tcW w:w="1767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12658.0</w:t>
            </w:r>
          </w:p>
        </w:tc>
        <w:tc>
          <w:tcPr>
            <w:tcW w:w="1767" w:type="dxa"/>
            <w:vMerge/>
            <w:vAlign w:val="center"/>
          </w:tcPr>
          <w:p w:rsidR="00D96A3A" w:rsidRDefault="00D96A3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</w:p>
        </w:tc>
      </w:tr>
      <w:tr w:rsidR="00D96A3A">
        <w:trPr>
          <w:jc w:val="center"/>
        </w:trPr>
        <w:tc>
          <w:tcPr>
            <w:tcW w:w="1545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28</w:t>
            </w:r>
          </w:p>
        </w:tc>
        <w:tc>
          <w:tcPr>
            <w:tcW w:w="2318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LOCAL2-16M</w:t>
            </w:r>
          </w:p>
        </w:tc>
        <w:tc>
          <w:tcPr>
            <w:tcW w:w="1845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16806.0</w:t>
            </w:r>
          </w:p>
        </w:tc>
        <w:tc>
          <w:tcPr>
            <w:tcW w:w="1767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16904.0</w:t>
            </w:r>
          </w:p>
        </w:tc>
        <w:tc>
          <w:tcPr>
            <w:tcW w:w="1767" w:type="dxa"/>
            <w:vMerge/>
            <w:vAlign w:val="center"/>
          </w:tcPr>
          <w:p w:rsidR="00D96A3A" w:rsidRDefault="00D96A3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</w:p>
        </w:tc>
      </w:tr>
      <w:tr w:rsidR="00D96A3A">
        <w:trPr>
          <w:jc w:val="center"/>
        </w:trPr>
        <w:tc>
          <w:tcPr>
            <w:tcW w:w="1545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29</w:t>
            </w:r>
          </w:p>
        </w:tc>
        <w:tc>
          <w:tcPr>
            <w:tcW w:w="2318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LOCAL2-18M</w:t>
            </w:r>
          </w:p>
        </w:tc>
        <w:tc>
          <w:tcPr>
            <w:tcW w:w="1845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18899.5</w:t>
            </w:r>
          </w:p>
        </w:tc>
        <w:tc>
          <w:tcPr>
            <w:tcW w:w="1767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19704.5</w:t>
            </w:r>
          </w:p>
        </w:tc>
        <w:tc>
          <w:tcPr>
            <w:tcW w:w="1767" w:type="dxa"/>
            <w:vMerge/>
            <w:vAlign w:val="center"/>
          </w:tcPr>
          <w:p w:rsidR="00D96A3A" w:rsidRDefault="00D96A3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</w:p>
        </w:tc>
      </w:tr>
      <w:tr w:rsidR="00D96A3A">
        <w:trPr>
          <w:jc w:val="center"/>
        </w:trPr>
        <w:tc>
          <w:tcPr>
            <w:tcW w:w="1545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30</w:t>
            </w:r>
          </w:p>
        </w:tc>
        <w:tc>
          <w:tcPr>
            <w:tcW w:w="2318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LOCAL2-22M</w:t>
            </w:r>
          </w:p>
        </w:tc>
        <w:tc>
          <w:tcPr>
            <w:tcW w:w="1845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22375.5</w:t>
            </w:r>
          </w:p>
        </w:tc>
        <w:tc>
          <w:tcPr>
            <w:tcW w:w="1767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22445.0</w:t>
            </w:r>
          </w:p>
        </w:tc>
        <w:tc>
          <w:tcPr>
            <w:tcW w:w="1767" w:type="dxa"/>
            <w:vMerge/>
            <w:vAlign w:val="center"/>
          </w:tcPr>
          <w:p w:rsidR="00D96A3A" w:rsidRDefault="00D96A3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</w:p>
        </w:tc>
      </w:tr>
      <w:tr w:rsidR="00D96A3A">
        <w:trPr>
          <w:jc w:val="center"/>
        </w:trPr>
        <w:tc>
          <w:tcPr>
            <w:tcW w:w="1545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31</w:t>
            </w:r>
          </w:p>
        </w:tc>
        <w:tc>
          <w:tcPr>
            <w:tcW w:w="2318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LOCAL2-25M</w:t>
            </w:r>
          </w:p>
        </w:tc>
        <w:tc>
          <w:tcPr>
            <w:tcW w:w="1845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25209.5</w:t>
            </w:r>
          </w:p>
        </w:tc>
        <w:tc>
          <w:tcPr>
            <w:tcW w:w="1767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26122.0</w:t>
            </w:r>
          </w:p>
        </w:tc>
        <w:tc>
          <w:tcPr>
            <w:tcW w:w="1767" w:type="dxa"/>
            <w:vMerge/>
            <w:vAlign w:val="center"/>
          </w:tcPr>
          <w:p w:rsidR="00D96A3A" w:rsidRDefault="00D96A3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</w:p>
        </w:tc>
      </w:tr>
      <w:tr w:rsidR="00D96A3A">
        <w:trPr>
          <w:jc w:val="center"/>
        </w:trPr>
        <w:tc>
          <w:tcPr>
            <w:tcW w:w="1545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32~41</w:t>
            </w:r>
          </w:p>
        </w:tc>
        <w:tc>
          <w:tcPr>
            <w:tcW w:w="2318" w:type="dxa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USER1~USER10</w:t>
            </w:r>
          </w:p>
        </w:tc>
        <w:tc>
          <w:tcPr>
            <w:tcW w:w="1845" w:type="dxa"/>
          </w:tcPr>
          <w:p w:rsidR="00D96A3A" w:rsidRDefault="00D96A3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</w:p>
        </w:tc>
        <w:tc>
          <w:tcPr>
            <w:tcW w:w="1767" w:type="dxa"/>
          </w:tcPr>
          <w:p w:rsidR="00D96A3A" w:rsidRDefault="00D96A3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</w:p>
        </w:tc>
        <w:tc>
          <w:tcPr>
            <w:tcW w:w="1767" w:type="dxa"/>
            <w:vAlign w:val="center"/>
          </w:tcPr>
          <w:p w:rsidR="00D96A3A" w:rsidRDefault="00D044CA">
            <w:pPr>
              <w:spacing w:before="0" w:after="0" w:line="240" w:lineRule="auto"/>
              <w:jc w:val="left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用户自定义频率</w:t>
            </w:r>
          </w:p>
        </w:tc>
      </w:tr>
    </w:tbl>
    <w:p w:rsidR="00D044CA" w:rsidRDefault="00D044CA">
      <w:pPr>
        <w:spacing w:before="0" w:after="0" w:line="360" w:lineRule="auto"/>
        <w:jc w:val="left"/>
        <w:rPr>
          <w:rFonts w:ascii="Times New Roman" w:hAnsi="Times New Roman"/>
        </w:rPr>
      </w:pPr>
    </w:p>
    <w:sectPr w:rsidR="00D044CA" w:rsidSect="00D96A3A">
      <w:headerReference w:type="even" r:id="rId380"/>
      <w:headerReference w:type="default" r:id="rId381"/>
      <w:footerReference w:type="default" r:id="rId382"/>
      <w:headerReference w:type="first" r:id="rId383"/>
      <w:pgSz w:w="11906" w:h="16838"/>
      <w:pgMar w:top="1440" w:right="1440" w:bottom="1440" w:left="1440" w:header="851" w:footer="0" w:gutter="0"/>
      <w:pgNumType w:start="1"/>
      <w:cols w:space="720"/>
      <w:docGrid w:type="lines" w:linePitch="312"/>
    </w:sectPr>
  </w:body>
</w:document>
</file>

<file path=word/comments.xml><?xml version="1.0" encoding="utf-8"?>
<w:comment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comment w:id="628" w:author="admin" w:date="2016-10-25T14:50:00Z" w:initials="a">
    <w:p w:rsidR="00EC62FF" w:rsidRDefault="00EC62FF">
      <w:pPr>
        <w:pStyle w:val="ab"/>
      </w:pPr>
      <w:r>
        <w:rPr>
          <w:rStyle w:val="af"/>
        </w:rPr>
        <w:annotationRef/>
      </w:r>
      <w:r>
        <w:rPr>
          <w:rFonts w:hint="eastAsia"/>
        </w:rPr>
        <w:t>框图名称的修改</w:t>
      </w:r>
    </w:p>
  </w:comment>
  <w:comment w:id="629" w:author="admin" w:date="2016-10-25T15:08:00Z" w:initials="a">
    <w:p w:rsidR="00EC62FF" w:rsidRDefault="00EC62FF">
      <w:pPr>
        <w:pStyle w:val="ab"/>
      </w:pPr>
      <w:r>
        <w:rPr>
          <w:rStyle w:val="af"/>
        </w:rPr>
        <w:annotationRef/>
      </w:r>
    </w:p>
  </w:comment>
  <w:comment w:id="4931" w:author="jec" w:date="2016-10-25T15:19:00Z" w:initials="jec">
    <w:p w:rsidR="00EC62FF" w:rsidRDefault="00EC62FF" w:rsidP="009601CD">
      <w:pPr>
        <w:pStyle w:val="ab"/>
      </w:pPr>
      <w:r>
        <w:rPr>
          <w:rStyle w:val="af"/>
        </w:rPr>
        <w:annotationRef/>
      </w:r>
      <w:r>
        <w:t>广播式</w:t>
      </w:r>
      <w:r>
        <w:rPr>
          <w:rFonts w:hint="eastAsia"/>
        </w:rPr>
        <w:t>、</w:t>
      </w:r>
      <w:r>
        <w:t>选择式</w:t>
      </w:r>
      <w:r>
        <w:t>FEC</w:t>
      </w:r>
      <w:r>
        <w:t>呼叫状态图标都换成新的</w:t>
      </w:r>
    </w:p>
  </w:comment>
</w:comments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B31C4" w:rsidRDefault="006B31C4" w:rsidP="005B5CDB">
      <w:pPr>
        <w:spacing w:before="0" w:after="0" w:line="240" w:lineRule="auto"/>
      </w:pPr>
      <w:r>
        <w:separator/>
      </w:r>
    </w:p>
  </w:endnote>
  <w:endnote w:type="continuationSeparator" w:id="1">
    <w:p w:rsidR="006B31C4" w:rsidRDefault="006B31C4" w:rsidP="005B5CDB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C62FF" w:rsidRDefault="00EC62FF">
    <w:pPr>
      <w:pStyle w:val="af2"/>
      <w:rPr>
        <w:rStyle w:val="ae"/>
      </w:rPr>
    </w:pP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separate"/>
    </w:r>
    <w:r w:rsidR="00356B06">
      <w:rPr>
        <w:rStyle w:val="ae"/>
        <w:noProof/>
      </w:rPr>
      <w:t>31</w:t>
    </w:r>
    <w:r>
      <w:rPr>
        <w:rStyle w:val="ae"/>
      </w:rPr>
      <w:fldChar w:fldCharType="end"/>
    </w:r>
  </w:p>
  <w:p w:rsidR="00EC62FF" w:rsidRDefault="00EC62FF">
    <w:pPr>
      <w:ind w:right="360" w:firstLine="42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C62FF" w:rsidRDefault="00EC62FF">
    <w:pPr>
      <w:framePr w:wrap="around" w:vAnchor="text" w:hAnchor="margin" w:xAlign="right" w:y="1"/>
      <w:ind w:firstLine="480"/>
    </w:pPr>
    <w:fldSimple w:instr="PAGE  ">
      <w:r>
        <w:rPr>
          <w:noProof/>
        </w:rPr>
        <w:t>1</w:t>
      </w:r>
    </w:fldSimple>
  </w:p>
  <w:p w:rsidR="00EC62FF" w:rsidRDefault="00EC62FF">
    <w:pPr>
      <w:ind w:right="360" w:firstLine="420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C62FF" w:rsidRDefault="00EC62FF">
    <w:pPr>
      <w:pStyle w:val="ac"/>
      <w:jc w:val="center"/>
    </w:pPr>
    <w:fldSimple w:instr="PAGE   \* MERGEFORMAT">
      <w:r w:rsidRPr="00EC62FF">
        <w:rPr>
          <w:noProof/>
          <w:lang w:val="zh-CN"/>
        </w:rPr>
        <w:t>9</w:t>
      </w:r>
    </w:fldSimple>
    <w:ins w:id="10689" w:author="admin" w:date="2016-10-26T09:29:00Z">
      <w:r>
        <w:rPr>
          <w:rFonts w:hint="eastAsia"/>
        </w:rPr>
        <w:t>43</w:t>
      </w:r>
    </w:ins>
  </w:p>
  <w:p w:rsidR="00EC62FF" w:rsidRDefault="00EC62FF">
    <w:pPr>
      <w:pStyle w:val="ac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B31C4" w:rsidRDefault="006B31C4" w:rsidP="005B5CDB">
      <w:pPr>
        <w:spacing w:before="0" w:after="0" w:line="240" w:lineRule="auto"/>
      </w:pPr>
      <w:r>
        <w:separator/>
      </w:r>
    </w:p>
  </w:footnote>
  <w:footnote w:type="continuationSeparator" w:id="1">
    <w:p w:rsidR="006B31C4" w:rsidRDefault="006B31C4" w:rsidP="005B5CDB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C62FF" w:rsidRDefault="00EC62FF">
    <w:r>
      <w:rPr>
        <w:rFonts w:hint="eastAsia"/>
      </w:rPr>
      <w:t>LB</w:t>
    </w:r>
    <w:r>
      <w:t>×</w:t>
    </w:r>
    <w:r>
      <w:rPr>
        <w:rFonts w:hint="eastAsia"/>
      </w:rPr>
      <w:t>.</w:t>
    </w:r>
    <w:r>
      <w:t>×××</w:t>
    </w:r>
    <w:r>
      <w:rPr>
        <w:rFonts w:hint="eastAsia"/>
      </w:rPr>
      <w:t>.</w:t>
    </w:r>
    <w:r>
      <w:t xml:space="preserve">×××× </w:t>
    </w:r>
    <w:r>
      <w:rPr>
        <w:rFonts w:hint="eastAsia"/>
      </w:rPr>
      <w:t>JT</w: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C62FF" w:rsidRDefault="00EC62FF">
    <w:pPr>
      <w:pStyle w:val="af2"/>
      <w:spacing w:before="0" w:after="0" w:line="240" w:lineRule="auto"/>
      <w:jc w:val="right"/>
      <w:pPrChange w:id="10568" w:author="admin" w:date="2016-10-26T09:10:00Z">
        <w:pPr>
          <w:pStyle w:val="af2"/>
        </w:pPr>
      </w:pPrChange>
    </w:pPr>
    <w:ins w:id="10569" w:author="admin" w:date="2016-10-26T09:10:00Z">
      <w:r>
        <w:t>中电科（宁波）海洋电子研究院有限公司</w:t>
      </w:r>
    </w:ins>
    <w:del w:id="10570" w:author="admin" w:date="2016-10-26T09:10:00Z">
      <w:r w:rsidDel="000D7718">
        <w:rPr>
          <w:rFonts w:hint="eastAsia"/>
        </w:rPr>
        <w:delText>HD</w:delText>
      </w:r>
      <w:r w:rsidDel="000D7718">
        <w:fldChar w:fldCharType="begin"/>
      </w:r>
      <w:r w:rsidDel="000D7718">
        <w:delInstrText xml:space="preserve"> REF Text6 \h  \* MERGEFORMAT </w:delInstrText>
      </w:r>
      <w:r w:rsidDel="000D7718">
        <w:fldChar w:fldCharType="separate"/>
      </w:r>
    </w:del>
    <w:del w:id="10571" w:author="admin" w:date="2016-10-26T08:51:00Z">
      <w:r w:rsidRPr="00E025A6" w:rsidDel="00375367">
        <w:delText>2.008.004</w:delText>
      </w:r>
    </w:del>
    <w:del w:id="10572" w:author="admin" w:date="2016-10-26T09:10:00Z">
      <w:r w:rsidDel="000D7718">
        <w:fldChar w:fldCharType="end"/>
      </w:r>
      <w:r w:rsidDel="000D7718">
        <w:rPr>
          <w:rFonts w:hint="eastAsia"/>
        </w:rPr>
        <w:delText>SS</w:delText>
      </w:r>
    </w:del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C62FF" w:rsidRDefault="00EC62FF">
    <w:pPr>
      <w:pStyle w:val="af2"/>
    </w:pPr>
    <w:r>
      <w:rPr>
        <w:rFonts w:hint="eastAsia"/>
      </w:rPr>
      <w:t>HD</w:t>
    </w:r>
    <w:r>
      <w:fldChar w:fldCharType="begin"/>
    </w:r>
    <w:r>
      <w:instrText xml:space="preserve"> REF Text6 \h  \* MERGEFORMAT </w:instrText>
    </w:r>
    <w:r>
      <w:fldChar w:fldCharType="separate"/>
    </w:r>
    <w:ins w:id="10573" w:author="admin" w:date="2016-10-27T15:32:00Z">
      <w:r>
        <w:rPr>
          <w:rFonts w:hint="eastAsia"/>
          <w:b/>
          <w:bCs/>
        </w:rPr>
        <w:t>错误！未找到引用源。</w:t>
      </w:r>
    </w:ins>
    <w:del w:id="10574" w:author="admin" w:date="2016-10-26T08:51:00Z">
      <w:r w:rsidRPr="00710022" w:rsidDel="00375367">
        <w:rPr>
          <w:b/>
        </w:rPr>
        <w:delText>2.008.004</w:delText>
      </w:r>
    </w:del>
    <w:r>
      <w:fldChar w:fldCharType="end"/>
    </w:r>
    <w:r>
      <w:rPr>
        <w:rFonts w:hint="eastAsia"/>
      </w:rPr>
      <w:t>SS</w: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C62FF" w:rsidRDefault="00EC62FF">
    <w:pPr>
      <w:pStyle w:val="af2"/>
    </w:pP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C62FF" w:rsidRDefault="00EC62FF">
    <w:pPr>
      <w:pStyle w:val="af2"/>
      <w:spacing w:before="0" w:after="0" w:line="240" w:lineRule="auto"/>
      <w:jc w:val="right"/>
    </w:pPr>
    <w:r>
      <w:t>中电科（宁波）海洋电子研究院有限公司</w: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C62FF" w:rsidRDefault="00EC62FF">
    <w:pPr>
      <w:pStyle w:val="af2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88"/>
    <w:multiLevelType w:val="singleLevel"/>
    <w:tmpl w:val="FFFFFF88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FFFFFFFB"/>
    <w:multiLevelType w:val="multilevel"/>
    <w:tmpl w:val="83DAE1DA"/>
    <w:lvl w:ilvl="0">
      <w:start w:val="1"/>
      <w:numFmt w:val="decimal"/>
      <w:lvlText w:val="%1)"/>
      <w:lvlJc w:val="left"/>
      <w:pPr>
        <w:tabs>
          <w:tab w:val="num" w:pos="1446"/>
        </w:tabs>
        <w:ind w:left="1446" w:hanging="482"/>
      </w:pPr>
      <w:rPr>
        <w:rFonts w:ascii="Times New Roman" w:hAnsi="Times New Roman" w:hint="default"/>
        <w:b w:val="0"/>
        <w:i w:val="0"/>
        <w:sz w:val="24"/>
      </w:rPr>
    </w:lvl>
    <w:lvl w:ilvl="1">
      <w:start w:val="1"/>
      <w:numFmt w:val="decimal"/>
      <w:lvlText w:val="%1.%2"/>
      <w:lvlJc w:val="left"/>
      <w:pPr>
        <w:tabs>
          <w:tab w:val="num" w:pos="-964"/>
        </w:tabs>
        <w:ind w:left="-964" w:firstLine="0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-964"/>
        </w:tabs>
        <w:ind w:left="-964" w:firstLine="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-964"/>
        </w:tabs>
        <w:ind w:left="-964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-964"/>
        </w:tabs>
        <w:ind w:left="-964" w:firstLine="0"/>
      </w:pPr>
      <w:rPr>
        <w:rFonts w:hint="eastAsia"/>
      </w:rPr>
    </w:lvl>
    <w:lvl w:ilvl="5">
      <w:start w:val="1"/>
      <w:numFmt w:val="lowerLetter"/>
      <w:lvlText w:val="(%6)"/>
      <w:lvlJc w:val="left"/>
      <w:pPr>
        <w:tabs>
          <w:tab w:val="num" w:pos="-964"/>
        </w:tabs>
        <w:ind w:left="-539" w:hanging="425"/>
      </w:pPr>
      <w:rPr>
        <w:rFonts w:hint="eastAsia"/>
      </w:rPr>
    </w:lvl>
    <w:lvl w:ilvl="6">
      <w:start w:val="1"/>
      <w:numFmt w:val="lowerRoman"/>
      <w:lvlText w:val="(%7)"/>
      <w:lvlJc w:val="left"/>
      <w:pPr>
        <w:tabs>
          <w:tab w:val="num" w:pos="-964"/>
        </w:tabs>
        <w:ind w:left="-114" w:hanging="425"/>
      </w:pPr>
      <w:rPr>
        <w:rFonts w:hint="eastAsia"/>
      </w:rPr>
    </w:lvl>
    <w:lvl w:ilvl="7">
      <w:start w:val="1"/>
      <w:numFmt w:val="decimal"/>
      <w:pStyle w:val="8"/>
      <w:lvlText w:val="%8）"/>
      <w:lvlJc w:val="left"/>
      <w:pPr>
        <w:tabs>
          <w:tab w:val="num" w:pos="964"/>
        </w:tabs>
        <w:ind w:left="964" w:hanging="482"/>
      </w:pPr>
      <w:rPr>
        <w:rFonts w:hint="eastAsia"/>
      </w:rPr>
    </w:lvl>
    <w:lvl w:ilvl="8">
      <w:start w:val="1"/>
      <w:numFmt w:val="decimal"/>
      <w:lvlText w:val="%9)"/>
      <w:lvlJc w:val="left"/>
      <w:pPr>
        <w:tabs>
          <w:tab w:val="num" w:pos="1635"/>
        </w:tabs>
        <w:ind w:left="793" w:firstLine="482"/>
      </w:pPr>
      <w:rPr>
        <w:rFonts w:ascii="Times New Roman" w:eastAsia="宋体" w:hAnsi="Times New Roman" w:hint="default"/>
        <w:sz w:val="24"/>
      </w:rPr>
    </w:lvl>
  </w:abstractNum>
  <w:abstractNum w:abstractNumId="2">
    <w:nsid w:val="00000046"/>
    <w:multiLevelType w:val="multilevel"/>
    <w:tmpl w:val="00000046"/>
    <w:lvl w:ilvl="0">
      <w:start w:val="1"/>
      <w:numFmt w:val="lowerLetter"/>
      <w:lvlText w:val="%1)"/>
      <w:lvlJc w:val="left"/>
      <w:pPr>
        <w:tabs>
          <w:tab w:val="num" w:pos="902"/>
        </w:tabs>
        <w:ind w:left="902" w:hanging="420"/>
      </w:pPr>
    </w:lvl>
    <w:lvl w:ilvl="1">
      <w:start w:val="1"/>
      <w:numFmt w:val="lowerLetter"/>
      <w:lvlText w:val="%2)"/>
      <w:lvlJc w:val="left"/>
      <w:pPr>
        <w:tabs>
          <w:tab w:val="num" w:pos="1322"/>
        </w:tabs>
        <w:ind w:left="1322" w:hanging="420"/>
      </w:pPr>
    </w:lvl>
    <w:lvl w:ilvl="2">
      <w:start w:val="1"/>
      <w:numFmt w:val="lowerRoman"/>
      <w:lvlText w:val="%3."/>
      <w:lvlJc w:val="right"/>
      <w:pPr>
        <w:tabs>
          <w:tab w:val="num" w:pos="1742"/>
        </w:tabs>
        <w:ind w:left="1742" w:hanging="420"/>
      </w:pPr>
    </w:lvl>
    <w:lvl w:ilvl="3">
      <w:start w:val="1"/>
      <w:numFmt w:val="decimal"/>
      <w:lvlText w:val="%4."/>
      <w:lvlJc w:val="left"/>
      <w:pPr>
        <w:tabs>
          <w:tab w:val="num" w:pos="2162"/>
        </w:tabs>
        <w:ind w:left="2162" w:hanging="420"/>
      </w:pPr>
    </w:lvl>
    <w:lvl w:ilvl="4">
      <w:start w:val="1"/>
      <w:numFmt w:val="lowerLetter"/>
      <w:lvlText w:val="%5)"/>
      <w:lvlJc w:val="left"/>
      <w:pPr>
        <w:tabs>
          <w:tab w:val="num" w:pos="2582"/>
        </w:tabs>
        <w:ind w:left="2582" w:hanging="420"/>
      </w:pPr>
    </w:lvl>
    <w:lvl w:ilvl="5">
      <w:start w:val="1"/>
      <w:numFmt w:val="lowerRoman"/>
      <w:lvlText w:val="%6."/>
      <w:lvlJc w:val="right"/>
      <w:pPr>
        <w:tabs>
          <w:tab w:val="num" w:pos="3002"/>
        </w:tabs>
        <w:ind w:left="3002" w:hanging="420"/>
      </w:pPr>
    </w:lvl>
    <w:lvl w:ilvl="6">
      <w:start w:val="1"/>
      <w:numFmt w:val="decimal"/>
      <w:lvlText w:val="%7."/>
      <w:lvlJc w:val="left"/>
      <w:pPr>
        <w:tabs>
          <w:tab w:val="num" w:pos="3422"/>
        </w:tabs>
        <w:ind w:left="3422" w:hanging="420"/>
      </w:pPr>
    </w:lvl>
    <w:lvl w:ilvl="7">
      <w:start w:val="1"/>
      <w:numFmt w:val="lowerLetter"/>
      <w:lvlText w:val="%8)"/>
      <w:lvlJc w:val="left"/>
      <w:pPr>
        <w:tabs>
          <w:tab w:val="num" w:pos="3842"/>
        </w:tabs>
        <w:ind w:left="3842" w:hanging="420"/>
      </w:pPr>
    </w:lvl>
    <w:lvl w:ilvl="8">
      <w:start w:val="1"/>
      <w:numFmt w:val="lowerRoman"/>
      <w:lvlText w:val="%9."/>
      <w:lvlJc w:val="right"/>
      <w:pPr>
        <w:tabs>
          <w:tab w:val="num" w:pos="4262"/>
        </w:tabs>
        <w:ind w:left="4262" w:hanging="420"/>
      </w:pPr>
    </w:lvl>
  </w:abstractNum>
  <w:abstractNum w:abstractNumId="3">
    <w:nsid w:val="02122667"/>
    <w:multiLevelType w:val="hybridMultilevel"/>
    <w:tmpl w:val="F1B8B62E"/>
    <w:lvl w:ilvl="0" w:tplc="04090011">
      <w:start w:val="1"/>
      <w:numFmt w:val="decimal"/>
      <w:lvlText w:val="%1)"/>
      <w:lvlJc w:val="left"/>
      <w:pPr>
        <w:ind w:left="902" w:hanging="420"/>
      </w:p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4">
    <w:nsid w:val="02436BEB"/>
    <w:multiLevelType w:val="hybridMultilevel"/>
    <w:tmpl w:val="3EEAEA06"/>
    <w:lvl w:ilvl="0" w:tplc="0409000F">
      <w:start w:val="1"/>
      <w:numFmt w:val="decimal"/>
      <w:lvlText w:val="%1."/>
      <w:lvlJc w:val="left"/>
      <w:pPr>
        <w:ind w:left="120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5">
    <w:nsid w:val="048803AA"/>
    <w:multiLevelType w:val="hybridMultilevel"/>
    <w:tmpl w:val="AB72B878"/>
    <w:lvl w:ilvl="0" w:tplc="0409000F">
      <w:start w:val="1"/>
      <w:numFmt w:val="decimal"/>
      <w:lvlText w:val="%1."/>
      <w:lvlJc w:val="left"/>
      <w:pPr>
        <w:ind w:left="120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6">
    <w:nsid w:val="05594E33"/>
    <w:multiLevelType w:val="multilevel"/>
    <w:tmpl w:val="05594E33"/>
    <w:lvl w:ilvl="0">
      <w:start w:val="1"/>
      <w:numFmt w:val="decimal"/>
      <w:lvlText w:val="%1."/>
      <w:lvlJc w:val="left"/>
      <w:pPr>
        <w:ind w:left="425" w:hanging="425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">
    <w:nsid w:val="086D6825"/>
    <w:multiLevelType w:val="hybridMultilevel"/>
    <w:tmpl w:val="2DC2DCD2"/>
    <w:lvl w:ilvl="0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>
    <w:nsid w:val="098E4485"/>
    <w:multiLevelType w:val="hybridMultilevel"/>
    <w:tmpl w:val="E94C9458"/>
    <w:lvl w:ilvl="0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>
    <w:nsid w:val="0C275FB3"/>
    <w:multiLevelType w:val="hybridMultilevel"/>
    <w:tmpl w:val="5E8EFA0A"/>
    <w:lvl w:ilvl="0" w:tplc="0409000F">
      <w:start w:val="1"/>
      <w:numFmt w:val="decimal"/>
      <w:lvlText w:val="%1."/>
      <w:lvlJc w:val="left"/>
      <w:pPr>
        <w:ind w:left="120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10">
    <w:nsid w:val="0D814120"/>
    <w:multiLevelType w:val="hybridMultilevel"/>
    <w:tmpl w:val="73169388"/>
    <w:lvl w:ilvl="0" w:tplc="6A1ADCEC">
      <w:start w:val="1"/>
      <w:numFmt w:val="bullet"/>
      <w:lvlText w:val=""/>
      <w:lvlJc w:val="left"/>
      <w:pPr>
        <w:tabs>
          <w:tab w:val="num" w:pos="1692"/>
        </w:tabs>
        <w:ind w:left="1672" w:hanging="340"/>
      </w:pPr>
      <w:rPr>
        <w:rFonts w:ascii="Wingdings" w:eastAsia="黑体" w:hAnsi="Wingdings" w:hint="default"/>
        <w:b w:val="0"/>
        <w:i w:val="0"/>
        <w:sz w:val="28"/>
      </w:rPr>
    </w:lvl>
    <w:lvl w:ilvl="1" w:tplc="04090005">
      <w:start w:val="1"/>
      <w:numFmt w:val="bullet"/>
      <w:lvlText w:val=""/>
      <w:lvlJc w:val="left"/>
      <w:pPr>
        <w:tabs>
          <w:tab w:val="num" w:pos="1267"/>
        </w:tabs>
        <w:ind w:left="1247" w:hanging="340"/>
      </w:pPr>
      <w:rPr>
        <w:rFonts w:ascii="Wingdings" w:hAnsi="Wingdings" w:hint="default"/>
        <w:b w:val="0"/>
        <w:i w:val="0"/>
        <w:sz w:val="28"/>
      </w:rPr>
    </w:lvl>
    <w:lvl w:ilvl="2" w:tplc="04090005" w:tentative="1">
      <w:start w:val="1"/>
      <w:numFmt w:val="bullet"/>
      <w:lvlText w:val=""/>
      <w:lvlJc w:val="left"/>
      <w:pPr>
        <w:tabs>
          <w:tab w:val="num" w:pos="1685"/>
        </w:tabs>
        <w:ind w:left="16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105"/>
        </w:tabs>
        <w:ind w:left="21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525"/>
        </w:tabs>
        <w:ind w:left="25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945"/>
        </w:tabs>
        <w:ind w:left="29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5"/>
        </w:tabs>
        <w:ind w:left="33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785"/>
        </w:tabs>
        <w:ind w:left="37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205"/>
        </w:tabs>
        <w:ind w:left="4205" w:hanging="420"/>
      </w:pPr>
      <w:rPr>
        <w:rFonts w:ascii="Wingdings" w:hAnsi="Wingdings" w:hint="default"/>
      </w:rPr>
    </w:lvl>
  </w:abstractNum>
  <w:abstractNum w:abstractNumId="11">
    <w:nsid w:val="11C725B8"/>
    <w:multiLevelType w:val="hybridMultilevel"/>
    <w:tmpl w:val="AB72B878"/>
    <w:lvl w:ilvl="0" w:tplc="0409000F">
      <w:start w:val="1"/>
      <w:numFmt w:val="decimal"/>
      <w:lvlText w:val="%1."/>
      <w:lvlJc w:val="left"/>
      <w:pPr>
        <w:ind w:left="120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12">
    <w:nsid w:val="167B18F0"/>
    <w:multiLevelType w:val="hybridMultilevel"/>
    <w:tmpl w:val="CB6A2B80"/>
    <w:lvl w:ilvl="0" w:tplc="0409000F">
      <w:start w:val="1"/>
      <w:numFmt w:val="decimal"/>
      <w:lvlText w:val="%1."/>
      <w:lvlJc w:val="left"/>
      <w:pPr>
        <w:tabs>
          <w:tab w:val="num" w:pos="902"/>
        </w:tabs>
        <w:ind w:left="902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1322"/>
        </w:tabs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742"/>
        </w:tabs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62"/>
        </w:tabs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82"/>
        </w:tabs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002"/>
        </w:tabs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422"/>
        </w:tabs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842"/>
        </w:tabs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62"/>
        </w:tabs>
        <w:ind w:left="4262" w:hanging="420"/>
      </w:pPr>
    </w:lvl>
  </w:abstractNum>
  <w:abstractNum w:abstractNumId="13">
    <w:nsid w:val="17F24DD9"/>
    <w:multiLevelType w:val="hybridMultilevel"/>
    <w:tmpl w:val="3EEAEA06"/>
    <w:lvl w:ilvl="0" w:tplc="0409000F">
      <w:start w:val="1"/>
      <w:numFmt w:val="decimal"/>
      <w:lvlText w:val="%1."/>
      <w:lvlJc w:val="left"/>
      <w:pPr>
        <w:ind w:left="120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14">
    <w:nsid w:val="1CCE3BBF"/>
    <w:multiLevelType w:val="hybridMultilevel"/>
    <w:tmpl w:val="AB72B878"/>
    <w:lvl w:ilvl="0" w:tplc="0409000F">
      <w:start w:val="1"/>
      <w:numFmt w:val="decimal"/>
      <w:lvlText w:val="%1."/>
      <w:lvlJc w:val="left"/>
      <w:pPr>
        <w:ind w:left="120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15">
    <w:nsid w:val="1D767F47"/>
    <w:multiLevelType w:val="hybridMultilevel"/>
    <w:tmpl w:val="39DADD64"/>
    <w:lvl w:ilvl="0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">
    <w:nsid w:val="1E4A2FE6"/>
    <w:multiLevelType w:val="hybridMultilevel"/>
    <w:tmpl w:val="3EEAEA06"/>
    <w:lvl w:ilvl="0" w:tplc="0409000F">
      <w:start w:val="1"/>
      <w:numFmt w:val="decimal"/>
      <w:lvlText w:val="%1."/>
      <w:lvlJc w:val="left"/>
      <w:pPr>
        <w:ind w:left="120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17">
    <w:nsid w:val="1EE624ED"/>
    <w:multiLevelType w:val="multilevel"/>
    <w:tmpl w:val="1EE624ED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203845E5"/>
    <w:multiLevelType w:val="hybridMultilevel"/>
    <w:tmpl w:val="AB72B878"/>
    <w:lvl w:ilvl="0" w:tplc="0409000F">
      <w:start w:val="1"/>
      <w:numFmt w:val="decimal"/>
      <w:lvlText w:val="%1."/>
      <w:lvlJc w:val="left"/>
      <w:pPr>
        <w:ind w:left="120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19">
    <w:nsid w:val="20EF1C92"/>
    <w:multiLevelType w:val="hybridMultilevel"/>
    <w:tmpl w:val="3EEAEA06"/>
    <w:lvl w:ilvl="0" w:tplc="0409000F">
      <w:start w:val="1"/>
      <w:numFmt w:val="decimal"/>
      <w:lvlText w:val="%1."/>
      <w:lvlJc w:val="left"/>
      <w:pPr>
        <w:ind w:left="120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20">
    <w:nsid w:val="27981B99"/>
    <w:multiLevelType w:val="multilevel"/>
    <w:tmpl w:val="27981B99"/>
    <w:lvl w:ilvl="0">
      <w:start w:val="1"/>
      <w:numFmt w:val="decimal"/>
      <w:pStyle w:val="4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pStyle w:val="1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pStyle w:val="5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</w:lvl>
  </w:abstractNum>
  <w:abstractNum w:abstractNumId="21">
    <w:nsid w:val="27BA45D8"/>
    <w:multiLevelType w:val="hybridMultilevel"/>
    <w:tmpl w:val="AB72B878"/>
    <w:lvl w:ilvl="0" w:tplc="0409000F">
      <w:start w:val="1"/>
      <w:numFmt w:val="decimal"/>
      <w:lvlText w:val="%1."/>
      <w:lvlJc w:val="left"/>
      <w:pPr>
        <w:ind w:left="120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22">
    <w:nsid w:val="27CA3BBB"/>
    <w:multiLevelType w:val="hybridMultilevel"/>
    <w:tmpl w:val="3EEAEA06"/>
    <w:lvl w:ilvl="0" w:tplc="0409000F">
      <w:start w:val="1"/>
      <w:numFmt w:val="decimal"/>
      <w:lvlText w:val="%1."/>
      <w:lvlJc w:val="left"/>
      <w:pPr>
        <w:ind w:left="120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23">
    <w:nsid w:val="28FD20C0"/>
    <w:multiLevelType w:val="hybridMultilevel"/>
    <w:tmpl w:val="1E5AA80C"/>
    <w:lvl w:ilvl="0" w:tplc="00000059">
      <w:start w:val="1"/>
      <w:numFmt w:val="lowerLetter"/>
      <w:lvlText w:val="%1)"/>
      <w:lvlJc w:val="left"/>
      <w:pPr>
        <w:tabs>
          <w:tab w:val="num" w:pos="964"/>
        </w:tabs>
        <w:ind w:left="964" w:hanging="482"/>
      </w:pPr>
      <w:rPr>
        <w:rFonts w:ascii="Times New Roman" w:hAnsi="Times New Roman" w:hint="default"/>
        <w:b w:val="0"/>
        <w:i w:val="0"/>
        <w:sz w:val="24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4">
    <w:nsid w:val="2938093B"/>
    <w:multiLevelType w:val="hybridMultilevel"/>
    <w:tmpl w:val="B50E7B9C"/>
    <w:lvl w:ilvl="0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5">
    <w:nsid w:val="29531A1A"/>
    <w:multiLevelType w:val="multilevel"/>
    <w:tmpl w:val="29531A1A"/>
    <w:lvl w:ilvl="0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2D00082D"/>
    <w:multiLevelType w:val="hybridMultilevel"/>
    <w:tmpl w:val="3EEAEA06"/>
    <w:lvl w:ilvl="0" w:tplc="0409000F">
      <w:start w:val="1"/>
      <w:numFmt w:val="decimal"/>
      <w:lvlText w:val="%1."/>
      <w:lvlJc w:val="left"/>
      <w:pPr>
        <w:ind w:left="120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27">
    <w:nsid w:val="330B6BF6"/>
    <w:multiLevelType w:val="multilevel"/>
    <w:tmpl w:val="28E6848C"/>
    <w:lvl w:ilvl="0">
      <w:start w:val="1"/>
      <w:numFmt w:val="upperLetter"/>
      <w:pStyle w:val="a0"/>
      <w:suff w:val="nothing"/>
      <w:lvlText w:val="%1"/>
      <w:lvlJc w:val="left"/>
      <w:pPr>
        <w:ind w:left="-50" w:firstLine="0"/>
      </w:pPr>
      <w:rPr>
        <w:rFonts w:ascii="黑体" w:eastAsia="黑体" w:hint="eastAsia"/>
        <w:b w:val="0"/>
        <w:i w:val="0"/>
        <w:vanish w:val="0"/>
        <w:color w:val="FFFFFF"/>
        <w:sz w:val="24"/>
      </w:rPr>
    </w:lvl>
    <w:lvl w:ilvl="1">
      <w:start w:val="1"/>
      <w:numFmt w:val="decimal"/>
      <w:pStyle w:val="a1"/>
      <w:suff w:val="nothing"/>
      <w:lvlText w:val="表%1.%2　"/>
      <w:lvlJc w:val="left"/>
      <w:pPr>
        <w:ind w:left="-50" w:firstLine="0"/>
      </w:pPr>
      <w:rPr>
        <w:rFonts w:ascii="黑体" w:eastAsia="黑体" w:hint="eastAsia"/>
        <w:b w:val="0"/>
        <w:i w:val="0"/>
        <w:sz w:val="24"/>
      </w:rPr>
    </w:lvl>
    <w:lvl w:ilvl="2">
      <w:start w:val="1"/>
      <w:numFmt w:val="none"/>
      <w:suff w:val="nothing"/>
      <w:lvlText w:val=""/>
      <w:lvlJc w:val="left"/>
      <w:pPr>
        <w:ind w:left="332" w:firstLine="0"/>
      </w:pPr>
      <w:rPr>
        <w:rFonts w:ascii="黑体" w:eastAsia="黑体" w:hint="eastAsia"/>
        <w:b w:val="0"/>
        <w:i w:val="0"/>
        <w:sz w:val="24"/>
      </w:rPr>
    </w:lvl>
    <w:lvl w:ilvl="3">
      <w:start w:val="1"/>
      <w:numFmt w:val="none"/>
      <w:suff w:val="nothing"/>
      <w:lvlText w:val=""/>
      <w:lvlJc w:val="left"/>
      <w:pPr>
        <w:ind w:left="332" w:firstLine="0"/>
      </w:pPr>
      <w:rPr>
        <w:rFonts w:ascii="黑体" w:eastAsia="黑体" w:hint="eastAsia"/>
        <w:b w:val="0"/>
        <w:i w:val="0"/>
        <w:sz w:val="24"/>
      </w:rPr>
    </w:lvl>
    <w:lvl w:ilvl="4">
      <w:start w:val="1"/>
      <w:numFmt w:val="none"/>
      <w:suff w:val="nothing"/>
      <w:lvlText w:val=""/>
      <w:lvlJc w:val="left"/>
      <w:pPr>
        <w:ind w:left="332" w:firstLine="0"/>
      </w:pPr>
      <w:rPr>
        <w:rFonts w:ascii="黑体" w:eastAsia="黑体" w:hint="eastAsia"/>
        <w:b w:val="0"/>
        <w:i w:val="0"/>
        <w:sz w:val="24"/>
      </w:rPr>
    </w:lvl>
    <w:lvl w:ilvl="5">
      <w:start w:val="1"/>
      <w:numFmt w:val="none"/>
      <w:suff w:val="nothing"/>
      <w:lvlText w:val=""/>
      <w:lvlJc w:val="left"/>
      <w:pPr>
        <w:ind w:left="332" w:firstLine="0"/>
      </w:pPr>
      <w:rPr>
        <w:rFonts w:ascii="黑体" w:eastAsia="黑体" w:hint="eastAsia"/>
        <w:b w:val="0"/>
        <w:i w:val="0"/>
        <w:sz w:val="24"/>
      </w:rPr>
    </w:lvl>
    <w:lvl w:ilvl="6">
      <w:start w:val="1"/>
      <w:numFmt w:val="none"/>
      <w:lvlText w:val=""/>
      <w:lvlJc w:val="left"/>
      <w:pPr>
        <w:tabs>
          <w:tab w:val="num" w:pos="692"/>
        </w:tabs>
        <w:ind w:left="332" w:firstLine="0"/>
      </w:pPr>
      <w:rPr>
        <w:rFonts w:hint="eastAsia"/>
      </w:rPr>
    </w:lvl>
    <w:lvl w:ilvl="7">
      <w:start w:val="1"/>
      <w:numFmt w:val="none"/>
      <w:lvlText w:val=""/>
      <w:lvlJc w:val="left"/>
      <w:pPr>
        <w:tabs>
          <w:tab w:val="num" w:pos="692"/>
        </w:tabs>
        <w:ind w:left="332" w:firstLine="0"/>
      </w:pPr>
      <w:rPr>
        <w:rFonts w:hint="eastAsia"/>
      </w:rPr>
    </w:lvl>
    <w:lvl w:ilvl="8">
      <w:start w:val="1"/>
      <w:numFmt w:val="none"/>
      <w:lvlText w:val=""/>
      <w:lvlJc w:val="left"/>
      <w:pPr>
        <w:tabs>
          <w:tab w:val="num" w:pos="692"/>
        </w:tabs>
        <w:ind w:left="332" w:firstLine="0"/>
      </w:pPr>
      <w:rPr>
        <w:rFonts w:hint="eastAsia"/>
      </w:rPr>
    </w:lvl>
  </w:abstractNum>
  <w:abstractNum w:abstractNumId="28">
    <w:nsid w:val="345A0BC1"/>
    <w:multiLevelType w:val="hybridMultilevel"/>
    <w:tmpl w:val="3EEAEA06"/>
    <w:lvl w:ilvl="0" w:tplc="0409000F">
      <w:start w:val="1"/>
      <w:numFmt w:val="decimal"/>
      <w:lvlText w:val="%1."/>
      <w:lvlJc w:val="left"/>
      <w:pPr>
        <w:ind w:left="120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29">
    <w:nsid w:val="364372A9"/>
    <w:multiLevelType w:val="hybridMultilevel"/>
    <w:tmpl w:val="0EFAFAB0"/>
    <w:lvl w:ilvl="0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0">
    <w:nsid w:val="36EF1F7F"/>
    <w:multiLevelType w:val="hybridMultilevel"/>
    <w:tmpl w:val="3EEAEA06"/>
    <w:lvl w:ilvl="0" w:tplc="0409000F">
      <w:start w:val="1"/>
      <w:numFmt w:val="decimal"/>
      <w:lvlText w:val="%1."/>
      <w:lvlJc w:val="left"/>
      <w:pPr>
        <w:ind w:left="120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31">
    <w:nsid w:val="37310C14"/>
    <w:multiLevelType w:val="hybridMultilevel"/>
    <w:tmpl w:val="AB72B878"/>
    <w:lvl w:ilvl="0" w:tplc="0409000F">
      <w:start w:val="1"/>
      <w:numFmt w:val="decimal"/>
      <w:lvlText w:val="%1."/>
      <w:lvlJc w:val="left"/>
      <w:pPr>
        <w:ind w:left="120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32">
    <w:nsid w:val="39F22772"/>
    <w:multiLevelType w:val="multilevel"/>
    <w:tmpl w:val="12884E2A"/>
    <w:lvl w:ilvl="0">
      <w:start w:val="1"/>
      <w:numFmt w:val="none"/>
      <w:pStyle w:val="a2"/>
      <w:suff w:val="nothing"/>
      <w:lvlText w:val="%1（规范性附录）"/>
      <w:lvlJc w:val="left"/>
      <w:pPr>
        <w:ind w:left="0" w:firstLine="0"/>
      </w:pPr>
      <w:rPr>
        <w:rFonts w:ascii="黑体" w:eastAsia="黑体" w:hint="eastAsia"/>
        <w:b w:val="0"/>
        <w:i w:val="0"/>
        <w:sz w:val="24"/>
      </w:rPr>
    </w:lvl>
    <w:lvl w:ilvl="1">
      <w:start w:val="1"/>
      <w:numFmt w:val="decimal"/>
      <w:suff w:val="nothing"/>
      <w:lvlText w:val="%1.%2　"/>
      <w:lvlJc w:val="left"/>
      <w:pPr>
        <w:ind w:left="1928" w:firstLine="0"/>
      </w:pPr>
      <w:rPr>
        <w:rFonts w:ascii="黑体" w:eastAsia="黑体" w:hint="eastAsia"/>
        <w:b w:val="0"/>
        <w:i w:val="0"/>
        <w:sz w:val="24"/>
      </w:rPr>
    </w:lvl>
    <w:lvl w:ilvl="2">
      <w:start w:val="1"/>
      <w:numFmt w:val="decimal"/>
      <w:suff w:val="nothing"/>
      <w:lvlText w:val="%1.%2.%3　"/>
      <w:lvlJc w:val="left"/>
      <w:pPr>
        <w:ind w:left="1928" w:firstLine="0"/>
      </w:pPr>
      <w:rPr>
        <w:rFonts w:ascii="黑体" w:eastAsia="黑体" w:hint="eastAsia"/>
        <w:b w:val="0"/>
        <w:i w:val="0"/>
        <w:sz w:val="24"/>
      </w:rPr>
    </w:lvl>
    <w:lvl w:ilvl="3">
      <w:start w:val="1"/>
      <w:numFmt w:val="decimal"/>
      <w:suff w:val="nothing"/>
      <w:lvlText w:val="%1.%2.%3.%4　"/>
      <w:lvlJc w:val="left"/>
      <w:pPr>
        <w:ind w:left="1928" w:firstLine="0"/>
      </w:pPr>
      <w:rPr>
        <w:rFonts w:ascii="黑体" w:eastAsia="黑体" w:hint="eastAsia"/>
        <w:b w:val="0"/>
        <w:i w:val="0"/>
        <w:sz w:val="24"/>
      </w:rPr>
    </w:lvl>
    <w:lvl w:ilvl="4">
      <w:start w:val="1"/>
      <w:numFmt w:val="decimal"/>
      <w:suff w:val="nothing"/>
      <w:lvlText w:val="%1.%2.%3.%4.%5　"/>
      <w:lvlJc w:val="left"/>
      <w:pPr>
        <w:ind w:left="1928" w:firstLine="0"/>
      </w:pPr>
      <w:rPr>
        <w:rFonts w:ascii="黑体" w:eastAsia="黑体" w:hint="eastAsia"/>
        <w:b w:val="0"/>
        <w:i w:val="0"/>
        <w:sz w:val="24"/>
      </w:rPr>
    </w:lvl>
    <w:lvl w:ilvl="5">
      <w:start w:val="1"/>
      <w:numFmt w:val="decimal"/>
      <w:suff w:val="nothing"/>
      <w:lvlText w:val="%1.%2.%3.%4.%5.%6　"/>
      <w:lvlJc w:val="left"/>
      <w:pPr>
        <w:ind w:left="1928" w:firstLine="0"/>
      </w:pPr>
      <w:rPr>
        <w:rFonts w:ascii="黑体" w:eastAsia="黑体" w:hint="eastAsia"/>
        <w:b w:val="0"/>
        <w:i w:val="0"/>
        <w:sz w:val="24"/>
      </w:rPr>
    </w:lvl>
    <w:lvl w:ilvl="6">
      <w:start w:val="1"/>
      <w:numFmt w:val="decimal"/>
      <w:lvlText w:val="%1.%2.%3.%4.%5.%6.%7"/>
      <w:lvlJc w:val="left"/>
      <w:pPr>
        <w:tabs>
          <w:tab w:val="num" w:pos="1928"/>
        </w:tabs>
        <w:ind w:left="1928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928"/>
        </w:tabs>
        <w:ind w:left="1928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928"/>
        </w:tabs>
        <w:ind w:left="1928" w:firstLine="0"/>
      </w:pPr>
      <w:rPr>
        <w:rFonts w:hint="eastAsia"/>
      </w:rPr>
    </w:lvl>
  </w:abstractNum>
  <w:abstractNum w:abstractNumId="33">
    <w:nsid w:val="39F771DE"/>
    <w:multiLevelType w:val="hybridMultilevel"/>
    <w:tmpl w:val="3EEAEA06"/>
    <w:lvl w:ilvl="0" w:tplc="0409000F">
      <w:start w:val="1"/>
      <w:numFmt w:val="decimal"/>
      <w:lvlText w:val="%1."/>
      <w:lvlJc w:val="left"/>
      <w:pPr>
        <w:ind w:left="120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34">
    <w:nsid w:val="3B171498"/>
    <w:multiLevelType w:val="hybridMultilevel"/>
    <w:tmpl w:val="3EEAEA06"/>
    <w:lvl w:ilvl="0" w:tplc="0409000F">
      <w:start w:val="1"/>
      <w:numFmt w:val="decimal"/>
      <w:lvlText w:val="%1."/>
      <w:lvlJc w:val="left"/>
      <w:pPr>
        <w:ind w:left="120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35">
    <w:nsid w:val="3B1B3E4B"/>
    <w:multiLevelType w:val="hybridMultilevel"/>
    <w:tmpl w:val="AB72B878"/>
    <w:lvl w:ilvl="0" w:tplc="0409000F">
      <w:start w:val="1"/>
      <w:numFmt w:val="decimal"/>
      <w:lvlText w:val="%1."/>
      <w:lvlJc w:val="left"/>
      <w:pPr>
        <w:ind w:left="120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36">
    <w:nsid w:val="3C653D9D"/>
    <w:multiLevelType w:val="hybridMultilevel"/>
    <w:tmpl w:val="AB72B878"/>
    <w:lvl w:ilvl="0" w:tplc="0409000F">
      <w:start w:val="1"/>
      <w:numFmt w:val="decimal"/>
      <w:lvlText w:val="%1."/>
      <w:lvlJc w:val="left"/>
      <w:pPr>
        <w:ind w:left="120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37">
    <w:nsid w:val="41A47B06"/>
    <w:multiLevelType w:val="hybridMultilevel"/>
    <w:tmpl w:val="D0A4AA74"/>
    <w:lvl w:ilvl="0" w:tplc="0409000F">
      <w:start w:val="1"/>
      <w:numFmt w:val="decimal"/>
      <w:lvlText w:val="%1."/>
      <w:lvlJc w:val="left"/>
      <w:pPr>
        <w:tabs>
          <w:tab w:val="num" w:pos="902"/>
        </w:tabs>
        <w:ind w:left="902" w:hanging="420"/>
      </w:pPr>
    </w:lvl>
    <w:lvl w:ilvl="1" w:tplc="04090019" w:tentative="1">
      <w:start w:val="1"/>
      <w:numFmt w:val="lowerLetter"/>
      <w:lvlText w:val="%2)"/>
      <w:lvlJc w:val="left"/>
      <w:pPr>
        <w:tabs>
          <w:tab w:val="num" w:pos="1322"/>
        </w:tabs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742"/>
        </w:tabs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62"/>
        </w:tabs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82"/>
        </w:tabs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002"/>
        </w:tabs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422"/>
        </w:tabs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842"/>
        </w:tabs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62"/>
        </w:tabs>
        <w:ind w:left="4262" w:hanging="420"/>
      </w:pPr>
    </w:lvl>
  </w:abstractNum>
  <w:abstractNum w:abstractNumId="38">
    <w:nsid w:val="490F7E48"/>
    <w:multiLevelType w:val="hybridMultilevel"/>
    <w:tmpl w:val="B3A450FC"/>
    <w:lvl w:ilvl="0" w:tplc="0409000F">
      <w:start w:val="1"/>
      <w:numFmt w:val="decimal"/>
      <w:lvlText w:val="%1."/>
      <w:lvlJc w:val="left"/>
      <w:pPr>
        <w:ind w:left="902" w:hanging="420"/>
      </w:p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39">
    <w:nsid w:val="49D5432B"/>
    <w:multiLevelType w:val="multilevel"/>
    <w:tmpl w:val="AE800B86"/>
    <w:lvl w:ilvl="0">
      <w:start w:val="1"/>
      <w:numFmt w:val="upperLetter"/>
      <w:pStyle w:val="36"/>
      <w:lvlText w:val="附　录　%1"/>
      <w:lvlJc w:val="left"/>
      <w:pPr>
        <w:tabs>
          <w:tab w:val="num" w:pos="1080"/>
        </w:tabs>
        <w:ind w:left="0" w:firstLine="0"/>
      </w:pPr>
      <w:rPr>
        <w:rFonts w:ascii="黑体" w:eastAsia="黑体" w:hAnsi="Times New Roman" w:hint="eastAsia"/>
        <w:b w:val="0"/>
        <w:i w:val="0"/>
        <w:sz w:val="24"/>
      </w:rPr>
    </w:lvl>
    <w:lvl w:ilvl="1">
      <w:start w:val="1"/>
      <w:numFmt w:val="decimal"/>
      <w:pStyle w:val="10"/>
      <w:suff w:val="nothing"/>
      <w:lvlText w:val="%1.%2　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2"/>
      <w:suff w:val="nothing"/>
      <w:lvlText w:val="%1.%2.%3　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pStyle w:val="3"/>
      <w:suff w:val="nothing"/>
      <w:lvlText w:val="%1.%2.%3.%4　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pStyle w:val="40"/>
      <w:suff w:val="nothing"/>
      <w:lvlText w:val="%1.%2.%3.%4.%5　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152" w:hanging="1152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40">
    <w:nsid w:val="4B6359BF"/>
    <w:multiLevelType w:val="hybridMultilevel"/>
    <w:tmpl w:val="AB72B878"/>
    <w:lvl w:ilvl="0" w:tplc="0409000F">
      <w:start w:val="1"/>
      <w:numFmt w:val="decimal"/>
      <w:lvlText w:val="%1."/>
      <w:lvlJc w:val="left"/>
      <w:pPr>
        <w:ind w:left="120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41">
    <w:nsid w:val="4D0E5D5B"/>
    <w:multiLevelType w:val="hybridMultilevel"/>
    <w:tmpl w:val="3EEAEA06"/>
    <w:lvl w:ilvl="0" w:tplc="0409000F">
      <w:start w:val="1"/>
      <w:numFmt w:val="decimal"/>
      <w:lvlText w:val="%1."/>
      <w:lvlJc w:val="left"/>
      <w:pPr>
        <w:ind w:left="120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42">
    <w:nsid w:val="4F553445"/>
    <w:multiLevelType w:val="multilevel"/>
    <w:tmpl w:val="DB4CAE02"/>
    <w:lvl w:ilvl="0">
      <w:start w:val="1"/>
      <w:numFmt w:val="upperLetter"/>
      <w:pStyle w:val="a3"/>
      <w:suff w:val="nothing"/>
      <w:lvlText w:val="%1"/>
      <w:lvlJc w:val="left"/>
      <w:pPr>
        <w:ind w:left="0" w:firstLine="0"/>
      </w:pPr>
      <w:rPr>
        <w:rFonts w:ascii="黑体" w:eastAsia="黑体" w:hAnsi="Times New Roman" w:hint="eastAsia"/>
        <w:b w:val="0"/>
        <w:i w:val="0"/>
        <w:vanish/>
        <w:color w:val="FFFFFF"/>
        <w:sz w:val="24"/>
      </w:rPr>
    </w:lvl>
    <w:lvl w:ilvl="1">
      <w:start w:val="1"/>
      <w:numFmt w:val="decimal"/>
      <w:pStyle w:val="a4"/>
      <w:suff w:val="nothing"/>
      <w:lvlText w:val="图%1.%2　"/>
      <w:lvlJc w:val="left"/>
      <w:pPr>
        <w:ind w:left="0" w:firstLine="0"/>
      </w:pPr>
      <w:rPr>
        <w:rFonts w:hint="eastAsia"/>
      </w:rPr>
    </w:lvl>
    <w:lvl w:ilvl="2">
      <w:start w:val="1"/>
      <w:numFmt w:val="none"/>
      <w:lvlText w:val=""/>
      <w:lvlJc w:val="left"/>
      <w:pPr>
        <w:tabs>
          <w:tab w:val="num" w:pos="310"/>
        </w:tabs>
        <w:ind w:left="-50" w:firstLine="0"/>
      </w:pPr>
      <w:rPr>
        <w:rFonts w:hint="eastAsia"/>
      </w:rPr>
    </w:lvl>
    <w:lvl w:ilvl="3">
      <w:start w:val="1"/>
      <w:numFmt w:val="none"/>
      <w:lvlText w:val=""/>
      <w:lvlJc w:val="left"/>
      <w:pPr>
        <w:tabs>
          <w:tab w:val="num" w:pos="310"/>
        </w:tabs>
        <w:ind w:left="-50" w:firstLine="0"/>
      </w:pPr>
      <w:rPr>
        <w:rFonts w:hint="eastAsia"/>
      </w:rPr>
    </w:lvl>
    <w:lvl w:ilvl="4">
      <w:start w:val="1"/>
      <w:numFmt w:val="none"/>
      <w:lvlText w:val=""/>
      <w:lvlJc w:val="left"/>
      <w:pPr>
        <w:tabs>
          <w:tab w:val="num" w:pos="310"/>
        </w:tabs>
        <w:ind w:left="-50" w:firstLine="0"/>
      </w:pPr>
      <w:rPr>
        <w:rFonts w:hint="eastAsia"/>
      </w:rPr>
    </w:lvl>
    <w:lvl w:ilvl="5">
      <w:start w:val="1"/>
      <w:numFmt w:val="none"/>
      <w:lvlText w:val=""/>
      <w:lvlJc w:val="left"/>
      <w:pPr>
        <w:tabs>
          <w:tab w:val="num" w:pos="1102"/>
        </w:tabs>
        <w:ind w:left="1102" w:hanging="1152"/>
      </w:pPr>
      <w:rPr>
        <w:rFonts w:hint="eastAsia"/>
      </w:rPr>
    </w:lvl>
    <w:lvl w:ilvl="6">
      <w:start w:val="1"/>
      <w:numFmt w:val="none"/>
      <w:lvlText w:val=""/>
      <w:lvlJc w:val="left"/>
      <w:pPr>
        <w:tabs>
          <w:tab w:val="num" w:pos="1246"/>
        </w:tabs>
        <w:ind w:left="1246" w:hanging="1296"/>
      </w:pPr>
      <w:rPr>
        <w:rFonts w:hint="eastAsia"/>
      </w:rPr>
    </w:lvl>
    <w:lvl w:ilvl="7">
      <w:start w:val="1"/>
      <w:numFmt w:val="none"/>
      <w:lvlText w:val=""/>
      <w:lvlJc w:val="left"/>
      <w:pPr>
        <w:tabs>
          <w:tab w:val="num" w:pos="1390"/>
        </w:tabs>
        <w:ind w:left="1390" w:hanging="1440"/>
      </w:pPr>
      <w:rPr>
        <w:rFonts w:hint="eastAsia"/>
      </w:rPr>
    </w:lvl>
    <w:lvl w:ilvl="8">
      <w:start w:val="1"/>
      <w:numFmt w:val="none"/>
      <w:lvlText w:val=""/>
      <w:lvlJc w:val="left"/>
      <w:pPr>
        <w:tabs>
          <w:tab w:val="num" w:pos="1534"/>
        </w:tabs>
        <w:ind w:left="1534" w:hanging="1584"/>
      </w:pPr>
      <w:rPr>
        <w:rFonts w:hint="eastAsia"/>
      </w:rPr>
    </w:lvl>
  </w:abstractNum>
  <w:abstractNum w:abstractNumId="43">
    <w:nsid w:val="4FBF26E0"/>
    <w:multiLevelType w:val="hybridMultilevel"/>
    <w:tmpl w:val="3EEAEA06"/>
    <w:lvl w:ilvl="0" w:tplc="0409000F">
      <w:start w:val="1"/>
      <w:numFmt w:val="decimal"/>
      <w:lvlText w:val="%1."/>
      <w:lvlJc w:val="left"/>
      <w:pPr>
        <w:ind w:left="120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44">
    <w:nsid w:val="50341479"/>
    <w:multiLevelType w:val="hybridMultilevel"/>
    <w:tmpl w:val="5E8EFA0A"/>
    <w:lvl w:ilvl="0" w:tplc="0409000F">
      <w:start w:val="1"/>
      <w:numFmt w:val="decimal"/>
      <w:lvlText w:val="%1."/>
      <w:lvlJc w:val="left"/>
      <w:pPr>
        <w:ind w:left="120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45">
    <w:nsid w:val="50AD319B"/>
    <w:multiLevelType w:val="hybridMultilevel"/>
    <w:tmpl w:val="F782D9BC"/>
    <w:lvl w:ilvl="0" w:tplc="6A1ADCEC">
      <w:start w:val="1"/>
      <w:numFmt w:val="bullet"/>
      <w:lvlText w:val=""/>
      <w:lvlJc w:val="left"/>
      <w:pPr>
        <w:tabs>
          <w:tab w:val="num" w:pos="1692"/>
        </w:tabs>
        <w:ind w:left="1672" w:hanging="340"/>
      </w:pPr>
      <w:rPr>
        <w:rFonts w:ascii="Wingdings" w:eastAsia="黑体" w:hAnsi="Wingdings" w:hint="default"/>
        <w:b w:val="0"/>
        <w:i w:val="0"/>
        <w:sz w:val="28"/>
      </w:rPr>
    </w:lvl>
    <w:lvl w:ilvl="1" w:tplc="39E2DCFE">
      <w:start w:val="1"/>
      <w:numFmt w:val="bullet"/>
      <w:lvlText w:val=""/>
      <w:lvlJc w:val="left"/>
      <w:pPr>
        <w:tabs>
          <w:tab w:val="num" w:pos="1267"/>
        </w:tabs>
        <w:ind w:left="1247" w:hanging="340"/>
      </w:pPr>
      <w:rPr>
        <w:rFonts w:ascii="Wingdings" w:eastAsia="黑体" w:hAnsi="Wingdings" w:hint="default"/>
        <w:b w:val="0"/>
        <w:i w:val="0"/>
        <w:sz w:val="28"/>
      </w:rPr>
    </w:lvl>
    <w:lvl w:ilvl="2" w:tplc="04090005" w:tentative="1">
      <w:start w:val="1"/>
      <w:numFmt w:val="bullet"/>
      <w:lvlText w:val=""/>
      <w:lvlJc w:val="left"/>
      <w:pPr>
        <w:tabs>
          <w:tab w:val="num" w:pos="1685"/>
        </w:tabs>
        <w:ind w:left="168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105"/>
        </w:tabs>
        <w:ind w:left="210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525"/>
        </w:tabs>
        <w:ind w:left="252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945"/>
        </w:tabs>
        <w:ind w:left="294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5"/>
        </w:tabs>
        <w:ind w:left="336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785"/>
        </w:tabs>
        <w:ind w:left="378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205"/>
        </w:tabs>
        <w:ind w:left="4205" w:hanging="420"/>
      </w:pPr>
      <w:rPr>
        <w:rFonts w:ascii="Wingdings" w:hAnsi="Wingdings" w:hint="default"/>
      </w:rPr>
    </w:lvl>
  </w:abstractNum>
  <w:abstractNum w:abstractNumId="46">
    <w:nsid w:val="535764E7"/>
    <w:multiLevelType w:val="hybridMultilevel"/>
    <w:tmpl w:val="3EEAEA06"/>
    <w:lvl w:ilvl="0" w:tplc="0409000F">
      <w:start w:val="1"/>
      <w:numFmt w:val="decimal"/>
      <w:lvlText w:val="%1."/>
      <w:lvlJc w:val="left"/>
      <w:pPr>
        <w:ind w:left="120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47">
    <w:nsid w:val="55A566AE"/>
    <w:multiLevelType w:val="hybridMultilevel"/>
    <w:tmpl w:val="DF3A702E"/>
    <w:lvl w:ilvl="0" w:tplc="0409000F">
      <w:start w:val="1"/>
      <w:numFmt w:val="decimal"/>
      <w:lvlText w:val="%1."/>
      <w:lvlJc w:val="left"/>
      <w:pPr>
        <w:ind w:left="902" w:hanging="420"/>
      </w:p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48">
    <w:nsid w:val="5F175173"/>
    <w:multiLevelType w:val="hybridMultilevel"/>
    <w:tmpl w:val="E5C07596"/>
    <w:lvl w:ilvl="0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9">
    <w:nsid w:val="68A71D1F"/>
    <w:multiLevelType w:val="multilevel"/>
    <w:tmpl w:val="68A71D1F"/>
    <w:lvl w:ilvl="0">
      <w:start w:val="1"/>
      <w:numFmt w:val="decimal"/>
      <w:lvlText w:val="%1."/>
      <w:lvlJc w:val="left"/>
      <w:pPr>
        <w:ind w:left="425" w:hanging="425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0">
    <w:nsid w:val="6D0E7362"/>
    <w:multiLevelType w:val="hybridMultilevel"/>
    <w:tmpl w:val="3EEAEA06"/>
    <w:lvl w:ilvl="0" w:tplc="71F09286">
      <w:start w:val="1"/>
      <w:numFmt w:val="decimal"/>
      <w:lvlText w:val="%1."/>
      <w:lvlJc w:val="left"/>
      <w:pPr>
        <w:ind w:left="1202" w:hanging="720"/>
      </w:pPr>
      <w:rPr>
        <w:rFonts w:hint="default"/>
      </w:rPr>
    </w:lvl>
    <w:lvl w:ilvl="1" w:tplc="A8869CA6" w:tentative="1">
      <w:start w:val="1"/>
      <w:numFmt w:val="lowerLetter"/>
      <w:lvlText w:val="%2)"/>
      <w:lvlJc w:val="left"/>
      <w:pPr>
        <w:ind w:left="1322" w:hanging="420"/>
      </w:pPr>
    </w:lvl>
    <w:lvl w:ilvl="2" w:tplc="FC805BA2" w:tentative="1">
      <w:start w:val="1"/>
      <w:numFmt w:val="lowerRoman"/>
      <w:lvlText w:val="%3."/>
      <w:lvlJc w:val="right"/>
      <w:pPr>
        <w:ind w:left="1742" w:hanging="420"/>
      </w:pPr>
    </w:lvl>
    <w:lvl w:ilvl="3" w:tplc="E84EA36E" w:tentative="1">
      <w:start w:val="1"/>
      <w:numFmt w:val="decimal"/>
      <w:lvlText w:val="%4."/>
      <w:lvlJc w:val="left"/>
      <w:pPr>
        <w:ind w:left="2162" w:hanging="420"/>
      </w:pPr>
    </w:lvl>
    <w:lvl w:ilvl="4" w:tplc="350A303A" w:tentative="1">
      <w:start w:val="1"/>
      <w:numFmt w:val="lowerLetter"/>
      <w:lvlText w:val="%5)"/>
      <w:lvlJc w:val="left"/>
      <w:pPr>
        <w:ind w:left="2582" w:hanging="420"/>
      </w:pPr>
    </w:lvl>
    <w:lvl w:ilvl="5" w:tplc="7EAE6F2A" w:tentative="1">
      <w:start w:val="1"/>
      <w:numFmt w:val="lowerRoman"/>
      <w:lvlText w:val="%6."/>
      <w:lvlJc w:val="right"/>
      <w:pPr>
        <w:ind w:left="3002" w:hanging="420"/>
      </w:pPr>
    </w:lvl>
    <w:lvl w:ilvl="6" w:tplc="3BCA316A" w:tentative="1">
      <w:start w:val="1"/>
      <w:numFmt w:val="decimal"/>
      <w:lvlText w:val="%7."/>
      <w:lvlJc w:val="left"/>
      <w:pPr>
        <w:ind w:left="3422" w:hanging="420"/>
      </w:pPr>
    </w:lvl>
    <w:lvl w:ilvl="7" w:tplc="10F87924" w:tentative="1">
      <w:start w:val="1"/>
      <w:numFmt w:val="lowerLetter"/>
      <w:lvlText w:val="%8)"/>
      <w:lvlJc w:val="left"/>
      <w:pPr>
        <w:ind w:left="3842" w:hanging="420"/>
      </w:pPr>
    </w:lvl>
    <w:lvl w:ilvl="8" w:tplc="FF3EB32A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51">
    <w:nsid w:val="71575DA4"/>
    <w:multiLevelType w:val="hybridMultilevel"/>
    <w:tmpl w:val="AB72B878"/>
    <w:lvl w:ilvl="0" w:tplc="3A506040">
      <w:start w:val="1"/>
      <w:numFmt w:val="decimal"/>
      <w:lvlText w:val="%1."/>
      <w:lvlJc w:val="left"/>
      <w:pPr>
        <w:ind w:left="1202" w:hanging="720"/>
      </w:pPr>
      <w:rPr>
        <w:rFonts w:hint="default"/>
      </w:rPr>
    </w:lvl>
    <w:lvl w:ilvl="1" w:tplc="E286D912" w:tentative="1">
      <w:start w:val="1"/>
      <w:numFmt w:val="lowerLetter"/>
      <w:lvlText w:val="%2)"/>
      <w:lvlJc w:val="left"/>
      <w:pPr>
        <w:ind w:left="1322" w:hanging="420"/>
      </w:pPr>
    </w:lvl>
    <w:lvl w:ilvl="2" w:tplc="13C6D176" w:tentative="1">
      <w:start w:val="1"/>
      <w:numFmt w:val="lowerRoman"/>
      <w:lvlText w:val="%3."/>
      <w:lvlJc w:val="right"/>
      <w:pPr>
        <w:ind w:left="1742" w:hanging="420"/>
      </w:pPr>
    </w:lvl>
    <w:lvl w:ilvl="3" w:tplc="37A04FD2" w:tentative="1">
      <w:start w:val="1"/>
      <w:numFmt w:val="decimal"/>
      <w:lvlText w:val="%4."/>
      <w:lvlJc w:val="left"/>
      <w:pPr>
        <w:ind w:left="2162" w:hanging="420"/>
      </w:pPr>
    </w:lvl>
    <w:lvl w:ilvl="4" w:tplc="C2524FD4" w:tentative="1">
      <w:start w:val="1"/>
      <w:numFmt w:val="lowerLetter"/>
      <w:lvlText w:val="%5)"/>
      <w:lvlJc w:val="left"/>
      <w:pPr>
        <w:ind w:left="2582" w:hanging="420"/>
      </w:pPr>
    </w:lvl>
    <w:lvl w:ilvl="5" w:tplc="04DCD8B8" w:tentative="1">
      <w:start w:val="1"/>
      <w:numFmt w:val="lowerRoman"/>
      <w:lvlText w:val="%6."/>
      <w:lvlJc w:val="right"/>
      <w:pPr>
        <w:ind w:left="3002" w:hanging="420"/>
      </w:pPr>
    </w:lvl>
    <w:lvl w:ilvl="6" w:tplc="A33E2780" w:tentative="1">
      <w:start w:val="1"/>
      <w:numFmt w:val="decimal"/>
      <w:lvlText w:val="%7."/>
      <w:lvlJc w:val="left"/>
      <w:pPr>
        <w:ind w:left="3422" w:hanging="420"/>
      </w:pPr>
    </w:lvl>
    <w:lvl w:ilvl="7" w:tplc="E3141E10" w:tentative="1">
      <w:start w:val="1"/>
      <w:numFmt w:val="lowerLetter"/>
      <w:lvlText w:val="%8)"/>
      <w:lvlJc w:val="left"/>
      <w:pPr>
        <w:ind w:left="3842" w:hanging="420"/>
      </w:pPr>
    </w:lvl>
    <w:lvl w:ilvl="8" w:tplc="A2262020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52">
    <w:nsid w:val="717A2B1A"/>
    <w:multiLevelType w:val="hybridMultilevel"/>
    <w:tmpl w:val="3EEAEA06"/>
    <w:lvl w:ilvl="0" w:tplc="0409000F">
      <w:start w:val="1"/>
      <w:numFmt w:val="decimal"/>
      <w:lvlText w:val="%1."/>
      <w:lvlJc w:val="left"/>
      <w:pPr>
        <w:ind w:left="120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53">
    <w:nsid w:val="741103B7"/>
    <w:multiLevelType w:val="hybridMultilevel"/>
    <w:tmpl w:val="3EEAEA06"/>
    <w:lvl w:ilvl="0" w:tplc="0409000F">
      <w:start w:val="1"/>
      <w:numFmt w:val="decimal"/>
      <w:lvlText w:val="%1."/>
      <w:lvlJc w:val="left"/>
      <w:pPr>
        <w:ind w:left="120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54">
    <w:nsid w:val="762C3CBA"/>
    <w:multiLevelType w:val="hybridMultilevel"/>
    <w:tmpl w:val="D5A6F240"/>
    <w:lvl w:ilvl="0" w:tplc="0409000F">
      <w:start w:val="1"/>
      <w:numFmt w:val="decimal"/>
      <w:lvlText w:val="%1."/>
      <w:lvlJc w:val="left"/>
      <w:pPr>
        <w:ind w:left="902" w:hanging="420"/>
      </w:p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55">
    <w:nsid w:val="7A1D0715"/>
    <w:multiLevelType w:val="hybridMultilevel"/>
    <w:tmpl w:val="3EEAEA06"/>
    <w:lvl w:ilvl="0" w:tplc="0409000F">
      <w:start w:val="1"/>
      <w:numFmt w:val="decimal"/>
      <w:lvlText w:val="%1."/>
      <w:lvlJc w:val="left"/>
      <w:pPr>
        <w:ind w:left="120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56">
    <w:nsid w:val="7D3E069C"/>
    <w:multiLevelType w:val="hybridMultilevel"/>
    <w:tmpl w:val="AB72B878"/>
    <w:lvl w:ilvl="0" w:tplc="0409000F">
      <w:start w:val="1"/>
      <w:numFmt w:val="decimal"/>
      <w:lvlText w:val="%1."/>
      <w:lvlJc w:val="left"/>
      <w:pPr>
        <w:ind w:left="120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57">
    <w:nsid w:val="7D601DA6"/>
    <w:multiLevelType w:val="hybridMultilevel"/>
    <w:tmpl w:val="AB72B878"/>
    <w:lvl w:ilvl="0" w:tplc="0409000F">
      <w:start w:val="1"/>
      <w:numFmt w:val="decimal"/>
      <w:lvlText w:val="%1."/>
      <w:lvlJc w:val="left"/>
      <w:pPr>
        <w:ind w:left="120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58">
    <w:nsid w:val="7F3C76A2"/>
    <w:multiLevelType w:val="hybridMultilevel"/>
    <w:tmpl w:val="F7F643FC"/>
    <w:lvl w:ilvl="0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20"/>
  </w:num>
  <w:num w:numId="3">
    <w:abstractNumId w:val="17"/>
  </w:num>
  <w:num w:numId="4">
    <w:abstractNumId w:val="6"/>
  </w:num>
  <w:num w:numId="5">
    <w:abstractNumId w:val="49"/>
  </w:num>
  <w:num w:numId="6">
    <w:abstractNumId w:val="25"/>
  </w:num>
  <w:num w:numId="7">
    <w:abstractNumId w:val="45"/>
  </w:num>
  <w:num w:numId="8">
    <w:abstractNumId w:val="39"/>
  </w:num>
  <w:num w:numId="9">
    <w:abstractNumId w:val="42"/>
  </w:num>
  <w:num w:numId="10">
    <w:abstractNumId w:val="27"/>
  </w:num>
  <w:num w:numId="11">
    <w:abstractNumId w:val="32"/>
  </w:num>
  <w:num w:numId="12">
    <w:abstractNumId w:val="1"/>
  </w:num>
  <w:num w:numId="13">
    <w:abstractNumId w:val="37"/>
  </w:num>
  <w:num w:numId="14">
    <w:abstractNumId w:val="3"/>
  </w:num>
  <w:num w:numId="15">
    <w:abstractNumId w:val="2"/>
  </w:num>
  <w:num w:numId="16">
    <w:abstractNumId w:val="23"/>
  </w:num>
  <w:num w:numId="17">
    <w:abstractNumId w:val="13"/>
  </w:num>
  <w:num w:numId="18">
    <w:abstractNumId w:val="55"/>
  </w:num>
  <w:num w:numId="19">
    <w:abstractNumId w:val="4"/>
  </w:num>
  <w:num w:numId="20">
    <w:abstractNumId w:val="52"/>
  </w:num>
  <w:num w:numId="21">
    <w:abstractNumId w:val="53"/>
  </w:num>
  <w:num w:numId="22">
    <w:abstractNumId w:val="16"/>
  </w:num>
  <w:num w:numId="23">
    <w:abstractNumId w:val="50"/>
  </w:num>
  <w:num w:numId="24">
    <w:abstractNumId w:val="28"/>
  </w:num>
  <w:num w:numId="25">
    <w:abstractNumId w:val="26"/>
  </w:num>
  <w:num w:numId="26">
    <w:abstractNumId w:val="46"/>
  </w:num>
  <w:num w:numId="27">
    <w:abstractNumId w:val="19"/>
  </w:num>
  <w:num w:numId="28">
    <w:abstractNumId w:val="30"/>
  </w:num>
  <w:num w:numId="29">
    <w:abstractNumId w:val="41"/>
  </w:num>
  <w:num w:numId="30">
    <w:abstractNumId w:val="43"/>
  </w:num>
  <w:num w:numId="31">
    <w:abstractNumId w:val="22"/>
  </w:num>
  <w:num w:numId="32">
    <w:abstractNumId w:val="34"/>
  </w:num>
  <w:num w:numId="33">
    <w:abstractNumId w:val="33"/>
  </w:num>
  <w:num w:numId="34">
    <w:abstractNumId w:val="14"/>
  </w:num>
  <w:num w:numId="35">
    <w:abstractNumId w:val="51"/>
  </w:num>
  <w:num w:numId="36">
    <w:abstractNumId w:val="21"/>
  </w:num>
  <w:num w:numId="37">
    <w:abstractNumId w:val="35"/>
  </w:num>
  <w:num w:numId="38">
    <w:abstractNumId w:val="5"/>
  </w:num>
  <w:num w:numId="39">
    <w:abstractNumId w:val="36"/>
  </w:num>
  <w:num w:numId="40">
    <w:abstractNumId w:val="56"/>
  </w:num>
  <w:num w:numId="41">
    <w:abstractNumId w:val="57"/>
  </w:num>
  <w:num w:numId="42">
    <w:abstractNumId w:val="11"/>
  </w:num>
  <w:num w:numId="43">
    <w:abstractNumId w:val="31"/>
  </w:num>
  <w:num w:numId="44">
    <w:abstractNumId w:val="9"/>
  </w:num>
  <w:num w:numId="45">
    <w:abstractNumId w:val="44"/>
  </w:num>
  <w:num w:numId="46">
    <w:abstractNumId w:val="18"/>
  </w:num>
  <w:num w:numId="47">
    <w:abstractNumId w:val="40"/>
  </w:num>
  <w:num w:numId="48">
    <w:abstractNumId w:val="12"/>
  </w:num>
  <w:num w:numId="49">
    <w:abstractNumId w:val="38"/>
  </w:num>
  <w:num w:numId="50">
    <w:abstractNumId w:val="54"/>
  </w:num>
  <w:num w:numId="51">
    <w:abstractNumId w:val="47"/>
  </w:num>
  <w:num w:numId="52">
    <w:abstractNumId w:val="58"/>
  </w:num>
  <w:num w:numId="53">
    <w:abstractNumId w:val="29"/>
  </w:num>
  <w:num w:numId="54">
    <w:abstractNumId w:val="8"/>
  </w:num>
  <w:num w:numId="55">
    <w:abstractNumId w:val="15"/>
  </w:num>
  <w:num w:numId="56">
    <w:abstractNumId w:val="48"/>
  </w:num>
  <w:num w:numId="57">
    <w:abstractNumId w:val="7"/>
  </w:num>
  <w:num w:numId="58">
    <w:abstractNumId w:val="24"/>
  </w:num>
  <w:num w:numId="59">
    <w:abstractNumId w:val="10"/>
  </w:num>
  <w:numIdMacAtCleanup w:val="59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hideSpellingErrors/>
  <w:stylePaneFormatFilter w:val="3F01"/>
  <w:trackRevision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0178" fillcolor="white">
      <v:fill color="white"/>
    </o:shapedefaults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CC4C0C"/>
    <w:rsid w:val="0000136A"/>
    <w:rsid w:val="00004A30"/>
    <w:rsid w:val="00004FFD"/>
    <w:rsid w:val="00005538"/>
    <w:rsid w:val="00007AF6"/>
    <w:rsid w:val="00011534"/>
    <w:rsid w:val="00015BB2"/>
    <w:rsid w:val="00023787"/>
    <w:rsid w:val="0002528A"/>
    <w:rsid w:val="00027F74"/>
    <w:rsid w:val="000310A1"/>
    <w:rsid w:val="00042A04"/>
    <w:rsid w:val="0004458F"/>
    <w:rsid w:val="0004542D"/>
    <w:rsid w:val="000475B2"/>
    <w:rsid w:val="00052F3A"/>
    <w:rsid w:val="00054181"/>
    <w:rsid w:val="0005797D"/>
    <w:rsid w:val="00057CBD"/>
    <w:rsid w:val="0006094C"/>
    <w:rsid w:val="000637A0"/>
    <w:rsid w:val="000644CB"/>
    <w:rsid w:val="00065A94"/>
    <w:rsid w:val="00065ADC"/>
    <w:rsid w:val="000755E7"/>
    <w:rsid w:val="00077326"/>
    <w:rsid w:val="000807F4"/>
    <w:rsid w:val="00080CDA"/>
    <w:rsid w:val="0008542A"/>
    <w:rsid w:val="00087DF0"/>
    <w:rsid w:val="0009252A"/>
    <w:rsid w:val="000A00C4"/>
    <w:rsid w:val="000A1B9D"/>
    <w:rsid w:val="000A28D5"/>
    <w:rsid w:val="000B3952"/>
    <w:rsid w:val="000B59F2"/>
    <w:rsid w:val="000B7923"/>
    <w:rsid w:val="000C1910"/>
    <w:rsid w:val="000C406A"/>
    <w:rsid w:val="000C5A49"/>
    <w:rsid w:val="000C6E75"/>
    <w:rsid w:val="000D234E"/>
    <w:rsid w:val="000D53BD"/>
    <w:rsid w:val="000D644F"/>
    <w:rsid w:val="000D7718"/>
    <w:rsid w:val="000E24B3"/>
    <w:rsid w:val="000E3D34"/>
    <w:rsid w:val="000E50CA"/>
    <w:rsid w:val="000E7F89"/>
    <w:rsid w:val="000F03D3"/>
    <w:rsid w:val="000F203A"/>
    <w:rsid w:val="000F5639"/>
    <w:rsid w:val="001019ED"/>
    <w:rsid w:val="00102147"/>
    <w:rsid w:val="001056CC"/>
    <w:rsid w:val="00111961"/>
    <w:rsid w:val="001133BE"/>
    <w:rsid w:val="0011718C"/>
    <w:rsid w:val="00120B46"/>
    <w:rsid w:val="00120FDD"/>
    <w:rsid w:val="00123D1D"/>
    <w:rsid w:val="00127D0E"/>
    <w:rsid w:val="00131839"/>
    <w:rsid w:val="001331D3"/>
    <w:rsid w:val="00134202"/>
    <w:rsid w:val="0013477C"/>
    <w:rsid w:val="00137308"/>
    <w:rsid w:val="00137458"/>
    <w:rsid w:val="001415F4"/>
    <w:rsid w:val="00141BE1"/>
    <w:rsid w:val="00142783"/>
    <w:rsid w:val="00142ADB"/>
    <w:rsid w:val="00145730"/>
    <w:rsid w:val="00146D6B"/>
    <w:rsid w:val="001503FA"/>
    <w:rsid w:val="0015245D"/>
    <w:rsid w:val="001527E4"/>
    <w:rsid w:val="001534E1"/>
    <w:rsid w:val="00153C27"/>
    <w:rsid w:val="00156CA6"/>
    <w:rsid w:val="00165DE1"/>
    <w:rsid w:val="00171F5E"/>
    <w:rsid w:val="00173167"/>
    <w:rsid w:val="00175FD9"/>
    <w:rsid w:val="0017665A"/>
    <w:rsid w:val="00177D80"/>
    <w:rsid w:val="0018094E"/>
    <w:rsid w:val="001A1C20"/>
    <w:rsid w:val="001A27C5"/>
    <w:rsid w:val="001A5F93"/>
    <w:rsid w:val="001A5FBA"/>
    <w:rsid w:val="001B2B2C"/>
    <w:rsid w:val="001B4082"/>
    <w:rsid w:val="001B4B6A"/>
    <w:rsid w:val="001C108C"/>
    <w:rsid w:val="001C4ED7"/>
    <w:rsid w:val="001C5E37"/>
    <w:rsid w:val="001C6B11"/>
    <w:rsid w:val="001D0979"/>
    <w:rsid w:val="001D19AF"/>
    <w:rsid w:val="001D3AC9"/>
    <w:rsid w:val="001E1569"/>
    <w:rsid w:val="001E3574"/>
    <w:rsid w:val="001E3EF4"/>
    <w:rsid w:val="001F107B"/>
    <w:rsid w:val="001F47BA"/>
    <w:rsid w:val="001F5CD7"/>
    <w:rsid w:val="001F6226"/>
    <w:rsid w:val="00202DAD"/>
    <w:rsid w:val="00203153"/>
    <w:rsid w:val="002031F1"/>
    <w:rsid w:val="00206AE3"/>
    <w:rsid w:val="002074EE"/>
    <w:rsid w:val="00207E12"/>
    <w:rsid w:val="00210E73"/>
    <w:rsid w:val="0021254E"/>
    <w:rsid w:val="00213C97"/>
    <w:rsid w:val="00214D90"/>
    <w:rsid w:val="00217CE3"/>
    <w:rsid w:val="002212DE"/>
    <w:rsid w:val="002220C3"/>
    <w:rsid w:val="00226171"/>
    <w:rsid w:val="00227EC6"/>
    <w:rsid w:val="00233093"/>
    <w:rsid w:val="00233CB5"/>
    <w:rsid w:val="00237AC3"/>
    <w:rsid w:val="00240845"/>
    <w:rsid w:val="00240DE3"/>
    <w:rsid w:val="00240F3E"/>
    <w:rsid w:val="00241A00"/>
    <w:rsid w:val="00243060"/>
    <w:rsid w:val="00245C8E"/>
    <w:rsid w:val="002513A5"/>
    <w:rsid w:val="002528BA"/>
    <w:rsid w:val="00255644"/>
    <w:rsid w:val="00255667"/>
    <w:rsid w:val="00261AB3"/>
    <w:rsid w:val="0027199E"/>
    <w:rsid w:val="00271F2A"/>
    <w:rsid w:val="00274A51"/>
    <w:rsid w:val="00281278"/>
    <w:rsid w:val="00281CE1"/>
    <w:rsid w:val="00287CB5"/>
    <w:rsid w:val="002A3325"/>
    <w:rsid w:val="002A68F2"/>
    <w:rsid w:val="002A7ACA"/>
    <w:rsid w:val="002B2E64"/>
    <w:rsid w:val="002B3801"/>
    <w:rsid w:val="002B5894"/>
    <w:rsid w:val="002C0E78"/>
    <w:rsid w:val="002C7B1D"/>
    <w:rsid w:val="002D00D6"/>
    <w:rsid w:val="002D103E"/>
    <w:rsid w:val="002E7E01"/>
    <w:rsid w:val="002F1ECF"/>
    <w:rsid w:val="002F2F4B"/>
    <w:rsid w:val="002F3945"/>
    <w:rsid w:val="003003E1"/>
    <w:rsid w:val="003146F1"/>
    <w:rsid w:val="0032022B"/>
    <w:rsid w:val="003203A8"/>
    <w:rsid w:val="0032061B"/>
    <w:rsid w:val="00321CDD"/>
    <w:rsid w:val="0032374B"/>
    <w:rsid w:val="00323EBD"/>
    <w:rsid w:val="003249F8"/>
    <w:rsid w:val="00327E0C"/>
    <w:rsid w:val="0033431A"/>
    <w:rsid w:val="00340DBE"/>
    <w:rsid w:val="0034626B"/>
    <w:rsid w:val="003468D2"/>
    <w:rsid w:val="00352387"/>
    <w:rsid w:val="00352E5A"/>
    <w:rsid w:val="00356B06"/>
    <w:rsid w:val="0036043C"/>
    <w:rsid w:val="00365D6B"/>
    <w:rsid w:val="00366D1A"/>
    <w:rsid w:val="00370A88"/>
    <w:rsid w:val="00375367"/>
    <w:rsid w:val="003758AD"/>
    <w:rsid w:val="00376E56"/>
    <w:rsid w:val="003771ED"/>
    <w:rsid w:val="00377452"/>
    <w:rsid w:val="00381DAA"/>
    <w:rsid w:val="00381E7A"/>
    <w:rsid w:val="00381F36"/>
    <w:rsid w:val="00390B8C"/>
    <w:rsid w:val="00391A8C"/>
    <w:rsid w:val="00393354"/>
    <w:rsid w:val="003A081A"/>
    <w:rsid w:val="003A0BAB"/>
    <w:rsid w:val="003A3DA1"/>
    <w:rsid w:val="003A454D"/>
    <w:rsid w:val="003B0106"/>
    <w:rsid w:val="003B1B1D"/>
    <w:rsid w:val="003B1DCF"/>
    <w:rsid w:val="003B1FF2"/>
    <w:rsid w:val="003B7F74"/>
    <w:rsid w:val="003C313B"/>
    <w:rsid w:val="003C3702"/>
    <w:rsid w:val="003C5256"/>
    <w:rsid w:val="003C67D6"/>
    <w:rsid w:val="003E56B8"/>
    <w:rsid w:val="003F0581"/>
    <w:rsid w:val="003F0981"/>
    <w:rsid w:val="003F2364"/>
    <w:rsid w:val="003F2E2A"/>
    <w:rsid w:val="003F3B3D"/>
    <w:rsid w:val="003F6537"/>
    <w:rsid w:val="004006D9"/>
    <w:rsid w:val="004026FB"/>
    <w:rsid w:val="00406CF4"/>
    <w:rsid w:val="00412F0A"/>
    <w:rsid w:val="00415130"/>
    <w:rsid w:val="00415447"/>
    <w:rsid w:val="00415D72"/>
    <w:rsid w:val="004170E9"/>
    <w:rsid w:val="00425930"/>
    <w:rsid w:val="00427A8D"/>
    <w:rsid w:val="00427ABD"/>
    <w:rsid w:val="00434179"/>
    <w:rsid w:val="00451F9B"/>
    <w:rsid w:val="00461ED2"/>
    <w:rsid w:val="00462CE4"/>
    <w:rsid w:val="0046410D"/>
    <w:rsid w:val="004645DD"/>
    <w:rsid w:val="00465723"/>
    <w:rsid w:val="00467BDA"/>
    <w:rsid w:val="0047000E"/>
    <w:rsid w:val="00471418"/>
    <w:rsid w:val="00472FD4"/>
    <w:rsid w:val="00473EEE"/>
    <w:rsid w:val="00474F9C"/>
    <w:rsid w:val="004760BF"/>
    <w:rsid w:val="00477468"/>
    <w:rsid w:val="004807C6"/>
    <w:rsid w:val="00484D6A"/>
    <w:rsid w:val="004860F1"/>
    <w:rsid w:val="00487B36"/>
    <w:rsid w:val="0049153C"/>
    <w:rsid w:val="00491860"/>
    <w:rsid w:val="00497338"/>
    <w:rsid w:val="004A22A3"/>
    <w:rsid w:val="004A32FA"/>
    <w:rsid w:val="004A5EEA"/>
    <w:rsid w:val="004A79C4"/>
    <w:rsid w:val="004A7F39"/>
    <w:rsid w:val="004B4A83"/>
    <w:rsid w:val="004B6307"/>
    <w:rsid w:val="004C01FC"/>
    <w:rsid w:val="004C2513"/>
    <w:rsid w:val="004C4AE8"/>
    <w:rsid w:val="004C5E70"/>
    <w:rsid w:val="004C655D"/>
    <w:rsid w:val="004D2AE7"/>
    <w:rsid w:val="004E2814"/>
    <w:rsid w:val="004E3911"/>
    <w:rsid w:val="004F0349"/>
    <w:rsid w:val="004F2471"/>
    <w:rsid w:val="004F2DAE"/>
    <w:rsid w:val="004F4830"/>
    <w:rsid w:val="004F5B72"/>
    <w:rsid w:val="004F7AF4"/>
    <w:rsid w:val="0050063A"/>
    <w:rsid w:val="00501572"/>
    <w:rsid w:val="00504A84"/>
    <w:rsid w:val="00505A13"/>
    <w:rsid w:val="00512A3A"/>
    <w:rsid w:val="00513864"/>
    <w:rsid w:val="00517F39"/>
    <w:rsid w:val="00521CB5"/>
    <w:rsid w:val="00521F92"/>
    <w:rsid w:val="00522894"/>
    <w:rsid w:val="00524D27"/>
    <w:rsid w:val="00526039"/>
    <w:rsid w:val="00527422"/>
    <w:rsid w:val="005327FB"/>
    <w:rsid w:val="00542E44"/>
    <w:rsid w:val="00544981"/>
    <w:rsid w:val="00545592"/>
    <w:rsid w:val="00545E9C"/>
    <w:rsid w:val="0054705E"/>
    <w:rsid w:val="005524B9"/>
    <w:rsid w:val="00552EED"/>
    <w:rsid w:val="00557A44"/>
    <w:rsid w:val="00560373"/>
    <w:rsid w:val="00561F76"/>
    <w:rsid w:val="00563379"/>
    <w:rsid w:val="00563F38"/>
    <w:rsid w:val="005665D3"/>
    <w:rsid w:val="00566BBA"/>
    <w:rsid w:val="00567ABE"/>
    <w:rsid w:val="00571E61"/>
    <w:rsid w:val="00572D02"/>
    <w:rsid w:val="0057550E"/>
    <w:rsid w:val="0057639B"/>
    <w:rsid w:val="00576D45"/>
    <w:rsid w:val="00577384"/>
    <w:rsid w:val="00584D76"/>
    <w:rsid w:val="005854E5"/>
    <w:rsid w:val="0058584D"/>
    <w:rsid w:val="00587685"/>
    <w:rsid w:val="00587B72"/>
    <w:rsid w:val="005901A1"/>
    <w:rsid w:val="00594308"/>
    <w:rsid w:val="00594370"/>
    <w:rsid w:val="0059437B"/>
    <w:rsid w:val="00597808"/>
    <w:rsid w:val="005A04DA"/>
    <w:rsid w:val="005A1532"/>
    <w:rsid w:val="005A2CC3"/>
    <w:rsid w:val="005A475F"/>
    <w:rsid w:val="005A4C2C"/>
    <w:rsid w:val="005A76D5"/>
    <w:rsid w:val="005B5CDB"/>
    <w:rsid w:val="005B7EF2"/>
    <w:rsid w:val="005C0681"/>
    <w:rsid w:val="005D0292"/>
    <w:rsid w:val="005D1B5E"/>
    <w:rsid w:val="005D1B62"/>
    <w:rsid w:val="005D2202"/>
    <w:rsid w:val="005D2F19"/>
    <w:rsid w:val="005D3B51"/>
    <w:rsid w:val="005D3EE2"/>
    <w:rsid w:val="005D58DB"/>
    <w:rsid w:val="005E3325"/>
    <w:rsid w:val="005E500E"/>
    <w:rsid w:val="005E7371"/>
    <w:rsid w:val="005F0383"/>
    <w:rsid w:val="005F7CE3"/>
    <w:rsid w:val="0060343B"/>
    <w:rsid w:val="006034A5"/>
    <w:rsid w:val="00604F1D"/>
    <w:rsid w:val="0061040A"/>
    <w:rsid w:val="00612D11"/>
    <w:rsid w:val="00623C15"/>
    <w:rsid w:val="00632036"/>
    <w:rsid w:val="006359B5"/>
    <w:rsid w:val="00641308"/>
    <w:rsid w:val="0064192F"/>
    <w:rsid w:val="006568AB"/>
    <w:rsid w:val="00657640"/>
    <w:rsid w:val="00657C44"/>
    <w:rsid w:val="00660376"/>
    <w:rsid w:val="0066060B"/>
    <w:rsid w:val="00662E3F"/>
    <w:rsid w:val="00672A95"/>
    <w:rsid w:val="0067413A"/>
    <w:rsid w:val="006743E1"/>
    <w:rsid w:val="006744B1"/>
    <w:rsid w:val="006745B2"/>
    <w:rsid w:val="00675F59"/>
    <w:rsid w:val="00676724"/>
    <w:rsid w:val="00677917"/>
    <w:rsid w:val="00680190"/>
    <w:rsid w:val="00680BFB"/>
    <w:rsid w:val="00684F16"/>
    <w:rsid w:val="0068508F"/>
    <w:rsid w:val="00686602"/>
    <w:rsid w:val="006930BD"/>
    <w:rsid w:val="0069344E"/>
    <w:rsid w:val="00693A25"/>
    <w:rsid w:val="0069798A"/>
    <w:rsid w:val="006A5E5C"/>
    <w:rsid w:val="006A7165"/>
    <w:rsid w:val="006A7A7F"/>
    <w:rsid w:val="006B2FC5"/>
    <w:rsid w:val="006B31C4"/>
    <w:rsid w:val="006B6883"/>
    <w:rsid w:val="006B741E"/>
    <w:rsid w:val="006C05FD"/>
    <w:rsid w:val="006D123F"/>
    <w:rsid w:val="006D4EC8"/>
    <w:rsid w:val="006D57A7"/>
    <w:rsid w:val="006D6038"/>
    <w:rsid w:val="006D722F"/>
    <w:rsid w:val="006E05B7"/>
    <w:rsid w:val="006E091F"/>
    <w:rsid w:val="006E09C3"/>
    <w:rsid w:val="006E09DA"/>
    <w:rsid w:val="006F276A"/>
    <w:rsid w:val="006F37C9"/>
    <w:rsid w:val="006F4900"/>
    <w:rsid w:val="006F69E5"/>
    <w:rsid w:val="006F7957"/>
    <w:rsid w:val="00700255"/>
    <w:rsid w:val="007011E0"/>
    <w:rsid w:val="00702F98"/>
    <w:rsid w:val="00704F55"/>
    <w:rsid w:val="00705559"/>
    <w:rsid w:val="007105E7"/>
    <w:rsid w:val="007111D4"/>
    <w:rsid w:val="0071275E"/>
    <w:rsid w:val="007138E6"/>
    <w:rsid w:val="00715238"/>
    <w:rsid w:val="00717EC6"/>
    <w:rsid w:val="0072104F"/>
    <w:rsid w:val="007245D2"/>
    <w:rsid w:val="00726B19"/>
    <w:rsid w:val="007275DB"/>
    <w:rsid w:val="00727F1A"/>
    <w:rsid w:val="00730A80"/>
    <w:rsid w:val="007336A0"/>
    <w:rsid w:val="00733C3C"/>
    <w:rsid w:val="00740F2B"/>
    <w:rsid w:val="00741D1E"/>
    <w:rsid w:val="0074206A"/>
    <w:rsid w:val="007446A8"/>
    <w:rsid w:val="00750D52"/>
    <w:rsid w:val="00755475"/>
    <w:rsid w:val="00767C64"/>
    <w:rsid w:val="00770FD1"/>
    <w:rsid w:val="00771121"/>
    <w:rsid w:val="00773786"/>
    <w:rsid w:val="00776A8E"/>
    <w:rsid w:val="007830BC"/>
    <w:rsid w:val="0079415C"/>
    <w:rsid w:val="007943AE"/>
    <w:rsid w:val="0079698E"/>
    <w:rsid w:val="007A0909"/>
    <w:rsid w:val="007A0D90"/>
    <w:rsid w:val="007A325D"/>
    <w:rsid w:val="007A6726"/>
    <w:rsid w:val="007B0025"/>
    <w:rsid w:val="007B3244"/>
    <w:rsid w:val="007B5225"/>
    <w:rsid w:val="007B7D1C"/>
    <w:rsid w:val="007C0028"/>
    <w:rsid w:val="007C1045"/>
    <w:rsid w:val="007C31D4"/>
    <w:rsid w:val="007C36F9"/>
    <w:rsid w:val="007C761E"/>
    <w:rsid w:val="007D152C"/>
    <w:rsid w:val="007D1721"/>
    <w:rsid w:val="007D2170"/>
    <w:rsid w:val="007E1304"/>
    <w:rsid w:val="007E15FA"/>
    <w:rsid w:val="007E3644"/>
    <w:rsid w:val="007E5E47"/>
    <w:rsid w:val="007E6228"/>
    <w:rsid w:val="007E709F"/>
    <w:rsid w:val="007F0AD6"/>
    <w:rsid w:val="007F2E1E"/>
    <w:rsid w:val="007F5472"/>
    <w:rsid w:val="008013F9"/>
    <w:rsid w:val="00805025"/>
    <w:rsid w:val="00812EDA"/>
    <w:rsid w:val="00815848"/>
    <w:rsid w:val="00832605"/>
    <w:rsid w:val="00834B49"/>
    <w:rsid w:val="00837C89"/>
    <w:rsid w:val="0084008E"/>
    <w:rsid w:val="00840D7C"/>
    <w:rsid w:val="00843294"/>
    <w:rsid w:val="008449A9"/>
    <w:rsid w:val="008501B2"/>
    <w:rsid w:val="0085236B"/>
    <w:rsid w:val="008538F8"/>
    <w:rsid w:val="0085727D"/>
    <w:rsid w:val="0086236B"/>
    <w:rsid w:val="00862AD0"/>
    <w:rsid w:val="008646D3"/>
    <w:rsid w:val="008711C7"/>
    <w:rsid w:val="00883C87"/>
    <w:rsid w:val="00885B84"/>
    <w:rsid w:val="00885F44"/>
    <w:rsid w:val="008866F6"/>
    <w:rsid w:val="00887DF0"/>
    <w:rsid w:val="00893FC4"/>
    <w:rsid w:val="008A27B8"/>
    <w:rsid w:val="008A2BEF"/>
    <w:rsid w:val="008A5CE7"/>
    <w:rsid w:val="008A5D67"/>
    <w:rsid w:val="008B0D0B"/>
    <w:rsid w:val="008B2652"/>
    <w:rsid w:val="008B3334"/>
    <w:rsid w:val="008B349A"/>
    <w:rsid w:val="008B43FA"/>
    <w:rsid w:val="008B70CF"/>
    <w:rsid w:val="008B7589"/>
    <w:rsid w:val="008C25BB"/>
    <w:rsid w:val="008C5B75"/>
    <w:rsid w:val="008C7278"/>
    <w:rsid w:val="008C770B"/>
    <w:rsid w:val="008D12AD"/>
    <w:rsid w:val="008D2412"/>
    <w:rsid w:val="008D4E4C"/>
    <w:rsid w:val="008E1970"/>
    <w:rsid w:val="008E25C6"/>
    <w:rsid w:val="008E3817"/>
    <w:rsid w:val="008E5926"/>
    <w:rsid w:val="008E7565"/>
    <w:rsid w:val="008F05F6"/>
    <w:rsid w:val="008F6B15"/>
    <w:rsid w:val="008F787B"/>
    <w:rsid w:val="009014E9"/>
    <w:rsid w:val="00903B29"/>
    <w:rsid w:val="00913110"/>
    <w:rsid w:val="009131F6"/>
    <w:rsid w:val="009163BB"/>
    <w:rsid w:val="00916500"/>
    <w:rsid w:val="0091664A"/>
    <w:rsid w:val="00917A3C"/>
    <w:rsid w:val="00923CF3"/>
    <w:rsid w:val="0092435B"/>
    <w:rsid w:val="009274B1"/>
    <w:rsid w:val="009344F2"/>
    <w:rsid w:val="0093562C"/>
    <w:rsid w:val="009360FC"/>
    <w:rsid w:val="00944AFD"/>
    <w:rsid w:val="00945D0A"/>
    <w:rsid w:val="00946E74"/>
    <w:rsid w:val="00950BB2"/>
    <w:rsid w:val="00950BCB"/>
    <w:rsid w:val="009512A5"/>
    <w:rsid w:val="009601CD"/>
    <w:rsid w:val="00965B4D"/>
    <w:rsid w:val="00966F18"/>
    <w:rsid w:val="0097161F"/>
    <w:rsid w:val="00973876"/>
    <w:rsid w:val="0097486F"/>
    <w:rsid w:val="00976EDE"/>
    <w:rsid w:val="00981BF2"/>
    <w:rsid w:val="00982021"/>
    <w:rsid w:val="00982490"/>
    <w:rsid w:val="00983AA6"/>
    <w:rsid w:val="00984D7D"/>
    <w:rsid w:val="009860E6"/>
    <w:rsid w:val="00987066"/>
    <w:rsid w:val="00987E61"/>
    <w:rsid w:val="009916F3"/>
    <w:rsid w:val="00992285"/>
    <w:rsid w:val="00994801"/>
    <w:rsid w:val="009949F3"/>
    <w:rsid w:val="00994B9F"/>
    <w:rsid w:val="00994E4A"/>
    <w:rsid w:val="009967C4"/>
    <w:rsid w:val="009A0BDF"/>
    <w:rsid w:val="009A51BD"/>
    <w:rsid w:val="009B562F"/>
    <w:rsid w:val="009C013F"/>
    <w:rsid w:val="009C017E"/>
    <w:rsid w:val="009C176B"/>
    <w:rsid w:val="009C3DAE"/>
    <w:rsid w:val="009C610E"/>
    <w:rsid w:val="009C74DF"/>
    <w:rsid w:val="009E07E6"/>
    <w:rsid w:val="009E2D5F"/>
    <w:rsid w:val="009E30CC"/>
    <w:rsid w:val="009E3188"/>
    <w:rsid w:val="009E3ED8"/>
    <w:rsid w:val="009E5D63"/>
    <w:rsid w:val="009F0A03"/>
    <w:rsid w:val="009F1A81"/>
    <w:rsid w:val="009F1AAC"/>
    <w:rsid w:val="009F2D23"/>
    <w:rsid w:val="009F4B27"/>
    <w:rsid w:val="009F4CE6"/>
    <w:rsid w:val="009F4F1A"/>
    <w:rsid w:val="009F52F5"/>
    <w:rsid w:val="009F6B58"/>
    <w:rsid w:val="00A00876"/>
    <w:rsid w:val="00A0251B"/>
    <w:rsid w:val="00A048A1"/>
    <w:rsid w:val="00A05433"/>
    <w:rsid w:val="00A05510"/>
    <w:rsid w:val="00A05D99"/>
    <w:rsid w:val="00A140E1"/>
    <w:rsid w:val="00A15E1F"/>
    <w:rsid w:val="00A2070D"/>
    <w:rsid w:val="00A225B7"/>
    <w:rsid w:val="00A22B98"/>
    <w:rsid w:val="00A234C7"/>
    <w:rsid w:val="00A26064"/>
    <w:rsid w:val="00A26437"/>
    <w:rsid w:val="00A35560"/>
    <w:rsid w:val="00A371C2"/>
    <w:rsid w:val="00A41CAD"/>
    <w:rsid w:val="00A5035A"/>
    <w:rsid w:val="00A6048C"/>
    <w:rsid w:val="00A63069"/>
    <w:rsid w:val="00A63254"/>
    <w:rsid w:val="00A65D25"/>
    <w:rsid w:val="00A65D3E"/>
    <w:rsid w:val="00A67336"/>
    <w:rsid w:val="00A703E5"/>
    <w:rsid w:val="00A71799"/>
    <w:rsid w:val="00A73785"/>
    <w:rsid w:val="00A7727A"/>
    <w:rsid w:val="00A773D8"/>
    <w:rsid w:val="00A77986"/>
    <w:rsid w:val="00A85845"/>
    <w:rsid w:val="00A86C1B"/>
    <w:rsid w:val="00A875C3"/>
    <w:rsid w:val="00A92D56"/>
    <w:rsid w:val="00A93D05"/>
    <w:rsid w:val="00A971D4"/>
    <w:rsid w:val="00AA094D"/>
    <w:rsid w:val="00AA2C02"/>
    <w:rsid w:val="00AA6187"/>
    <w:rsid w:val="00AA6FB6"/>
    <w:rsid w:val="00AB0EDE"/>
    <w:rsid w:val="00AB18D5"/>
    <w:rsid w:val="00AB20D2"/>
    <w:rsid w:val="00AB2864"/>
    <w:rsid w:val="00AB2DFE"/>
    <w:rsid w:val="00AB3F6F"/>
    <w:rsid w:val="00AB5A75"/>
    <w:rsid w:val="00AB6DB6"/>
    <w:rsid w:val="00AC0FA1"/>
    <w:rsid w:val="00AC13E2"/>
    <w:rsid w:val="00AC233B"/>
    <w:rsid w:val="00AC5A39"/>
    <w:rsid w:val="00AD0A6A"/>
    <w:rsid w:val="00AD3988"/>
    <w:rsid w:val="00AD474C"/>
    <w:rsid w:val="00AD645D"/>
    <w:rsid w:val="00AE09A6"/>
    <w:rsid w:val="00AE116B"/>
    <w:rsid w:val="00AE1E5C"/>
    <w:rsid w:val="00AE1EDF"/>
    <w:rsid w:val="00AE6ACE"/>
    <w:rsid w:val="00AE7523"/>
    <w:rsid w:val="00AF04E9"/>
    <w:rsid w:val="00AF1EBB"/>
    <w:rsid w:val="00AF3483"/>
    <w:rsid w:val="00AF75AF"/>
    <w:rsid w:val="00B00445"/>
    <w:rsid w:val="00B014A2"/>
    <w:rsid w:val="00B025C1"/>
    <w:rsid w:val="00B0404C"/>
    <w:rsid w:val="00B060DE"/>
    <w:rsid w:val="00B10E77"/>
    <w:rsid w:val="00B123FB"/>
    <w:rsid w:val="00B13D74"/>
    <w:rsid w:val="00B21BCC"/>
    <w:rsid w:val="00B21BF1"/>
    <w:rsid w:val="00B33212"/>
    <w:rsid w:val="00B33D99"/>
    <w:rsid w:val="00B3768D"/>
    <w:rsid w:val="00B43C0A"/>
    <w:rsid w:val="00B461CA"/>
    <w:rsid w:val="00B46989"/>
    <w:rsid w:val="00B478E1"/>
    <w:rsid w:val="00B5281A"/>
    <w:rsid w:val="00B531D5"/>
    <w:rsid w:val="00B560DA"/>
    <w:rsid w:val="00B647C8"/>
    <w:rsid w:val="00B651A6"/>
    <w:rsid w:val="00B67956"/>
    <w:rsid w:val="00B72143"/>
    <w:rsid w:val="00B72349"/>
    <w:rsid w:val="00B75EFF"/>
    <w:rsid w:val="00B76CB0"/>
    <w:rsid w:val="00B777CB"/>
    <w:rsid w:val="00B778DB"/>
    <w:rsid w:val="00B84AC4"/>
    <w:rsid w:val="00B9082A"/>
    <w:rsid w:val="00B95083"/>
    <w:rsid w:val="00B960B8"/>
    <w:rsid w:val="00B961D1"/>
    <w:rsid w:val="00BA02A4"/>
    <w:rsid w:val="00BA063C"/>
    <w:rsid w:val="00BA221A"/>
    <w:rsid w:val="00BA3DDF"/>
    <w:rsid w:val="00BA5E5F"/>
    <w:rsid w:val="00BA7773"/>
    <w:rsid w:val="00BB1AB6"/>
    <w:rsid w:val="00BB1C38"/>
    <w:rsid w:val="00BB239D"/>
    <w:rsid w:val="00BB4833"/>
    <w:rsid w:val="00BB5860"/>
    <w:rsid w:val="00BC2343"/>
    <w:rsid w:val="00BC464E"/>
    <w:rsid w:val="00BC4C67"/>
    <w:rsid w:val="00BC510F"/>
    <w:rsid w:val="00BD1495"/>
    <w:rsid w:val="00BD17B9"/>
    <w:rsid w:val="00BD2E56"/>
    <w:rsid w:val="00BD4544"/>
    <w:rsid w:val="00BD4F7C"/>
    <w:rsid w:val="00BE32FD"/>
    <w:rsid w:val="00BE4493"/>
    <w:rsid w:val="00BE502D"/>
    <w:rsid w:val="00BE582D"/>
    <w:rsid w:val="00BF0928"/>
    <w:rsid w:val="00BF0BD9"/>
    <w:rsid w:val="00BF1119"/>
    <w:rsid w:val="00BF1DD8"/>
    <w:rsid w:val="00C03B7C"/>
    <w:rsid w:val="00C05AD6"/>
    <w:rsid w:val="00C078F4"/>
    <w:rsid w:val="00C07B9D"/>
    <w:rsid w:val="00C11B6D"/>
    <w:rsid w:val="00C16BED"/>
    <w:rsid w:val="00C20D8F"/>
    <w:rsid w:val="00C2181C"/>
    <w:rsid w:val="00C218B4"/>
    <w:rsid w:val="00C24F12"/>
    <w:rsid w:val="00C24FA3"/>
    <w:rsid w:val="00C32838"/>
    <w:rsid w:val="00C4003E"/>
    <w:rsid w:val="00C40ACA"/>
    <w:rsid w:val="00C4139D"/>
    <w:rsid w:val="00C47289"/>
    <w:rsid w:val="00C473CE"/>
    <w:rsid w:val="00C544EA"/>
    <w:rsid w:val="00C5679F"/>
    <w:rsid w:val="00C56904"/>
    <w:rsid w:val="00C56CBA"/>
    <w:rsid w:val="00C603A1"/>
    <w:rsid w:val="00C75FDE"/>
    <w:rsid w:val="00C82F66"/>
    <w:rsid w:val="00C8537C"/>
    <w:rsid w:val="00C86E87"/>
    <w:rsid w:val="00C87CF7"/>
    <w:rsid w:val="00C90779"/>
    <w:rsid w:val="00C90F44"/>
    <w:rsid w:val="00C9498F"/>
    <w:rsid w:val="00CA0CCA"/>
    <w:rsid w:val="00CA0FCA"/>
    <w:rsid w:val="00CA4C57"/>
    <w:rsid w:val="00CA4E21"/>
    <w:rsid w:val="00CA5436"/>
    <w:rsid w:val="00CA62E4"/>
    <w:rsid w:val="00CA698E"/>
    <w:rsid w:val="00CA7F7A"/>
    <w:rsid w:val="00CB04C1"/>
    <w:rsid w:val="00CB1459"/>
    <w:rsid w:val="00CB4643"/>
    <w:rsid w:val="00CC22CA"/>
    <w:rsid w:val="00CC4765"/>
    <w:rsid w:val="00CC4C0C"/>
    <w:rsid w:val="00CC52EB"/>
    <w:rsid w:val="00CC6D61"/>
    <w:rsid w:val="00CC7E0F"/>
    <w:rsid w:val="00CD08B8"/>
    <w:rsid w:val="00CD1C30"/>
    <w:rsid w:val="00CD1FDE"/>
    <w:rsid w:val="00CD31D1"/>
    <w:rsid w:val="00CD4938"/>
    <w:rsid w:val="00CD64AA"/>
    <w:rsid w:val="00CD7E6D"/>
    <w:rsid w:val="00CE1231"/>
    <w:rsid w:val="00CE65C2"/>
    <w:rsid w:val="00CF2FA6"/>
    <w:rsid w:val="00CF3A53"/>
    <w:rsid w:val="00D0090C"/>
    <w:rsid w:val="00D01CD4"/>
    <w:rsid w:val="00D0269E"/>
    <w:rsid w:val="00D044CA"/>
    <w:rsid w:val="00D058D8"/>
    <w:rsid w:val="00D06514"/>
    <w:rsid w:val="00D07EBD"/>
    <w:rsid w:val="00D11B18"/>
    <w:rsid w:val="00D12C1A"/>
    <w:rsid w:val="00D13B8F"/>
    <w:rsid w:val="00D1461A"/>
    <w:rsid w:val="00D14EFA"/>
    <w:rsid w:val="00D24123"/>
    <w:rsid w:val="00D27131"/>
    <w:rsid w:val="00D3420A"/>
    <w:rsid w:val="00D348F4"/>
    <w:rsid w:val="00D41708"/>
    <w:rsid w:val="00D41E58"/>
    <w:rsid w:val="00D42BF6"/>
    <w:rsid w:val="00D4743F"/>
    <w:rsid w:val="00D529BD"/>
    <w:rsid w:val="00D54201"/>
    <w:rsid w:val="00D54825"/>
    <w:rsid w:val="00D5656F"/>
    <w:rsid w:val="00D60CB2"/>
    <w:rsid w:val="00D634F8"/>
    <w:rsid w:val="00D701C2"/>
    <w:rsid w:val="00D72DE7"/>
    <w:rsid w:val="00D76F56"/>
    <w:rsid w:val="00D776BB"/>
    <w:rsid w:val="00D81050"/>
    <w:rsid w:val="00D81280"/>
    <w:rsid w:val="00D82938"/>
    <w:rsid w:val="00D82A27"/>
    <w:rsid w:val="00D83AEF"/>
    <w:rsid w:val="00D94170"/>
    <w:rsid w:val="00D96A3A"/>
    <w:rsid w:val="00D97175"/>
    <w:rsid w:val="00DA0F0F"/>
    <w:rsid w:val="00DA4421"/>
    <w:rsid w:val="00DA665B"/>
    <w:rsid w:val="00DB02A4"/>
    <w:rsid w:val="00DB2B7C"/>
    <w:rsid w:val="00DB4DEB"/>
    <w:rsid w:val="00DC013D"/>
    <w:rsid w:val="00DC0E34"/>
    <w:rsid w:val="00DC174C"/>
    <w:rsid w:val="00DC1A04"/>
    <w:rsid w:val="00DC1B5E"/>
    <w:rsid w:val="00DC5240"/>
    <w:rsid w:val="00DC672F"/>
    <w:rsid w:val="00DC783E"/>
    <w:rsid w:val="00DD3114"/>
    <w:rsid w:val="00DD3A2A"/>
    <w:rsid w:val="00DD3FF7"/>
    <w:rsid w:val="00DD7A2A"/>
    <w:rsid w:val="00DE0D5E"/>
    <w:rsid w:val="00DE1053"/>
    <w:rsid w:val="00DE2921"/>
    <w:rsid w:val="00DF1AC2"/>
    <w:rsid w:val="00DF35B6"/>
    <w:rsid w:val="00DF73B5"/>
    <w:rsid w:val="00E027C9"/>
    <w:rsid w:val="00E0568D"/>
    <w:rsid w:val="00E06851"/>
    <w:rsid w:val="00E069AC"/>
    <w:rsid w:val="00E11933"/>
    <w:rsid w:val="00E1472E"/>
    <w:rsid w:val="00E1566D"/>
    <w:rsid w:val="00E227CF"/>
    <w:rsid w:val="00E319B6"/>
    <w:rsid w:val="00E33688"/>
    <w:rsid w:val="00E362B9"/>
    <w:rsid w:val="00E36B16"/>
    <w:rsid w:val="00E44B41"/>
    <w:rsid w:val="00E50B74"/>
    <w:rsid w:val="00E5116F"/>
    <w:rsid w:val="00E53010"/>
    <w:rsid w:val="00E530A3"/>
    <w:rsid w:val="00E56252"/>
    <w:rsid w:val="00E56F6D"/>
    <w:rsid w:val="00E57264"/>
    <w:rsid w:val="00E5763F"/>
    <w:rsid w:val="00E62A24"/>
    <w:rsid w:val="00E62DAF"/>
    <w:rsid w:val="00E64109"/>
    <w:rsid w:val="00E64420"/>
    <w:rsid w:val="00E66371"/>
    <w:rsid w:val="00E66515"/>
    <w:rsid w:val="00E674FA"/>
    <w:rsid w:val="00E74CA1"/>
    <w:rsid w:val="00E77EC7"/>
    <w:rsid w:val="00E831B7"/>
    <w:rsid w:val="00E833B6"/>
    <w:rsid w:val="00E8479F"/>
    <w:rsid w:val="00E86819"/>
    <w:rsid w:val="00E874B2"/>
    <w:rsid w:val="00E90E8D"/>
    <w:rsid w:val="00E956DF"/>
    <w:rsid w:val="00E971CD"/>
    <w:rsid w:val="00E976D4"/>
    <w:rsid w:val="00E97ED5"/>
    <w:rsid w:val="00EA0FC9"/>
    <w:rsid w:val="00EA1E11"/>
    <w:rsid w:val="00EA587F"/>
    <w:rsid w:val="00EA5CD6"/>
    <w:rsid w:val="00EC2582"/>
    <w:rsid w:val="00EC3D5A"/>
    <w:rsid w:val="00EC626D"/>
    <w:rsid w:val="00EC62FF"/>
    <w:rsid w:val="00EC6AF4"/>
    <w:rsid w:val="00ED07E7"/>
    <w:rsid w:val="00ED0B74"/>
    <w:rsid w:val="00ED19DF"/>
    <w:rsid w:val="00ED3CE4"/>
    <w:rsid w:val="00ED3D2F"/>
    <w:rsid w:val="00ED52A2"/>
    <w:rsid w:val="00ED607B"/>
    <w:rsid w:val="00ED6D6B"/>
    <w:rsid w:val="00ED72CE"/>
    <w:rsid w:val="00EE0BCD"/>
    <w:rsid w:val="00EE21AD"/>
    <w:rsid w:val="00EE7F4D"/>
    <w:rsid w:val="00EF3A08"/>
    <w:rsid w:val="00EF3C6F"/>
    <w:rsid w:val="00EF5255"/>
    <w:rsid w:val="00EF6EAD"/>
    <w:rsid w:val="00F004A3"/>
    <w:rsid w:val="00F00EB5"/>
    <w:rsid w:val="00F01AFC"/>
    <w:rsid w:val="00F02838"/>
    <w:rsid w:val="00F06AE2"/>
    <w:rsid w:val="00F070F8"/>
    <w:rsid w:val="00F07246"/>
    <w:rsid w:val="00F07BB2"/>
    <w:rsid w:val="00F1073F"/>
    <w:rsid w:val="00F15533"/>
    <w:rsid w:val="00F1795D"/>
    <w:rsid w:val="00F22F34"/>
    <w:rsid w:val="00F22FB3"/>
    <w:rsid w:val="00F249C3"/>
    <w:rsid w:val="00F24A29"/>
    <w:rsid w:val="00F25D30"/>
    <w:rsid w:val="00F30770"/>
    <w:rsid w:val="00F32C94"/>
    <w:rsid w:val="00F33EF8"/>
    <w:rsid w:val="00F34161"/>
    <w:rsid w:val="00F3497A"/>
    <w:rsid w:val="00F35C77"/>
    <w:rsid w:val="00F407BF"/>
    <w:rsid w:val="00F42865"/>
    <w:rsid w:val="00F42A10"/>
    <w:rsid w:val="00F42B52"/>
    <w:rsid w:val="00F439DE"/>
    <w:rsid w:val="00F51EF2"/>
    <w:rsid w:val="00F538C1"/>
    <w:rsid w:val="00F53D42"/>
    <w:rsid w:val="00F60126"/>
    <w:rsid w:val="00F71814"/>
    <w:rsid w:val="00F71F7A"/>
    <w:rsid w:val="00F816A2"/>
    <w:rsid w:val="00F8209B"/>
    <w:rsid w:val="00F83662"/>
    <w:rsid w:val="00F842DA"/>
    <w:rsid w:val="00F90C6E"/>
    <w:rsid w:val="00F93DCC"/>
    <w:rsid w:val="00FA2511"/>
    <w:rsid w:val="00FA2E14"/>
    <w:rsid w:val="00FA34C0"/>
    <w:rsid w:val="00FA3AC1"/>
    <w:rsid w:val="00FA5B80"/>
    <w:rsid w:val="00FB1733"/>
    <w:rsid w:val="00FB594B"/>
    <w:rsid w:val="00FC6981"/>
    <w:rsid w:val="00FD4312"/>
    <w:rsid w:val="00FE2540"/>
    <w:rsid w:val="00FE2A7F"/>
    <w:rsid w:val="00FE3A63"/>
    <w:rsid w:val="00FE6AEA"/>
    <w:rsid w:val="00FF356B"/>
    <w:rsid w:val="00FF55A1"/>
    <w:rsid w:val="00FF64B4"/>
    <w:rsid w:val="175A590E"/>
    <w:rsid w:val="17B85A71"/>
    <w:rsid w:val="18903B9E"/>
    <w:rsid w:val="2192232D"/>
    <w:rsid w:val="241D4D63"/>
    <w:rsid w:val="2D3D3764"/>
    <w:rsid w:val="358009B9"/>
    <w:rsid w:val="37FE576E"/>
    <w:rsid w:val="44647566"/>
    <w:rsid w:val="4A887735"/>
    <w:rsid w:val="520D69D9"/>
    <w:rsid w:val="685257C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chmetcnv"/>
  <w:shapeDefaults>
    <o:shapedefaults v:ext="edit" spidmax="50178" fillcolor="white">
      <v:fill color="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0" w:unhideWhenUsed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uiPriority="0" w:unhideWhenUsed="0"/>
    <w:lsdException w:name="toc 1" w:semiHidden="0" w:uiPriority="39" w:unhideWhenUsed="0"/>
    <w:lsdException w:name="toc 2" w:semiHidden="0" w:uiPriority="39" w:unhideWhenUsed="0"/>
    <w:lsdException w:name="toc 3" w:semiHidden="0" w:uiPriority="39" w:unhideWhenUsed="0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semiHidden="0" w:uiPriority="0" w:unhideWhenUsed="0"/>
    <w:lsdException w:name="header" w:semiHidden="0"/>
    <w:lsdException w:name="footer" w:semiHidden="0"/>
    <w:lsdException w:name="caption" w:semiHidden="0" w:uiPriority="35" w:unhideWhenUsed="0" w:qFormat="1"/>
    <w:lsdException w:name="annotation reference" w:semiHidden="0" w:uiPriority="0" w:unhideWhenUsed="0"/>
    <w:lsdException w:name="page number" w:semiHidden="0" w:uiPriority="0" w:unhideWhenUsed="0"/>
    <w:lsdException w:name="List Number" w:semiHidden="0" w:uiPriority="0" w:unhideWhenUsed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 w:unhideWhenUsed="0"/>
    <w:lsdException w:name="Strong" w:semiHidden="0" w:uiPriority="22" w:unhideWhenUsed="0" w:qFormat="1"/>
    <w:lsdException w:name="Emphasis" w:semiHidden="0" w:uiPriority="20" w:unhideWhenUsed="0" w:qFormat="1"/>
    <w:lsdException w:name="Document Map" w:uiPriority="0"/>
    <w:lsdException w:name="Normal Table" w:qFormat="1"/>
    <w:lsdException w:name="annotation subject" w:semiHidden="0" w:uiPriority="0" w:unhideWhenUsed="0"/>
    <w:lsdException w:name="Balloon Text" w:semiHidden="0" w:uiPriority="0" w:unhideWhenUsed="0"/>
    <w:lsdException w:name="Table Grid" w:semiHidden="0" w:uiPriority="0" w:unhideWhenUsed="0"/>
    <w:lsdException w:name="No Spacing" w:semiHidden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Quote" w:semiHidden="0" w:unhideWhenUsed="0" w:qFormat="1"/>
    <w:lsdException w:name="Intense Quote" w:semiHidden="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5">
    <w:name w:val="Normal"/>
    <w:qFormat/>
    <w:rsid w:val="00D96A3A"/>
    <w:pPr>
      <w:widowControl w:val="0"/>
      <w:spacing w:before="260" w:after="260" w:line="415" w:lineRule="auto"/>
      <w:jc w:val="both"/>
    </w:pPr>
    <w:rPr>
      <w:kern w:val="2"/>
      <w:sz w:val="21"/>
      <w:szCs w:val="22"/>
    </w:rPr>
  </w:style>
  <w:style w:type="paragraph" w:styleId="11">
    <w:name w:val="heading 1"/>
    <w:aliases w:val="36标题1,章节,36标题 1"/>
    <w:basedOn w:val="a5"/>
    <w:next w:val="a5"/>
    <w:link w:val="1Char"/>
    <w:qFormat/>
    <w:rsid w:val="00D96A3A"/>
    <w:pPr>
      <w:keepNext/>
      <w:keepLines/>
      <w:spacing w:before="340" w:after="330" w:line="578" w:lineRule="auto"/>
      <w:jc w:val="left"/>
      <w:outlineLvl w:val="0"/>
    </w:pPr>
    <w:rPr>
      <w:b/>
      <w:bCs/>
      <w:kern w:val="44"/>
      <w:sz w:val="44"/>
      <w:szCs w:val="44"/>
    </w:rPr>
  </w:style>
  <w:style w:type="paragraph" w:styleId="20">
    <w:name w:val="heading 2"/>
    <w:aliases w:val="36标题2,第一层条,36标题 2"/>
    <w:basedOn w:val="a5"/>
    <w:next w:val="a5"/>
    <w:link w:val="2Char"/>
    <w:qFormat/>
    <w:rsid w:val="00D96A3A"/>
    <w:pPr>
      <w:keepNext/>
      <w:keepLines/>
      <w:spacing w:line="416" w:lineRule="auto"/>
      <w:outlineLvl w:val="1"/>
    </w:pPr>
    <w:rPr>
      <w:rFonts w:ascii="Cambria" w:hAnsi="Cambria"/>
      <w:b/>
      <w:bCs/>
      <w:kern w:val="0"/>
      <w:sz w:val="32"/>
      <w:szCs w:val="32"/>
    </w:rPr>
  </w:style>
  <w:style w:type="paragraph" w:styleId="30">
    <w:name w:val="heading 3"/>
    <w:aliases w:val="36标题3,第二层条,36标题 3"/>
    <w:basedOn w:val="a5"/>
    <w:next w:val="a5"/>
    <w:link w:val="3Char"/>
    <w:qFormat/>
    <w:rsid w:val="00D96A3A"/>
    <w:pPr>
      <w:keepNext/>
      <w:keepLines/>
      <w:spacing w:line="416" w:lineRule="auto"/>
      <w:outlineLvl w:val="2"/>
    </w:pPr>
    <w:rPr>
      <w:b/>
      <w:bCs/>
      <w:kern w:val="0"/>
      <w:sz w:val="32"/>
      <w:szCs w:val="32"/>
    </w:rPr>
  </w:style>
  <w:style w:type="paragraph" w:styleId="41">
    <w:name w:val="heading 4"/>
    <w:aliases w:val="36标题4,第三层条,36标题 4"/>
    <w:basedOn w:val="a5"/>
    <w:next w:val="a5"/>
    <w:link w:val="4Char"/>
    <w:qFormat/>
    <w:rsid w:val="00D96A3A"/>
    <w:pPr>
      <w:keepNext/>
      <w:keepLines/>
      <w:spacing w:before="280" w:after="290" w:line="376" w:lineRule="auto"/>
      <w:outlineLvl w:val="3"/>
    </w:pPr>
    <w:rPr>
      <w:rFonts w:ascii="Cambria" w:hAnsi="Cambria"/>
      <w:b/>
      <w:bCs/>
      <w:sz w:val="28"/>
      <w:szCs w:val="28"/>
    </w:rPr>
  </w:style>
  <w:style w:type="paragraph" w:styleId="50">
    <w:name w:val="heading 5"/>
    <w:aliases w:val="36标题5,第四层条,36标题 5"/>
    <w:basedOn w:val="a5"/>
    <w:next w:val="a5"/>
    <w:link w:val="5Char"/>
    <w:qFormat/>
    <w:rsid w:val="009601CD"/>
    <w:pPr>
      <w:widowControl/>
      <w:adjustRightInd w:val="0"/>
      <w:snapToGrid w:val="0"/>
      <w:spacing w:before="120" w:after="120" w:line="360" w:lineRule="atLeast"/>
      <w:textAlignment w:val="baseline"/>
      <w:outlineLvl w:val="4"/>
    </w:pPr>
    <w:rPr>
      <w:rFonts w:ascii="Times New Roman" w:eastAsia="黑体" w:hAnsi="Times New Roman"/>
      <w:color w:val="000080"/>
      <w:kern w:val="0"/>
      <w:sz w:val="24"/>
      <w:szCs w:val="20"/>
    </w:rPr>
  </w:style>
  <w:style w:type="paragraph" w:styleId="6">
    <w:name w:val="heading 6"/>
    <w:aliases w:val="36标题6,第五层条"/>
    <w:basedOn w:val="a5"/>
    <w:next w:val="a5"/>
    <w:link w:val="6Char"/>
    <w:qFormat/>
    <w:rsid w:val="009601CD"/>
    <w:pPr>
      <w:widowControl/>
      <w:adjustRightInd w:val="0"/>
      <w:snapToGrid w:val="0"/>
      <w:spacing w:before="120" w:after="120" w:line="360" w:lineRule="atLeast"/>
      <w:textAlignment w:val="baseline"/>
      <w:outlineLvl w:val="5"/>
    </w:pPr>
    <w:rPr>
      <w:rFonts w:ascii="Times New Roman" w:eastAsia="黑体" w:hAnsi="Times New Roman"/>
      <w:color w:val="000080"/>
      <w:kern w:val="0"/>
      <w:sz w:val="24"/>
      <w:szCs w:val="20"/>
    </w:rPr>
  </w:style>
  <w:style w:type="paragraph" w:styleId="7">
    <w:name w:val="heading 7"/>
    <w:aliases w:val="（列项说明）,列项"/>
    <w:basedOn w:val="a5"/>
    <w:next w:val="a5"/>
    <w:link w:val="7Char"/>
    <w:unhideWhenUsed/>
    <w:qFormat/>
    <w:rsid w:val="009601CD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aliases w:val="数字列项"/>
    <w:basedOn w:val="a5"/>
    <w:next w:val="a5"/>
    <w:link w:val="8Char"/>
    <w:qFormat/>
    <w:rsid w:val="009601CD"/>
    <w:pPr>
      <w:numPr>
        <w:ilvl w:val="7"/>
        <w:numId w:val="12"/>
      </w:numPr>
      <w:adjustRightInd w:val="0"/>
      <w:snapToGrid w:val="0"/>
      <w:spacing w:before="0" w:after="0" w:line="360" w:lineRule="atLeast"/>
      <w:textAlignment w:val="baseline"/>
      <w:outlineLvl w:val="7"/>
    </w:pPr>
    <w:rPr>
      <w:rFonts w:ascii="Times New Roman" w:hAnsi="Times New Roman"/>
      <w:kern w:val="0"/>
      <w:sz w:val="24"/>
      <w:szCs w:val="20"/>
    </w:rPr>
  </w:style>
  <w:style w:type="paragraph" w:styleId="9">
    <w:name w:val="heading 9"/>
    <w:basedOn w:val="a5"/>
    <w:next w:val="a5"/>
    <w:link w:val="9Char"/>
    <w:qFormat/>
    <w:rsid w:val="009601CD"/>
    <w:pPr>
      <w:keepNext/>
      <w:keepLines/>
      <w:adjustRightInd w:val="0"/>
      <w:snapToGrid w:val="0"/>
      <w:spacing w:before="120" w:after="120" w:line="360" w:lineRule="atLeast"/>
      <w:ind w:firstLine="482"/>
      <w:jc w:val="center"/>
      <w:textAlignment w:val="baseline"/>
      <w:outlineLvl w:val="8"/>
    </w:pPr>
    <w:rPr>
      <w:rFonts w:ascii="Arial" w:eastAsia="黑体" w:hAnsi="Arial"/>
      <w:kern w:val="0"/>
      <w:sz w:val="32"/>
      <w:szCs w:val="20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character" w:customStyle="1" w:styleId="Char">
    <w:name w:val="文档结构图 Char"/>
    <w:link w:val="a9"/>
    <w:semiHidden/>
    <w:rsid w:val="00D96A3A"/>
    <w:rPr>
      <w:rFonts w:ascii="宋体" w:eastAsia="宋体"/>
      <w:sz w:val="18"/>
      <w:szCs w:val="18"/>
    </w:rPr>
  </w:style>
  <w:style w:type="character" w:customStyle="1" w:styleId="Char0">
    <w:name w:val="副标题 Char"/>
    <w:link w:val="aa"/>
    <w:uiPriority w:val="11"/>
    <w:rsid w:val="00D96A3A"/>
    <w:rPr>
      <w:rFonts w:ascii="Cambria" w:eastAsia="宋体" w:hAnsi="Cambria" w:cs="Times New Roman"/>
      <w:b/>
      <w:bCs/>
      <w:kern w:val="28"/>
      <w:sz w:val="32"/>
      <w:szCs w:val="32"/>
    </w:rPr>
  </w:style>
  <w:style w:type="character" w:customStyle="1" w:styleId="Char1">
    <w:name w:val="批注文字 Char"/>
    <w:link w:val="ab"/>
    <w:rsid w:val="00D96A3A"/>
    <w:rPr>
      <w:rFonts w:ascii="Times New Roman" w:eastAsia="宋体" w:hAnsi="Times New Roman" w:cs="Times New Roman"/>
      <w:szCs w:val="24"/>
    </w:rPr>
  </w:style>
  <w:style w:type="character" w:customStyle="1" w:styleId="Char2">
    <w:name w:val="页脚 Char"/>
    <w:link w:val="ac"/>
    <w:uiPriority w:val="99"/>
    <w:rsid w:val="00D96A3A"/>
    <w:rPr>
      <w:sz w:val="18"/>
      <w:szCs w:val="18"/>
    </w:rPr>
  </w:style>
  <w:style w:type="character" w:styleId="ad">
    <w:name w:val="Hyperlink"/>
    <w:uiPriority w:val="99"/>
    <w:rsid w:val="00D96A3A"/>
    <w:rPr>
      <w:color w:val="0000FF"/>
      <w:u w:val="single"/>
    </w:rPr>
  </w:style>
  <w:style w:type="character" w:styleId="ae">
    <w:name w:val="page number"/>
    <w:basedOn w:val="a6"/>
    <w:rsid w:val="00D96A3A"/>
  </w:style>
  <w:style w:type="character" w:styleId="af">
    <w:name w:val="annotation reference"/>
    <w:rsid w:val="00D96A3A"/>
    <w:rPr>
      <w:sz w:val="21"/>
      <w:szCs w:val="21"/>
    </w:rPr>
  </w:style>
  <w:style w:type="character" w:styleId="af0">
    <w:name w:val="Emphasis"/>
    <w:uiPriority w:val="20"/>
    <w:qFormat/>
    <w:rsid w:val="00D96A3A"/>
    <w:rPr>
      <w:i/>
      <w:iCs/>
    </w:rPr>
  </w:style>
  <w:style w:type="character" w:customStyle="1" w:styleId="Char3">
    <w:name w:val="批注框文本 Char"/>
    <w:link w:val="af1"/>
    <w:rsid w:val="00D96A3A"/>
    <w:rPr>
      <w:rFonts w:ascii="Times New Roman" w:eastAsia="宋体" w:hAnsi="Times New Roman" w:cs="Times New Roman"/>
      <w:sz w:val="18"/>
      <w:szCs w:val="18"/>
    </w:rPr>
  </w:style>
  <w:style w:type="character" w:customStyle="1" w:styleId="Char4">
    <w:name w:val="页眉 Char"/>
    <w:aliases w:val="36页眉 Char"/>
    <w:link w:val="af2"/>
    <w:uiPriority w:val="99"/>
    <w:semiHidden/>
    <w:rsid w:val="00D96A3A"/>
    <w:rPr>
      <w:sz w:val="18"/>
      <w:szCs w:val="18"/>
    </w:rPr>
  </w:style>
  <w:style w:type="character" w:styleId="af3">
    <w:name w:val="Intense Emphasis"/>
    <w:uiPriority w:val="21"/>
    <w:qFormat/>
    <w:rsid w:val="00D96A3A"/>
    <w:rPr>
      <w:b/>
      <w:bCs/>
      <w:i/>
      <w:iCs/>
      <w:color w:val="4F81BD"/>
    </w:rPr>
  </w:style>
  <w:style w:type="character" w:customStyle="1" w:styleId="3Char">
    <w:name w:val="标题 3 Char"/>
    <w:aliases w:val="36标题3 Char,第二层条 Char,36标题 3 Char"/>
    <w:link w:val="30"/>
    <w:uiPriority w:val="9"/>
    <w:rsid w:val="00D96A3A"/>
    <w:rPr>
      <w:rFonts w:eastAsia="宋体"/>
      <w:b/>
      <w:bCs/>
      <w:sz w:val="32"/>
      <w:szCs w:val="32"/>
    </w:rPr>
  </w:style>
  <w:style w:type="character" w:customStyle="1" w:styleId="Char5">
    <w:name w:val="批注主题 Char"/>
    <w:link w:val="af4"/>
    <w:rsid w:val="00D96A3A"/>
    <w:rPr>
      <w:rFonts w:ascii="Times New Roman" w:eastAsia="宋体" w:hAnsi="Times New Roman" w:cs="Times New Roman"/>
      <w:b/>
      <w:bCs/>
      <w:szCs w:val="24"/>
    </w:rPr>
  </w:style>
  <w:style w:type="character" w:customStyle="1" w:styleId="4Char">
    <w:name w:val="标题 4 Char"/>
    <w:aliases w:val="36标题4 Char,第三层条 Char,36标题 4 Char"/>
    <w:link w:val="41"/>
    <w:uiPriority w:val="9"/>
    <w:rsid w:val="00D96A3A"/>
    <w:rPr>
      <w:rFonts w:ascii="Cambria" w:eastAsia="宋体" w:hAnsi="Cambria" w:cs="Times New Roman"/>
      <w:b/>
      <w:bCs/>
      <w:kern w:val="2"/>
      <w:sz w:val="28"/>
      <w:szCs w:val="28"/>
    </w:rPr>
  </w:style>
  <w:style w:type="character" w:customStyle="1" w:styleId="2Char">
    <w:name w:val="标题 2 Char"/>
    <w:aliases w:val="36标题2 Char,第一层条 Char,36标题 2 Char"/>
    <w:link w:val="20"/>
    <w:uiPriority w:val="9"/>
    <w:rsid w:val="00D96A3A"/>
    <w:rPr>
      <w:rFonts w:ascii="Cambria" w:eastAsia="宋体" w:hAnsi="Cambria" w:cs="Times New Roman"/>
      <w:b/>
      <w:bCs/>
      <w:sz w:val="32"/>
      <w:szCs w:val="32"/>
    </w:rPr>
  </w:style>
  <w:style w:type="character" w:customStyle="1" w:styleId="1Char">
    <w:name w:val="标题 1 Char"/>
    <w:aliases w:val="36标题1 Char,章节 Char,36标题 1 Char"/>
    <w:link w:val="11"/>
    <w:uiPriority w:val="9"/>
    <w:rsid w:val="00D96A3A"/>
    <w:rPr>
      <w:rFonts w:eastAsia="宋体"/>
      <w:b/>
      <w:bCs/>
      <w:kern w:val="44"/>
      <w:sz w:val="44"/>
      <w:szCs w:val="44"/>
    </w:rPr>
  </w:style>
  <w:style w:type="paragraph" w:styleId="af4">
    <w:name w:val="annotation subject"/>
    <w:basedOn w:val="ab"/>
    <w:next w:val="ab"/>
    <w:link w:val="Char5"/>
    <w:rsid w:val="00D96A3A"/>
    <w:rPr>
      <w:b/>
      <w:bCs/>
    </w:rPr>
  </w:style>
  <w:style w:type="paragraph" w:styleId="af5">
    <w:name w:val="caption"/>
    <w:basedOn w:val="a5"/>
    <w:next w:val="a5"/>
    <w:uiPriority w:val="35"/>
    <w:qFormat/>
    <w:rsid w:val="00D96A3A"/>
    <w:pPr>
      <w:spacing w:before="0" w:after="0" w:line="360" w:lineRule="auto"/>
      <w:jc w:val="center"/>
    </w:pPr>
    <w:rPr>
      <w:rFonts w:ascii="黑体" w:eastAsia="黑体" w:hAnsi="黑体"/>
      <w:szCs w:val="20"/>
    </w:rPr>
  </w:style>
  <w:style w:type="paragraph" w:styleId="a">
    <w:name w:val="List Number"/>
    <w:basedOn w:val="a5"/>
    <w:rsid w:val="00D96A3A"/>
    <w:pPr>
      <w:numPr>
        <w:numId w:val="1"/>
      </w:numPr>
      <w:spacing w:before="0" w:after="0" w:line="240" w:lineRule="auto"/>
    </w:pPr>
    <w:rPr>
      <w:rFonts w:ascii="Times New Roman" w:hAnsi="Times New Roman"/>
      <w:szCs w:val="24"/>
    </w:rPr>
  </w:style>
  <w:style w:type="paragraph" w:styleId="aa">
    <w:name w:val="Subtitle"/>
    <w:basedOn w:val="a5"/>
    <w:next w:val="a5"/>
    <w:link w:val="Char0"/>
    <w:uiPriority w:val="11"/>
    <w:qFormat/>
    <w:rsid w:val="00D96A3A"/>
    <w:pPr>
      <w:spacing w:before="240" w:after="60" w:line="312" w:lineRule="auto"/>
      <w:jc w:val="center"/>
      <w:outlineLvl w:val="1"/>
    </w:pPr>
    <w:rPr>
      <w:rFonts w:ascii="Cambria" w:hAnsi="Cambria"/>
      <w:b/>
      <w:bCs/>
      <w:kern w:val="28"/>
      <w:sz w:val="32"/>
      <w:szCs w:val="32"/>
    </w:rPr>
  </w:style>
  <w:style w:type="paragraph" w:styleId="ab">
    <w:name w:val="annotation text"/>
    <w:basedOn w:val="a5"/>
    <w:link w:val="Char1"/>
    <w:rsid w:val="00D96A3A"/>
    <w:pPr>
      <w:spacing w:before="0" w:after="0" w:line="240" w:lineRule="auto"/>
      <w:jc w:val="left"/>
    </w:pPr>
    <w:rPr>
      <w:rFonts w:ascii="Times New Roman" w:hAnsi="Times New Roman"/>
      <w:kern w:val="0"/>
      <w:sz w:val="20"/>
      <w:szCs w:val="24"/>
    </w:rPr>
  </w:style>
  <w:style w:type="paragraph" w:customStyle="1" w:styleId="1">
    <w:name w:val="样式1"/>
    <w:basedOn w:val="20"/>
    <w:next w:val="a"/>
    <w:rsid w:val="00D96A3A"/>
    <w:pPr>
      <w:numPr>
        <w:ilvl w:val="1"/>
        <w:numId w:val="2"/>
      </w:numPr>
      <w:tabs>
        <w:tab w:val="left" w:pos="992"/>
      </w:tabs>
    </w:pPr>
    <w:rPr>
      <w:rFonts w:ascii="Arial" w:eastAsia="黑体" w:hAnsi="Arial"/>
    </w:rPr>
  </w:style>
  <w:style w:type="paragraph" w:styleId="a9">
    <w:name w:val="Document Map"/>
    <w:basedOn w:val="a5"/>
    <w:link w:val="Char"/>
    <w:unhideWhenUsed/>
    <w:rsid w:val="00D96A3A"/>
    <w:rPr>
      <w:rFonts w:ascii="宋体"/>
      <w:kern w:val="0"/>
      <w:sz w:val="18"/>
      <w:szCs w:val="18"/>
    </w:rPr>
  </w:style>
  <w:style w:type="paragraph" w:styleId="31">
    <w:name w:val="toc 3"/>
    <w:basedOn w:val="a5"/>
    <w:next w:val="a5"/>
    <w:uiPriority w:val="39"/>
    <w:rsid w:val="00D96A3A"/>
    <w:pPr>
      <w:spacing w:before="0" w:after="0" w:line="240" w:lineRule="auto"/>
      <w:ind w:leftChars="400" w:left="840"/>
    </w:pPr>
    <w:rPr>
      <w:rFonts w:ascii="Times New Roman" w:hAnsi="Times New Roman"/>
      <w:szCs w:val="24"/>
    </w:rPr>
  </w:style>
  <w:style w:type="paragraph" w:styleId="af1">
    <w:name w:val="Balloon Text"/>
    <w:basedOn w:val="a5"/>
    <w:link w:val="Char3"/>
    <w:rsid w:val="00D96A3A"/>
    <w:pPr>
      <w:spacing w:before="0" w:after="0" w:line="240" w:lineRule="auto"/>
    </w:pPr>
    <w:rPr>
      <w:rFonts w:ascii="Times New Roman" w:hAnsi="Times New Roman"/>
      <w:kern w:val="0"/>
      <w:sz w:val="18"/>
      <w:szCs w:val="18"/>
    </w:rPr>
  </w:style>
  <w:style w:type="paragraph" w:styleId="ac">
    <w:name w:val="footer"/>
    <w:basedOn w:val="a5"/>
    <w:link w:val="Char2"/>
    <w:uiPriority w:val="99"/>
    <w:unhideWhenUsed/>
    <w:rsid w:val="00D96A3A"/>
    <w:pPr>
      <w:tabs>
        <w:tab w:val="center" w:pos="4153"/>
        <w:tab w:val="right" w:pos="8306"/>
      </w:tabs>
      <w:snapToGrid w:val="0"/>
      <w:jc w:val="left"/>
    </w:pPr>
    <w:rPr>
      <w:kern w:val="0"/>
      <w:sz w:val="18"/>
      <w:szCs w:val="18"/>
    </w:rPr>
  </w:style>
  <w:style w:type="paragraph" w:customStyle="1" w:styleId="32">
    <w:name w:val="样式3"/>
    <w:basedOn w:val="11"/>
    <w:next w:val="12"/>
    <w:rsid w:val="00D96A3A"/>
    <w:pPr>
      <w:jc w:val="both"/>
    </w:pPr>
    <w:rPr>
      <w:rFonts w:ascii="Times New Roman" w:hAnsi="Times New Roman"/>
    </w:rPr>
  </w:style>
  <w:style w:type="paragraph" w:styleId="af2">
    <w:name w:val="header"/>
    <w:aliases w:val="36页眉"/>
    <w:basedOn w:val="a5"/>
    <w:link w:val="Char4"/>
    <w:uiPriority w:val="99"/>
    <w:unhideWhenUsed/>
    <w:rsid w:val="00D96A3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kern w:val="0"/>
      <w:sz w:val="18"/>
      <w:szCs w:val="18"/>
    </w:rPr>
  </w:style>
  <w:style w:type="paragraph" w:styleId="13">
    <w:name w:val="toc 1"/>
    <w:basedOn w:val="a5"/>
    <w:next w:val="a5"/>
    <w:uiPriority w:val="39"/>
    <w:rsid w:val="00D96A3A"/>
    <w:pPr>
      <w:tabs>
        <w:tab w:val="left" w:pos="420"/>
        <w:tab w:val="right" w:leader="dot" w:pos="9016"/>
      </w:tabs>
      <w:spacing w:before="0" w:after="0" w:line="240" w:lineRule="auto"/>
      <w:jc w:val="center"/>
    </w:pPr>
    <w:rPr>
      <w:rFonts w:ascii="Times New Roman" w:hAnsi="Times New Roman"/>
      <w:szCs w:val="24"/>
    </w:rPr>
  </w:style>
  <w:style w:type="paragraph" w:styleId="21">
    <w:name w:val="toc 2"/>
    <w:basedOn w:val="a5"/>
    <w:next w:val="a5"/>
    <w:uiPriority w:val="39"/>
    <w:rsid w:val="00D96A3A"/>
    <w:pPr>
      <w:spacing w:before="0" w:after="0" w:line="240" w:lineRule="auto"/>
      <w:ind w:leftChars="200" w:left="420"/>
    </w:pPr>
    <w:rPr>
      <w:rFonts w:ascii="Times New Roman" w:hAnsi="Times New Roman"/>
      <w:szCs w:val="24"/>
    </w:rPr>
  </w:style>
  <w:style w:type="paragraph" w:styleId="12">
    <w:name w:val="index 1"/>
    <w:basedOn w:val="a5"/>
    <w:next w:val="a5"/>
    <w:semiHidden/>
    <w:rsid w:val="00D96A3A"/>
    <w:pPr>
      <w:spacing w:before="0" w:after="0" w:line="240" w:lineRule="auto"/>
      <w:jc w:val="center"/>
    </w:pPr>
    <w:rPr>
      <w:rFonts w:ascii="Times New Roman" w:hAnsi="Times New Roman"/>
      <w:szCs w:val="24"/>
    </w:rPr>
  </w:style>
  <w:style w:type="paragraph" w:customStyle="1" w:styleId="22">
    <w:name w:val="样式2"/>
    <w:basedOn w:val="11"/>
    <w:next w:val="1"/>
    <w:rsid w:val="00D96A3A"/>
    <w:pPr>
      <w:jc w:val="both"/>
    </w:pPr>
    <w:rPr>
      <w:rFonts w:ascii="Times New Roman" w:hAnsi="Times New Roman"/>
    </w:rPr>
  </w:style>
  <w:style w:type="paragraph" w:customStyle="1" w:styleId="4">
    <w:name w:val="样式4"/>
    <w:basedOn w:val="22"/>
    <w:next w:val="12"/>
    <w:rsid w:val="00D96A3A"/>
    <w:pPr>
      <w:numPr>
        <w:numId w:val="2"/>
      </w:numPr>
    </w:pPr>
  </w:style>
  <w:style w:type="paragraph" w:customStyle="1" w:styleId="5">
    <w:name w:val="样式5"/>
    <w:basedOn w:val="30"/>
    <w:rsid w:val="00D96A3A"/>
    <w:pPr>
      <w:numPr>
        <w:ilvl w:val="2"/>
        <w:numId w:val="2"/>
      </w:numPr>
      <w:tabs>
        <w:tab w:val="left" w:pos="1418"/>
      </w:tabs>
    </w:pPr>
    <w:rPr>
      <w:rFonts w:ascii="Times New Roman" w:hAnsi="Times New Roman"/>
    </w:rPr>
  </w:style>
  <w:style w:type="paragraph" w:styleId="af6">
    <w:name w:val="List Paragraph"/>
    <w:basedOn w:val="a5"/>
    <w:uiPriority w:val="34"/>
    <w:qFormat/>
    <w:rsid w:val="00D96A3A"/>
    <w:pPr>
      <w:ind w:firstLineChars="200" w:firstLine="420"/>
    </w:pPr>
  </w:style>
  <w:style w:type="table" w:styleId="af7">
    <w:name w:val="Table Grid"/>
    <w:basedOn w:val="a7"/>
    <w:rsid w:val="00D96A3A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8">
    <w:name w:val="Revision"/>
    <w:hidden/>
    <w:uiPriority w:val="99"/>
    <w:unhideWhenUsed/>
    <w:rsid w:val="002B3801"/>
    <w:rPr>
      <w:kern w:val="2"/>
      <w:sz w:val="21"/>
      <w:szCs w:val="22"/>
    </w:rPr>
  </w:style>
  <w:style w:type="character" w:customStyle="1" w:styleId="7Char">
    <w:name w:val="标题 7 Char"/>
    <w:aliases w:val="（列项说明） Char,列项 Char"/>
    <w:basedOn w:val="a6"/>
    <w:link w:val="7"/>
    <w:rsid w:val="009601CD"/>
    <w:rPr>
      <w:b/>
      <w:bCs/>
      <w:kern w:val="2"/>
      <w:sz w:val="24"/>
      <w:szCs w:val="24"/>
    </w:rPr>
  </w:style>
  <w:style w:type="character" w:customStyle="1" w:styleId="5Char">
    <w:name w:val="标题 5 Char"/>
    <w:aliases w:val="36标题5 Char,第四层条 Char,36标题 5 Char"/>
    <w:basedOn w:val="a6"/>
    <w:link w:val="50"/>
    <w:rsid w:val="009601CD"/>
    <w:rPr>
      <w:rFonts w:ascii="Times New Roman" w:eastAsia="黑体" w:hAnsi="Times New Roman"/>
      <w:color w:val="000080"/>
      <w:sz w:val="24"/>
    </w:rPr>
  </w:style>
  <w:style w:type="character" w:customStyle="1" w:styleId="6Char">
    <w:name w:val="标题 6 Char"/>
    <w:aliases w:val="36标题6 Char,第五层条 Char"/>
    <w:basedOn w:val="a6"/>
    <w:link w:val="6"/>
    <w:rsid w:val="009601CD"/>
    <w:rPr>
      <w:rFonts w:ascii="Times New Roman" w:eastAsia="黑体" w:hAnsi="Times New Roman"/>
      <w:color w:val="000080"/>
      <w:sz w:val="24"/>
    </w:rPr>
  </w:style>
  <w:style w:type="character" w:customStyle="1" w:styleId="8Char">
    <w:name w:val="标题 8 Char"/>
    <w:aliases w:val="数字列项 Char"/>
    <w:basedOn w:val="a6"/>
    <w:link w:val="8"/>
    <w:rsid w:val="009601CD"/>
    <w:rPr>
      <w:rFonts w:ascii="Times New Roman" w:hAnsi="Times New Roman"/>
      <w:sz w:val="24"/>
    </w:rPr>
  </w:style>
  <w:style w:type="character" w:customStyle="1" w:styleId="9Char">
    <w:name w:val="标题 9 Char"/>
    <w:basedOn w:val="a6"/>
    <w:link w:val="9"/>
    <w:rsid w:val="009601CD"/>
    <w:rPr>
      <w:rFonts w:ascii="Arial" w:eastAsia="黑体" w:hAnsi="Arial"/>
      <w:sz w:val="32"/>
    </w:rPr>
  </w:style>
  <w:style w:type="paragraph" w:customStyle="1" w:styleId="36">
    <w:name w:val="36附录编号"/>
    <w:next w:val="a2"/>
    <w:rsid w:val="009601CD"/>
    <w:pPr>
      <w:numPr>
        <w:numId w:val="8"/>
      </w:numPr>
      <w:tabs>
        <w:tab w:val="center" w:pos="0"/>
      </w:tabs>
      <w:adjustRightInd w:val="0"/>
      <w:snapToGrid w:val="0"/>
      <w:spacing w:before="240" w:line="360" w:lineRule="atLeast"/>
      <w:jc w:val="center"/>
    </w:pPr>
    <w:rPr>
      <w:rFonts w:ascii="黑体" w:eastAsia="黑体" w:hAnsi="Times New Roman"/>
      <w:color w:val="000080"/>
      <w:sz w:val="24"/>
    </w:rPr>
  </w:style>
  <w:style w:type="paragraph" w:customStyle="1" w:styleId="a2">
    <w:name w:val="规范性附录"/>
    <w:basedOn w:val="a5"/>
    <w:next w:val="a0"/>
    <w:rsid w:val="009601CD"/>
    <w:pPr>
      <w:numPr>
        <w:numId w:val="11"/>
      </w:numPr>
      <w:tabs>
        <w:tab w:val="center" w:pos="0"/>
      </w:tabs>
      <w:adjustRightInd w:val="0"/>
      <w:snapToGrid w:val="0"/>
      <w:spacing w:before="0" w:after="0" w:line="360" w:lineRule="atLeast"/>
      <w:jc w:val="center"/>
      <w:textAlignment w:val="baseline"/>
    </w:pPr>
    <w:rPr>
      <w:rFonts w:ascii="黑体" w:eastAsia="黑体" w:hAnsi="Times New Roman"/>
      <w:kern w:val="0"/>
      <w:sz w:val="24"/>
      <w:szCs w:val="20"/>
    </w:rPr>
  </w:style>
  <w:style w:type="paragraph" w:customStyle="1" w:styleId="a0">
    <w:name w:val="附录名称"/>
    <w:next w:val="a3"/>
    <w:rsid w:val="009601CD"/>
    <w:pPr>
      <w:numPr>
        <w:numId w:val="10"/>
      </w:numPr>
      <w:adjustRightInd w:val="0"/>
      <w:snapToGrid w:val="0"/>
      <w:spacing w:line="360" w:lineRule="atLeast"/>
      <w:jc w:val="center"/>
    </w:pPr>
    <w:rPr>
      <w:rFonts w:ascii="黑体" w:eastAsia="黑体" w:hAnsi="Times New Roman"/>
      <w:noProof/>
      <w:sz w:val="24"/>
    </w:rPr>
  </w:style>
  <w:style w:type="paragraph" w:customStyle="1" w:styleId="a3">
    <w:name w:val="附录图引"/>
    <w:basedOn w:val="a0"/>
    <w:next w:val="10"/>
    <w:rsid w:val="009601CD"/>
    <w:pPr>
      <w:numPr>
        <w:numId w:val="9"/>
      </w:numPr>
    </w:pPr>
  </w:style>
  <w:style w:type="paragraph" w:customStyle="1" w:styleId="10">
    <w:name w:val="附录标题1"/>
    <w:next w:val="a5"/>
    <w:rsid w:val="009601CD"/>
    <w:pPr>
      <w:numPr>
        <w:ilvl w:val="1"/>
        <w:numId w:val="8"/>
      </w:numPr>
      <w:spacing w:before="200" w:after="200" w:line="360" w:lineRule="atLeast"/>
    </w:pPr>
    <w:rPr>
      <w:rFonts w:ascii="黑体" w:eastAsia="黑体" w:hAnsi="Times New Roman"/>
      <w:sz w:val="24"/>
    </w:rPr>
  </w:style>
  <w:style w:type="paragraph" w:customStyle="1" w:styleId="360">
    <w:name w:val="36目次内容"/>
    <w:autoRedefine/>
    <w:rsid w:val="009601CD"/>
    <w:pPr>
      <w:tabs>
        <w:tab w:val="right" w:leader="dot" w:pos="9356"/>
      </w:tabs>
      <w:spacing w:line="400" w:lineRule="atLeast"/>
      <w:jc w:val="both"/>
    </w:pPr>
    <w:rPr>
      <w:rFonts w:ascii="Times New Roman" w:hAnsi="Times New Roman"/>
      <w:sz w:val="24"/>
    </w:rPr>
  </w:style>
  <w:style w:type="paragraph" w:customStyle="1" w:styleId="361">
    <w:name w:val="36目次标题"/>
    <w:next w:val="360"/>
    <w:rsid w:val="009601CD"/>
    <w:pPr>
      <w:spacing w:before="480" w:after="480" w:line="400" w:lineRule="atLeast"/>
      <w:ind w:firstLine="567"/>
      <w:jc w:val="center"/>
    </w:pPr>
    <w:rPr>
      <w:rFonts w:ascii="黑体" w:eastAsia="黑体" w:hAnsi="Times New Roman"/>
      <w:noProof/>
      <w:color w:val="000080"/>
      <w:spacing w:val="90"/>
      <w:sz w:val="32"/>
    </w:rPr>
  </w:style>
  <w:style w:type="paragraph" w:customStyle="1" w:styleId="a4">
    <w:name w:val="附录图标题"/>
    <w:next w:val="a5"/>
    <w:rsid w:val="009601CD"/>
    <w:pPr>
      <w:numPr>
        <w:ilvl w:val="1"/>
        <w:numId w:val="9"/>
      </w:numPr>
      <w:tabs>
        <w:tab w:val="center" w:pos="0"/>
      </w:tabs>
      <w:spacing w:afterLines="50"/>
      <w:jc w:val="center"/>
    </w:pPr>
    <w:rPr>
      <w:rFonts w:ascii="黑体" w:eastAsia="黑体" w:hAnsi="Times New Roman"/>
      <w:sz w:val="24"/>
    </w:rPr>
  </w:style>
  <w:style w:type="paragraph" w:customStyle="1" w:styleId="af9">
    <w:name w:val="图、表中文字"/>
    <w:basedOn w:val="a5"/>
    <w:rsid w:val="009601CD"/>
    <w:pPr>
      <w:adjustRightInd w:val="0"/>
      <w:snapToGrid w:val="0"/>
      <w:spacing w:before="0" w:after="0" w:line="300" w:lineRule="atLeast"/>
      <w:jc w:val="center"/>
      <w:textAlignment w:val="baseline"/>
    </w:pPr>
    <w:rPr>
      <w:rFonts w:ascii="宋体" w:hAnsi="Times New Roman"/>
      <w:kern w:val="0"/>
      <w:szCs w:val="20"/>
    </w:rPr>
  </w:style>
  <w:style w:type="paragraph" w:customStyle="1" w:styleId="362">
    <w:name w:val="36表标题"/>
    <w:next w:val="a5"/>
    <w:rsid w:val="009601CD"/>
    <w:pPr>
      <w:tabs>
        <w:tab w:val="center" w:pos="0"/>
      </w:tabs>
      <w:spacing w:afterLines="50"/>
      <w:jc w:val="center"/>
    </w:pPr>
    <w:rPr>
      <w:rFonts w:ascii="Times New Roman" w:eastAsia="黑体" w:hAnsi="Times New Roman"/>
      <w:color w:val="000080"/>
      <w:sz w:val="24"/>
    </w:rPr>
  </w:style>
  <w:style w:type="paragraph" w:customStyle="1" w:styleId="363">
    <w:name w:val="36表标题（续）"/>
    <w:next w:val="a5"/>
    <w:rsid w:val="009601CD"/>
    <w:pPr>
      <w:spacing w:afterLines="50" w:line="360" w:lineRule="atLeast"/>
      <w:jc w:val="center"/>
    </w:pPr>
    <w:rPr>
      <w:rFonts w:ascii="Times New Roman" w:eastAsia="黑体" w:hAnsi="Times New Roman"/>
      <w:noProof/>
      <w:color w:val="000080"/>
      <w:sz w:val="24"/>
    </w:rPr>
  </w:style>
  <w:style w:type="paragraph" w:customStyle="1" w:styleId="364">
    <w:name w:val="36图标题"/>
    <w:next w:val="a5"/>
    <w:link w:val="36Char"/>
    <w:rsid w:val="009601CD"/>
    <w:pPr>
      <w:tabs>
        <w:tab w:val="center" w:pos="0"/>
      </w:tabs>
      <w:spacing w:afterLines="50"/>
      <w:jc w:val="center"/>
    </w:pPr>
    <w:rPr>
      <w:rFonts w:ascii="Times New Roman" w:eastAsia="黑体" w:hAnsi="Times New Roman"/>
      <w:color w:val="000080"/>
      <w:sz w:val="24"/>
    </w:rPr>
  </w:style>
  <w:style w:type="paragraph" w:customStyle="1" w:styleId="a1">
    <w:name w:val="附录表标题"/>
    <w:next w:val="a5"/>
    <w:rsid w:val="009601CD"/>
    <w:pPr>
      <w:numPr>
        <w:ilvl w:val="1"/>
        <w:numId w:val="10"/>
      </w:numPr>
      <w:tabs>
        <w:tab w:val="center" w:pos="0"/>
      </w:tabs>
      <w:spacing w:afterLines="50"/>
      <w:jc w:val="center"/>
    </w:pPr>
    <w:rPr>
      <w:rFonts w:ascii="黑体" w:eastAsia="黑体" w:hAnsi="Times New Roman"/>
      <w:sz w:val="24"/>
    </w:rPr>
  </w:style>
  <w:style w:type="paragraph" w:customStyle="1" w:styleId="2">
    <w:name w:val="附录标题2"/>
    <w:basedOn w:val="a5"/>
    <w:next w:val="a5"/>
    <w:rsid w:val="009601CD"/>
    <w:pPr>
      <w:numPr>
        <w:ilvl w:val="2"/>
        <w:numId w:val="8"/>
      </w:numPr>
      <w:adjustRightInd w:val="0"/>
      <w:snapToGrid w:val="0"/>
      <w:spacing w:before="120" w:after="120" w:line="360" w:lineRule="atLeast"/>
      <w:textAlignment w:val="baseline"/>
    </w:pPr>
    <w:rPr>
      <w:rFonts w:ascii="黑体" w:eastAsia="黑体" w:hAnsi="Times New Roman"/>
      <w:kern w:val="0"/>
      <w:sz w:val="24"/>
      <w:szCs w:val="20"/>
    </w:rPr>
  </w:style>
  <w:style w:type="paragraph" w:customStyle="1" w:styleId="3">
    <w:name w:val="附录标题3"/>
    <w:next w:val="a5"/>
    <w:rsid w:val="009601CD"/>
    <w:pPr>
      <w:numPr>
        <w:ilvl w:val="3"/>
        <w:numId w:val="8"/>
      </w:numPr>
      <w:spacing w:before="120" w:after="120"/>
    </w:pPr>
    <w:rPr>
      <w:rFonts w:ascii="黑体" w:eastAsia="黑体" w:hAnsi="Times New Roman"/>
      <w:sz w:val="24"/>
    </w:rPr>
  </w:style>
  <w:style w:type="paragraph" w:customStyle="1" w:styleId="40">
    <w:name w:val="附录标题4"/>
    <w:basedOn w:val="a5"/>
    <w:next w:val="a5"/>
    <w:rsid w:val="009601CD"/>
    <w:pPr>
      <w:numPr>
        <w:ilvl w:val="4"/>
        <w:numId w:val="8"/>
      </w:numPr>
      <w:adjustRightInd w:val="0"/>
      <w:snapToGrid w:val="0"/>
      <w:spacing w:before="120" w:after="120" w:line="360" w:lineRule="atLeast"/>
      <w:textAlignment w:val="baseline"/>
    </w:pPr>
    <w:rPr>
      <w:rFonts w:ascii="黑体" w:eastAsia="黑体" w:hAnsi="Times New Roman"/>
      <w:kern w:val="0"/>
      <w:sz w:val="24"/>
      <w:szCs w:val="20"/>
    </w:rPr>
  </w:style>
  <w:style w:type="paragraph" w:customStyle="1" w:styleId="afa">
    <w:name w:val="资料性附录"/>
    <w:basedOn w:val="a5"/>
    <w:next w:val="a0"/>
    <w:rsid w:val="009601CD"/>
    <w:pPr>
      <w:tabs>
        <w:tab w:val="center" w:pos="0"/>
      </w:tabs>
      <w:adjustRightInd w:val="0"/>
      <w:snapToGrid w:val="0"/>
      <w:spacing w:before="0" w:after="0" w:line="360" w:lineRule="atLeast"/>
      <w:jc w:val="center"/>
      <w:textAlignment w:val="baseline"/>
    </w:pPr>
    <w:rPr>
      <w:rFonts w:ascii="黑体" w:eastAsia="黑体" w:hAnsi="Times New Roman"/>
      <w:kern w:val="0"/>
      <w:sz w:val="24"/>
      <w:szCs w:val="20"/>
    </w:rPr>
  </w:style>
  <w:style w:type="paragraph" w:customStyle="1" w:styleId="afb">
    <w:name w:val="附录表标题（续）"/>
    <w:next w:val="a5"/>
    <w:rsid w:val="009601CD"/>
    <w:pPr>
      <w:jc w:val="center"/>
    </w:pPr>
    <w:rPr>
      <w:rFonts w:ascii="黑体" w:eastAsia="黑体" w:hAnsi="Times New Roman"/>
      <w:sz w:val="24"/>
    </w:rPr>
  </w:style>
  <w:style w:type="character" w:customStyle="1" w:styleId="36Char">
    <w:name w:val="36图标题 Char"/>
    <w:link w:val="364"/>
    <w:locked/>
    <w:rsid w:val="009601CD"/>
    <w:rPr>
      <w:rFonts w:ascii="Times New Roman" w:eastAsia="黑体" w:hAnsi="Times New Roman"/>
      <w:color w:val="000080"/>
      <w:sz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5926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52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841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60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125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87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59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00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39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emf"/><Relationship Id="rId299" Type="http://schemas.openxmlformats.org/officeDocument/2006/relationships/image" Target="media/image285.png"/><Relationship Id="rId21" Type="http://schemas.openxmlformats.org/officeDocument/2006/relationships/image" Target="media/image12.png"/><Relationship Id="rId42" Type="http://schemas.openxmlformats.org/officeDocument/2006/relationships/image" Target="media/image33.emf"/><Relationship Id="rId63" Type="http://schemas.openxmlformats.org/officeDocument/2006/relationships/image" Target="media/image54.emf"/><Relationship Id="rId84" Type="http://schemas.openxmlformats.org/officeDocument/2006/relationships/image" Target="media/image75.emf"/><Relationship Id="rId138" Type="http://schemas.openxmlformats.org/officeDocument/2006/relationships/image" Target="media/image129.emf"/><Relationship Id="rId159" Type="http://schemas.openxmlformats.org/officeDocument/2006/relationships/image" Target="media/image150.emf"/><Relationship Id="rId324" Type="http://schemas.openxmlformats.org/officeDocument/2006/relationships/image" Target="media/image303.emf"/><Relationship Id="rId345" Type="http://schemas.openxmlformats.org/officeDocument/2006/relationships/image" Target="media/image317.png"/><Relationship Id="rId366" Type="http://schemas.openxmlformats.org/officeDocument/2006/relationships/image" Target="media/image333.png"/><Relationship Id="rId170" Type="http://schemas.openxmlformats.org/officeDocument/2006/relationships/image" Target="media/image161.emf"/><Relationship Id="rId191" Type="http://schemas.openxmlformats.org/officeDocument/2006/relationships/image" Target="media/image182.emf"/><Relationship Id="rId205" Type="http://schemas.openxmlformats.org/officeDocument/2006/relationships/image" Target="media/image196.emf"/><Relationship Id="rId226" Type="http://schemas.openxmlformats.org/officeDocument/2006/relationships/image" Target="media/image217.emf"/><Relationship Id="rId247" Type="http://schemas.openxmlformats.org/officeDocument/2006/relationships/image" Target="media/image238.emf"/><Relationship Id="rId107" Type="http://schemas.openxmlformats.org/officeDocument/2006/relationships/image" Target="media/image98.emf"/><Relationship Id="rId268" Type="http://schemas.openxmlformats.org/officeDocument/2006/relationships/image" Target="media/image257.png"/><Relationship Id="rId289" Type="http://schemas.openxmlformats.org/officeDocument/2006/relationships/image" Target="media/image276.png"/><Relationship Id="rId11" Type="http://schemas.openxmlformats.org/officeDocument/2006/relationships/image" Target="media/image4.emf"/><Relationship Id="rId32" Type="http://schemas.openxmlformats.org/officeDocument/2006/relationships/image" Target="media/image23.png"/><Relationship Id="rId53" Type="http://schemas.openxmlformats.org/officeDocument/2006/relationships/image" Target="media/image44.emf"/><Relationship Id="rId74" Type="http://schemas.openxmlformats.org/officeDocument/2006/relationships/image" Target="media/image65.emf"/><Relationship Id="rId128" Type="http://schemas.openxmlformats.org/officeDocument/2006/relationships/image" Target="media/image119.emf"/><Relationship Id="rId149" Type="http://schemas.openxmlformats.org/officeDocument/2006/relationships/image" Target="media/image140.emf"/><Relationship Id="rId314" Type="http://schemas.openxmlformats.org/officeDocument/2006/relationships/image" Target="media/image297.emf"/><Relationship Id="rId335" Type="http://schemas.openxmlformats.org/officeDocument/2006/relationships/image" Target="media/image310.emf"/><Relationship Id="rId356" Type="http://schemas.openxmlformats.org/officeDocument/2006/relationships/image" Target="media/image324.png"/><Relationship Id="rId377" Type="http://schemas.openxmlformats.org/officeDocument/2006/relationships/footer" Target="footer1.xml"/><Relationship Id="rId5" Type="http://schemas.openxmlformats.org/officeDocument/2006/relationships/webSettings" Target="webSettings.xml"/><Relationship Id="rId95" Type="http://schemas.openxmlformats.org/officeDocument/2006/relationships/image" Target="media/image86.emf"/><Relationship Id="rId160" Type="http://schemas.openxmlformats.org/officeDocument/2006/relationships/image" Target="media/image151.emf"/><Relationship Id="rId181" Type="http://schemas.openxmlformats.org/officeDocument/2006/relationships/image" Target="media/image172.emf"/><Relationship Id="rId216" Type="http://schemas.openxmlformats.org/officeDocument/2006/relationships/image" Target="media/image207.emf"/><Relationship Id="rId237" Type="http://schemas.openxmlformats.org/officeDocument/2006/relationships/image" Target="media/image228.emf"/><Relationship Id="rId258" Type="http://schemas.openxmlformats.org/officeDocument/2006/relationships/oleObject" Target="embeddings/oleObject2.bin"/><Relationship Id="rId279" Type="http://schemas.openxmlformats.org/officeDocument/2006/relationships/image" Target="media/image266.png"/><Relationship Id="rId22" Type="http://schemas.openxmlformats.org/officeDocument/2006/relationships/image" Target="media/image13.png"/><Relationship Id="rId43" Type="http://schemas.openxmlformats.org/officeDocument/2006/relationships/image" Target="media/image34.emf"/><Relationship Id="rId64" Type="http://schemas.openxmlformats.org/officeDocument/2006/relationships/image" Target="media/image55.emf"/><Relationship Id="rId118" Type="http://schemas.openxmlformats.org/officeDocument/2006/relationships/image" Target="media/image109.emf"/><Relationship Id="rId139" Type="http://schemas.openxmlformats.org/officeDocument/2006/relationships/image" Target="media/image130.emf"/><Relationship Id="rId290" Type="http://schemas.openxmlformats.org/officeDocument/2006/relationships/image" Target="media/image277.emf"/><Relationship Id="rId304" Type="http://schemas.openxmlformats.org/officeDocument/2006/relationships/oleObject" Target="embeddings/oleObject7.bin"/><Relationship Id="rId325" Type="http://schemas.openxmlformats.org/officeDocument/2006/relationships/oleObject" Target="embeddings/oleObject14.bin"/><Relationship Id="rId346" Type="http://schemas.openxmlformats.org/officeDocument/2006/relationships/oleObject" Target="embeddings/oleObject21.bin"/><Relationship Id="rId367" Type="http://schemas.openxmlformats.org/officeDocument/2006/relationships/image" Target="media/image334.png"/><Relationship Id="rId85" Type="http://schemas.openxmlformats.org/officeDocument/2006/relationships/image" Target="media/image76.emf"/><Relationship Id="rId150" Type="http://schemas.openxmlformats.org/officeDocument/2006/relationships/image" Target="media/image141.emf"/><Relationship Id="rId171" Type="http://schemas.openxmlformats.org/officeDocument/2006/relationships/image" Target="media/image162.emf"/><Relationship Id="rId192" Type="http://schemas.openxmlformats.org/officeDocument/2006/relationships/image" Target="media/image183.emf"/><Relationship Id="rId206" Type="http://schemas.openxmlformats.org/officeDocument/2006/relationships/image" Target="media/image197.emf"/><Relationship Id="rId227" Type="http://schemas.openxmlformats.org/officeDocument/2006/relationships/image" Target="media/image218.emf"/><Relationship Id="rId248" Type="http://schemas.openxmlformats.org/officeDocument/2006/relationships/image" Target="media/image239.emf"/><Relationship Id="rId269" Type="http://schemas.openxmlformats.org/officeDocument/2006/relationships/image" Target="media/image258.png"/><Relationship Id="rId12" Type="http://schemas.openxmlformats.org/officeDocument/2006/relationships/image" Target="media/image5.emf"/><Relationship Id="rId33" Type="http://schemas.openxmlformats.org/officeDocument/2006/relationships/image" Target="media/image24.png"/><Relationship Id="rId108" Type="http://schemas.openxmlformats.org/officeDocument/2006/relationships/image" Target="media/image99.emf"/><Relationship Id="rId129" Type="http://schemas.openxmlformats.org/officeDocument/2006/relationships/image" Target="media/image120.emf"/><Relationship Id="rId280" Type="http://schemas.openxmlformats.org/officeDocument/2006/relationships/image" Target="media/image267.png"/><Relationship Id="rId315" Type="http://schemas.openxmlformats.org/officeDocument/2006/relationships/oleObject" Target="embeddings/oleObject10.bin"/><Relationship Id="rId336" Type="http://schemas.openxmlformats.org/officeDocument/2006/relationships/oleObject" Target="embeddings/oleObject18.bin"/><Relationship Id="rId357" Type="http://schemas.openxmlformats.org/officeDocument/2006/relationships/image" Target="media/image325.png"/><Relationship Id="rId54" Type="http://schemas.openxmlformats.org/officeDocument/2006/relationships/image" Target="media/image45.emf"/><Relationship Id="rId75" Type="http://schemas.openxmlformats.org/officeDocument/2006/relationships/image" Target="media/image66.emf"/><Relationship Id="rId96" Type="http://schemas.openxmlformats.org/officeDocument/2006/relationships/image" Target="media/image87.emf"/><Relationship Id="rId140" Type="http://schemas.openxmlformats.org/officeDocument/2006/relationships/image" Target="media/image131.emf"/><Relationship Id="rId161" Type="http://schemas.openxmlformats.org/officeDocument/2006/relationships/image" Target="media/image152.emf"/><Relationship Id="rId182" Type="http://schemas.openxmlformats.org/officeDocument/2006/relationships/image" Target="media/image173.emf"/><Relationship Id="rId217" Type="http://schemas.openxmlformats.org/officeDocument/2006/relationships/image" Target="media/image208.emf"/><Relationship Id="rId378" Type="http://schemas.openxmlformats.org/officeDocument/2006/relationships/header" Target="header3.xml"/><Relationship Id="rId6" Type="http://schemas.openxmlformats.org/officeDocument/2006/relationships/footnotes" Target="footnotes.xml"/><Relationship Id="rId238" Type="http://schemas.openxmlformats.org/officeDocument/2006/relationships/image" Target="media/image229.emf"/><Relationship Id="rId259" Type="http://schemas.openxmlformats.org/officeDocument/2006/relationships/image" Target="media/image249.emf"/><Relationship Id="rId23" Type="http://schemas.openxmlformats.org/officeDocument/2006/relationships/image" Target="media/image14.png"/><Relationship Id="rId119" Type="http://schemas.openxmlformats.org/officeDocument/2006/relationships/image" Target="media/image110.emf"/><Relationship Id="rId270" Type="http://schemas.openxmlformats.org/officeDocument/2006/relationships/image" Target="media/image259.png"/><Relationship Id="rId291" Type="http://schemas.openxmlformats.org/officeDocument/2006/relationships/oleObject" Target="embeddings/oleObject6.bin"/><Relationship Id="rId305" Type="http://schemas.openxmlformats.org/officeDocument/2006/relationships/image" Target="media/image290.png"/><Relationship Id="rId326" Type="http://schemas.openxmlformats.org/officeDocument/2006/relationships/image" Target="media/image304.emf"/><Relationship Id="rId347" Type="http://schemas.openxmlformats.org/officeDocument/2006/relationships/image" Target="media/image318.emf"/><Relationship Id="rId44" Type="http://schemas.openxmlformats.org/officeDocument/2006/relationships/image" Target="media/image35.emf"/><Relationship Id="rId65" Type="http://schemas.openxmlformats.org/officeDocument/2006/relationships/image" Target="media/image56.emf"/><Relationship Id="rId86" Type="http://schemas.openxmlformats.org/officeDocument/2006/relationships/image" Target="media/image77.emf"/><Relationship Id="rId130" Type="http://schemas.openxmlformats.org/officeDocument/2006/relationships/image" Target="media/image121.emf"/><Relationship Id="rId151" Type="http://schemas.openxmlformats.org/officeDocument/2006/relationships/image" Target="media/image142.emf"/><Relationship Id="rId368" Type="http://schemas.openxmlformats.org/officeDocument/2006/relationships/image" Target="media/image335.png"/><Relationship Id="rId172" Type="http://schemas.openxmlformats.org/officeDocument/2006/relationships/image" Target="media/image163.emf"/><Relationship Id="rId193" Type="http://schemas.openxmlformats.org/officeDocument/2006/relationships/image" Target="media/image184.emf"/><Relationship Id="rId207" Type="http://schemas.openxmlformats.org/officeDocument/2006/relationships/image" Target="media/image198.emf"/><Relationship Id="rId228" Type="http://schemas.openxmlformats.org/officeDocument/2006/relationships/image" Target="media/image219.emf"/><Relationship Id="rId249" Type="http://schemas.openxmlformats.org/officeDocument/2006/relationships/image" Target="media/image240.emf"/><Relationship Id="rId13" Type="http://schemas.openxmlformats.org/officeDocument/2006/relationships/image" Target="media/image6.emf"/><Relationship Id="rId109" Type="http://schemas.openxmlformats.org/officeDocument/2006/relationships/image" Target="media/image100.emf"/><Relationship Id="rId260" Type="http://schemas.openxmlformats.org/officeDocument/2006/relationships/oleObject" Target="embeddings/oleObject3.bin"/><Relationship Id="rId281" Type="http://schemas.openxmlformats.org/officeDocument/2006/relationships/image" Target="media/image268.png"/><Relationship Id="rId316" Type="http://schemas.openxmlformats.org/officeDocument/2006/relationships/image" Target="media/image298.png"/><Relationship Id="rId337" Type="http://schemas.openxmlformats.org/officeDocument/2006/relationships/image" Target="media/image311.png"/><Relationship Id="rId34" Type="http://schemas.openxmlformats.org/officeDocument/2006/relationships/image" Target="media/image25.png"/><Relationship Id="rId55" Type="http://schemas.openxmlformats.org/officeDocument/2006/relationships/image" Target="media/image46.emf"/><Relationship Id="rId76" Type="http://schemas.openxmlformats.org/officeDocument/2006/relationships/image" Target="media/image67.emf"/><Relationship Id="rId97" Type="http://schemas.openxmlformats.org/officeDocument/2006/relationships/image" Target="media/image88.emf"/><Relationship Id="rId120" Type="http://schemas.openxmlformats.org/officeDocument/2006/relationships/image" Target="media/image111.emf"/><Relationship Id="rId141" Type="http://schemas.openxmlformats.org/officeDocument/2006/relationships/image" Target="media/image132.emf"/><Relationship Id="rId358" Type="http://schemas.openxmlformats.org/officeDocument/2006/relationships/image" Target="media/image326.png"/><Relationship Id="rId379" Type="http://schemas.openxmlformats.org/officeDocument/2006/relationships/footer" Target="footer2.xml"/><Relationship Id="rId7" Type="http://schemas.openxmlformats.org/officeDocument/2006/relationships/endnotes" Target="endnotes.xml"/><Relationship Id="rId162" Type="http://schemas.openxmlformats.org/officeDocument/2006/relationships/image" Target="media/image153.emf"/><Relationship Id="rId183" Type="http://schemas.openxmlformats.org/officeDocument/2006/relationships/image" Target="media/image174.emf"/><Relationship Id="rId218" Type="http://schemas.openxmlformats.org/officeDocument/2006/relationships/image" Target="media/image209.emf"/><Relationship Id="rId239" Type="http://schemas.openxmlformats.org/officeDocument/2006/relationships/image" Target="media/image230.emf"/><Relationship Id="rId250" Type="http://schemas.openxmlformats.org/officeDocument/2006/relationships/image" Target="media/image241.emf"/><Relationship Id="rId271" Type="http://schemas.openxmlformats.org/officeDocument/2006/relationships/image" Target="media/image260.emf"/><Relationship Id="rId292" Type="http://schemas.openxmlformats.org/officeDocument/2006/relationships/image" Target="media/image278.png"/><Relationship Id="rId306" Type="http://schemas.openxmlformats.org/officeDocument/2006/relationships/image" Target="media/image291.png"/><Relationship Id="rId24" Type="http://schemas.openxmlformats.org/officeDocument/2006/relationships/image" Target="media/image15.png"/><Relationship Id="rId45" Type="http://schemas.openxmlformats.org/officeDocument/2006/relationships/image" Target="media/image36.emf"/><Relationship Id="rId66" Type="http://schemas.openxmlformats.org/officeDocument/2006/relationships/image" Target="media/image57.emf"/><Relationship Id="rId87" Type="http://schemas.openxmlformats.org/officeDocument/2006/relationships/image" Target="media/image78.emf"/><Relationship Id="rId110" Type="http://schemas.openxmlformats.org/officeDocument/2006/relationships/image" Target="media/image101.emf"/><Relationship Id="rId131" Type="http://schemas.openxmlformats.org/officeDocument/2006/relationships/image" Target="media/image122.emf"/><Relationship Id="rId327" Type="http://schemas.openxmlformats.org/officeDocument/2006/relationships/oleObject" Target="embeddings/oleObject15.bin"/><Relationship Id="rId348" Type="http://schemas.openxmlformats.org/officeDocument/2006/relationships/oleObject" Target="embeddings/oleObject22.bin"/><Relationship Id="rId369" Type="http://schemas.openxmlformats.org/officeDocument/2006/relationships/image" Target="media/image336.png"/><Relationship Id="rId152" Type="http://schemas.openxmlformats.org/officeDocument/2006/relationships/image" Target="media/image143.emf"/><Relationship Id="rId173" Type="http://schemas.openxmlformats.org/officeDocument/2006/relationships/image" Target="media/image164.emf"/><Relationship Id="rId194" Type="http://schemas.openxmlformats.org/officeDocument/2006/relationships/image" Target="media/image185.emf"/><Relationship Id="rId208" Type="http://schemas.openxmlformats.org/officeDocument/2006/relationships/image" Target="media/image199.emf"/><Relationship Id="rId229" Type="http://schemas.openxmlformats.org/officeDocument/2006/relationships/image" Target="media/image220.emf"/><Relationship Id="rId380" Type="http://schemas.openxmlformats.org/officeDocument/2006/relationships/header" Target="header4.xml"/><Relationship Id="rId240" Type="http://schemas.openxmlformats.org/officeDocument/2006/relationships/image" Target="media/image231.emf"/><Relationship Id="rId261" Type="http://schemas.openxmlformats.org/officeDocument/2006/relationships/image" Target="media/image250.png"/><Relationship Id="rId14" Type="http://schemas.openxmlformats.org/officeDocument/2006/relationships/image" Target="media/image7.emf"/><Relationship Id="rId35" Type="http://schemas.openxmlformats.org/officeDocument/2006/relationships/image" Target="media/image26.png"/><Relationship Id="rId56" Type="http://schemas.openxmlformats.org/officeDocument/2006/relationships/image" Target="media/image47.emf"/><Relationship Id="rId77" Type="http://schemas.openxmlformats.org/officeDocument/2006/relationships/image" Target="media/image68.png"/><Relationship Id="rId100" Type="http://schemas.openxmlformats.org/officeDocument/2006/relationships/image" Target="media/image91.emf"/><Relationship Id="rId282" Type="http://schemas.openxmlformats.org/officeDocument/2006/relationships/image" Target="media/image269.png"/><Relationship Id="rId317" Type="http://schemas.openxmlformats.org/officeDocument/2006/relationships/image" Target="media/image299.emf"/><Relationship Id="rId338" Type="http://schemas.openxmlformats.org/officeDocument/2006/relationships/image" Target="media/image312.emf"/><Relationship Id="rId359" Type="http://schemas.openxmlformats.org/officeDocument/2006/relationships/image" Target="media/image327.png"/><Relationship Id="rId8" Type="http://schemas.openxmlformats.org/officeDocument/2006/relationships/image" Target="media/image1.emf"/><Relationship Id="rId98" Type="http://schemas.openxmlformats.org/officeDocument/2006/relationships/image" Target="media/image89.emf"/><Relationship Id="rId121" Type="http://schemas.openxmlformats.org/officeDocument/2006/relationships/image" Target="media/image112.emf"/><Relationship Id="rId142" Type="http://schemas.openxmlformats.org/officeDocument/2006/relationships/image" Target="media/image133.emf"/><Relationship Id="rId163" Type="http://schemas.openxmlformats.org/officeDocument/2006/relationships/image" Target="media/image154.emf"/><Relationship Id="rId184" Type="http://schemas.openxmlformats.org/officeDocument/2006/relationships/image" Target="media/image175.emf"/><Relationship Id="rId219" Type="http://schemas.openxmlformats.org/officeDocument/2006/relationships/image" Target="media/image210.emf"/><Relationship Id="rId370" Type="http://schemas.openxmlformats.org/officeDocument/2006/relationships/image" Target="media/image337.png"/><Relationship Id="rId230" Type="http://schemas.openxmlformats.org/officeDocument/2006/relationships/image" Target="media/image221.emf"/><Relationship Id="rId251" Type="http://schemas.openxmlformats.org/officeDocument/2006/relationships/image" Target="media/image242.emf"/><Relationship Id="rId25" Type="http://schemas.openxmlformats.org/officeDocument/2006/relationships/image" Target="media/image16.png"/><Relationship Id="rId46" Type="http://schemas.openxmlformats.org/officeDocument/2006/relationships/image" Target="media/image37.emf"/><Relationship Id="rId67" Type="http://schemas.openxmlformats.org/officeDocument/2006/relationships/image" Target="media/image58.emf"/><Relationship Id="rId272" Type="http://schemas.openxmlformats.org/officeDocument/2006/relationships/oleObject" Target="embeddings/oleObject4.bin"/><Relationship Id="rId293" Type="http://schemas.openxmlformats.org/officeDocument/2006/relationships/image" Target="media/image279.png"/><Relationship Id="rId307" Type="http://schemas.openxmlformats.org/officeDocument/2006/relationships/image" Target="media/image292.png"/><Relationship Id="rId328" Type="http://schemas.openxmlformats.org/officeDocument/2006/relationships/image" Target="media/image305.emf"/><Relationship Id="rId349" Type="http://schemas.openxmlformats.org/officeDocument/2006/relationships/image" Target="media/image319.emf"/><Relationship Id="rId88" Type="http://schemas.openxmlformats.org/officeDocument/2006/relationships/image" Target="media/image79.emf"/><Relationship Id="rId111" Type="http://schemas.openxmlformats.org/officeDocument/2006/relationships/image" Target="media/image102.emf"/><Relationship Id="rId132" Type="http://schemas.openxmlformats.org/officeDocument/2006/relationships/image" Target="media/image123.emf"/><Relationship Id="rId153" Type="http://schemas.openxmlformats.org/officeDocument/2006/relationships/image" Target="media/image144.emf"/><Relationship Id="rId174" Type="http://schemas.openxmlformats.org/officeDocument/2006/relationships/image" Target="media/image165.emf"/><Relationship Id="rId195" Type="http://schemas.openxmlformats.org/officeDocument/2006/relationships/image" Target="media/image186.emf"/><Relationship Id="rId209" Type="http://schemas.openxmlformats.org/officeDocument/2006/relationships/image" Target="media/image200.emf"/><Relationship Id="rId360" Type="http://schemas.openxmlformats.org/officeDocument/2006/relationships/image" Target="media/image328.png"/><Relationship Id="rId381" Type="http://schemas.openxmlformats.org/officeDocument/2006/relationships/header" Target="header5.xml"/><Relationship Id="rId220" Type="http://schemas.openxmlformats.org/officeDocument/2006/relationships/image" Target="media/image211.png"/><Relationship Id="rId241" Type="http://schemas.openxmlformats.org/officeDocument/2006/relationships/image" Target="media/image232.emf"/><Relationship Id="rId15" Type="http://schemas.openxmlformats.org/officeDocument/2006/relationships/comments" Target="comments.xml"/><Relationship Id="rId36" Type="http://schemas.openxmlformats.org/officeDocument/2006/relationships/image" Target="media/image27.png"/><Relationship Id="rId57" Type="http://schemas.openxmlformats.org/officeDocument/2006/relationships/image" Target="media/image48.emf"/><Relationship Id="rId262" Type="http://schemas.openxmlformats.org/officeDocument/2006/relationships/image" Target="media/image251.png"/><Relationship Id="rId283" Type="http://schemas.openxmlformats.org/officeDocument/2006/relationships/image" Target="media/image270.png"/><Relationship Id="rId318" Type="http://schemas.openxmlformats.org/officeDocument/2006/relationships/oleObject" Target="embeddings/oleObject11.bin"/><Relationship Id="rId339" Type="http://schemas.openxmlformats.org/officeDocument/2006/relationships/oleObject" Target="embeddings/oleObject19.bin"/><Relationship Id="rId78" Type="http://schemas.openxmlformats.org/officeDocument/2006/relationships/image" Target="media/image69.emf"/><Relationship Id="rId99" Type="http://schemas.openxmlformats.org/officeDocument/2006/relationships/image" Target="media/image90.emf"/><Relationship Id="rId101" Type="http://schemas.openxmlformats.org/officeDocument/2006/relationships/image" Target="media/image92.emf"/><Relationship Id="rId122" Type="http://schemas.openxmlformats.org/officeDocument/2006/relationships/image" Target="media/image113.emf"/><Relationship Id="rId143" Type="http://schemas.openxmlformats.org/officeDocument/2006/relationships/image" Target="media/image134.emf"/><Relationship Id="rId164" Type="http://schemas.openxmlformats.org/officeDocument/2006/relationships/image" Target="media/image155.emf"/><Relationship Id="rId185" Type="http://schemas.openxmlformats.org/officeDocument/2006/relationships/image" Target="media/image176.emf"/><Relationship Id="rId350" Type="http://schemas.openxmlformats.org/officeDocument/2006/relationships/oleObject" Target="embeddings/oleObject23.bin"/><Relationship Id="rId371" Type="http://schemas.openxmlformats.org/officeDocument/2006/relationships/image" Target="media/image338.png"/><Relationship Id="rId9" Type="http://schemas.openxmlformats.org/officeDocument/2006/relationships/image" Target="media/image2.emf"/><Relationship Id="rId210" Type="http://schemas.openxmlformats.org/officeDocument/2006/relationships/image" Target="media/image201.emf"/><Relationship Id="rId26" Type="http://schemas.openxmlformats.org/officeDocument/2006/relationships/image" Target="media/image17.png"/><Relationship Id="rId231" Type="http://schemas.openxmlformats.org/officeDocument/2006/relationships/image" Target="media/image222.emf"/><Relationship Id="rId252" Type="http://schemas.openxmlformats.org/officeDocument/2006/relationships/image" Target="media/image243.emf"/><Relationship Id="rId273" Type="http://schemas.openxmlformats.org/officeDocument/2006/relationships/image" Target="media/image261.emf"/><Relationship Id="rId294" Type="http://schemas.openxmlformats.org/officeDocument/2006/relationships/image" Target="media/image280.png"/><Relationship Id="rId308" Type="http://schemas.openxmlformats.org/officeDocument/2006/relationships/image" Target="media/image293.png"/><Relationship Id="rId329" Type="http://schemas.openxmlformats.org/officeDocument/2006/relationships/oleObject" Target="embeddings/oleObject16.bin"/><Relationship Id="rId47" Type="http://schemas.openxmlformats.org/officeDocument/2006/relationships/image" Target="media/image38.emf"/><Relationship Id="rId68" Type="http://schemas.openxmlformats.org/officeDocument/2006/relationships/image" Target="media/image59.emf"/><Relationship Id="rId89" Type="http://schemas.openxmlformats.org/officeDocument/2006/relationships/image" Target="media/image80.emf"/><Relationship Id="rId112" Type="http://schemas.openxmlformats.org/officeDocument/2006/relationships/image" Target="media/image103.emf"/><Relationship Id="rId133" Type="http://schemas.openxmlformats.org/officeDocument/2006/relationships/image" Target="media/image124.emf"/><Relationship Id="rId154" Type="http://schemas.openxmlformats.org/officeDocument/2006/relationships/image" Target="media/image145.emf"/><Relationship Id="rId175" Type="http://schemas.openxmlformats.org/officeDocument/2006/relationships/image" Target="media/image166.emf"/><Relationship Id="rId340" Type="http://schemas.openxmlformats.org/officeDocument/2006/relationships/image" Target="media/image313.png"/><Relationship Id="rId361" Type="http://schemas.openxmlformats.org/officeDocument/2006/relationships/image" Target="media/image329.png"/><Relationship Id="rId196" Type="http://schemas.openxmlformats.org/officeDocument/2006/relationships/image" Target="media/image187.emf"/><Relationship Id="rId200" Type="http://schemas.openxmlformats.org/officeDocument/2006/relationships/image" Target="media/image191.emf"/><Relationship Id="rId382" Type="http://schemas.openxmlformats.org/officeDocument/2006/relationships/footer" Target="footer3.xml"/><Relationship Id="rId16" Type="http://schemas.openxmlformats.org/officeDocument/2006/relationships/image" Target="media/image8.emf"/><Relationship Id="rId221" Type="http://schemas.openxmlformats.org/officeDocument/2006/relationships/image" Target="media/image212.emf"/><Relationship Id="rId242" Type="http://schemas.openxmlformats.org/officeDocument/2006/relationships/image" Target="media/image233.emf"/><Relationship Id="rId263" Type="http://schemas.openxmlformats.org/officeDocument/2006/relationships/image" Target="media/image252.png"/><Relationship Id="rId284" Type="http://schemas.openxmlformats.org/officeDocument/2006/relationships/image" Target="media/image271.png"/><Relationship Id="rId319" Type="http://schemas.openxmlformats.org/officeDocument/2006/relationships/image" Target="media/image300.emf"/><Relationship Id="rId37" Type="http://schemas.openxmlformats.org/officeDocument/2006/relationships/image" Target="media/image28.png"/><Relationship Id="rId58" Type="http://schemas.openxmlformats.org/officeDocument/2006/relationships/image" Target="media/image49.emf"/><Relationship Id="rId79" Type="http://schemas.openxmlformats.org/officeDocument/2006/relationships/image" Target="media/image70.emf"/><Relationship Id="rId102" Type="http://schemas.openxmlformats.org/officeDocument/2006/relationships/image" Target="media/image93.emf"/><Relationship Id="rId123" Type="http://schemas.openxmlformats.org/officeDocument/2006/relationships/image" Target="media/image114.emf"/><Relationship Id="rId144" Type="http://schemas.openxmlformats.org/officeDocument/2006/relationships/image" Target="media/image135.emf"/><Relationship Id="rId330" Type="http://schemas.openxmlformats.org/officeDocument/2006/relationships/image" Target="media/image306.emf"/><Relationship Id="rId90" Type="http://schemas.openxmlformats.org/officeDocument/2006/relationships/image" Target="media/image81.emf"/><Relationship Id="rId165" Type="http://schemas.openxmlformats.org/officeDocument/2006/relationships/image" Target="media/image156.emf"/><Relationship Id="rId186" Type="http://schemas.openxmlformats.org/officeDocument/2006/relationships/image" Target="media/image177.emf"/><Relationship Id="rId351" Type="http://schemas.openxmlformats.org/officeDocument/2006/relationships/image" Target="media/image320.png"/><Relationship Id="rId372" Type="http://schemas.openxmlformats.org/officeDocument/2006/relationships/image" Target="media/image339.png"/><Relationship Id="rId211" Type="http://schemas.openxmlformats.org/officeDocument/2006/relationships/image" Target="media/image202.emf"/><Relationship Id="rId232" Type="http://schemas.openxmlformats.org/officeDocument/2006/relationships/image" Target="media/image223.emf"/><Relationship Id="rId253" Type="http://schemas.openxmlformats.org/officeDocument/2006/relationships/image" Target="media/image244.emf"/><Relationship Id="rId274" Type="http://schemas.openxmlformats.org/officeDocument/2006/relationships/oleObject" Target="embeddings/oleObject5.bin"/><Relationship Id="rId295" Type="http://schemas.openxmlformats.org/officeDocument/2006/relationships/image" Target="media/image281.png"/><Relationship Id="rId309" Type="http://schemas.openxmlformats.org/officeDocument/2006/relationships/image" Target="media/image294.png"/><Relationship Id="rId27" Type="http://schemas.openxmlformats.org/officeDocument/2006/relationships/image" Target="media/image18.png"/><Relationship Id="rId48" Type="http://schemas.openxmlformats.org/officeDocument/2006/relationships/image" Target="media/image39.emf"/><Relationship Id="rId69" Type="http://schemas.openxmlformats.org/officeDocument/2006/relationships/image" Target="media/image60.emf"/><Relationship Id="rId113" Type="http://schemas.openxmlformats.org/officeDocument/2006/relationships/image" Target="media/image104.emf"/><Relationship Id="rId134" Type="http://schemas.openxmlformats.org/officeDocument/2006/relationships/image" Target="media/image125.emf"/><Relationship Id="rId320" Type="http://schemas.openxmlformats.org/officeDocument/2006/relationships/oleObject" Target="embeddings/oleObject12.bin"/><Relationship Id="rId80" Type="http://schemas.openxmlformats.org/officeDocument/2006/relationships/image" Target="media/image71.emf"/><Relationship Id="rId155" Type="http://schemas.openxmlformats.org/officeDocument/2006/relationships/image" Target="media/image146.emf"/><Relationship Id="rId176" Type="http://schemas.openxmlformats.org/officeDocument/2006/relationships/image" Target="media/image167.emf"/><Relationship Id="rId197" Type="http://schemas.openxmlformats.org/officeDocument/2006/relationships/image" Target="media/image188.emf"/><Relationship Id="rId341" Type="http://schemas.openxmlformats.org/officeDocument/2006/relationships/image" Target="media/image314.png"/><Relationship Id="rId362" Type="http://schemas.openxmlformats.org/officeDocument/2006/relationships/image" Target="media/image330.emf"/><Relationship Id="rId383" Type="http://schemas.openxmlformats.org/officeDocument/2006/relationships/header" Target="header6.xml"/><Relationship Id="rId201" Type="http://schemas.openxmlformats.org/officeDocument/2006/relationships/image" Target="media/image192.emf"/><Relationship Id="rId222" Type="http://schemas.openxmlformats.org/officeDocument/2006/relationships/image" Target="media/image213.png"/><Relationship Id="rId243" Type="http://schemas.openxmlformats.org/officeDocument/2006/relationships/image" Target="media/image234.emf"/><Relationship Id="rId264" Type="http://schemas.openxmlformats.org/officeDocument/2006/relationships/image" Target="media/image253.png"/><Relationship Id="rId285" Type="http://schemas.openxmlformats.org/officeDocument/2006/relationships/image" Target="media/image272.png"/><Relationship Id="rId17" Type="http://schemas.openxmlformats.org/officeDocument/2006/relationships/oleObject" Target="embeddings/oleObject1.bin"/><Relationship Id="rId38" Type="http://schemas.openxmlformats.org/officeDocument/2006/relationships/image" Target="media/image29.png"/><Relationship Id="rId59" Type="http://schemas.openxmlformats.org/officeDocument/2006/relationships/image" Target="media/image50.emf"/><Relationship Id="rId103" Type="http://schemas.openxmlformats.org/officeDocument/2006/relationships/image" Target="media/image94.emf"/><Relationship Id="rId124" Type="http://schemas.openxmlformats.org/officeDocument/2006/relationships/image" Target="media/image115.emf"/><Relationship Id="rId310" Type="http://schemas.openxmlformats.org/officeDocument/2006/relationships/image" Target="media/image295.emf"/><Relationship Id="rId70" Type="http://schemas.openxmlformats.org/officeDocument/2006/relationships/image" Target="media/image61.emf"/><Relationship Id="rId91" Type="http://schemas.openxmlformats.org/officeDocument/2006/relationships/image" Target="media/image82.emf"/><Relationship Id="rId145" Type="http://schemas.openxmlformats.org/officeDocument/2006/relationships/image" Target="media/image136.emf"/><Relationship Id="rId166" Type="http://schemas.openxmlformats.org/officeDocument/2006/relationships/image" Target="media/image157.emf"/><Relationship Id="rId187" Type="http://schemas.openxmlformats.org/officeDocument/2006/relationships/image" Target="media/image178.emf"/><Relationship Id="rId331" Type="http://schemas.openxmlformats.org/officeDocument/2006/relationships/oleObject" Target="embeddings/oleObject17.bin"/><Relationship Id="rId352" Type="http://schemas.openxmlformats.org/officeDocument/2006/relationships/image" Target="media/image321.emf"/><Relationship Id="rId373" Type="http://schemas.openxmlformats.org/officeDocument/2006/relationships/image" Target="media/image340.png"/><Relationship Id="rId1" Type="http://schemas.openxmlformats.org/officeDocument/2006/relationships/customXml" Target="../customXml/item1.xml"/><Relationship Id="rId212" Type="http://schemas.openxmlformats.org/officeDocument/2006/relationships/image" Target="media/image203.emf"/><Relationship Id="rId233" Type="http://schemas.openxmlformats.org/officeDocument/2006/relationships/image" Target="media/image224.emf"/><Relationship Id="rId254" Type="http://schemas.openxmlformats.org/officeDocument/2006/relationships/image" Target="media/image245.emf"/><Relationship Id="rId28" Type="http://schemas.openxmlformats.org/officeDocument/2006/relationships/image" Target="media/image19.png"/><Relationship Id="rId49" Type="http://schemas.openxmlformats.org/officeDocument/2006/relationships/image" Target="media/image40.emf"/><Relationship Id="rId114" Type="http://schemas.openxmlformats.org/officeDocument/2006/relationships/image" Target="media/image105.emf"/><Relationship Id="rId275" Type="http://schemas.openxmlformats.org/officeDocument/2006/relationships/image" Target="media/image262.png"/><Relationship Id="rId296" Type="http://schemas.openxmlformats.org/officeDocument/2006/relationships/image" Target="media/image282.png"/><Relationship Id="rId300" Type="http://schemas.openxmlformats.org/officeDocument/2006/relationships/image" Target="media/image286.png"/><Relationship Id="rId60" Type="http://schemas.openxmlformats.org/officeDocument/2006/relationships/image" Target="media/image51.emf"/><Relationship Id="rId81" Type="http://schemas.openxmlformats.org/officeDocument/2006/relationships/image" Target="media/image72.emf"/><Relationship Id="rId135" Type="http://schemas.openxmlformats.org/officeDocument/2006/relationships/image" Target="media/image126.emf"/><Relationship Id="rId156" Type="http://schemas.openxmlformats.org/officeDocument/2006/relationships/image" Target="media/image147.png"/><Relationship Id="rId177" Type="http://schemas.openxmlformats.org/officeDocument/2006/relationships/image" Target="media/image168.emf"/><Relationship Id="rId198" Type="http://schemas.openxmlformats.org/officeDocument/2006/relationships/image" Target="media/image189.emf"/><Relationship Id="rId321" Type="http://schemas.openxmlformats.org/officeDocument/2006/relationships/image" Target="media/image301.png"/><Relationship Id="rId342" Type="http://schemas.openxmlformats.org/officeDocument/2006/relationships/image" Target="media/image315.png"/><Relationship Id="rId363" Type="http://schemas.openxmlformats.org/officeDocument/2006/relationships/oleObject" Target="embeddings/oleObject25.bin"/><Relationship Id="rId384" Type="http://schemas.openxmlformats.org/officeDocument/2006/relationships/fontTable" Target="fontTable.xml"/><Relationship Id="rId202" Type="http://schemas.openxmlformats.org/officeDocument/2006/relationships/image" Target="media/image193.emf"/><Relationship Id="rId223" Type="http://schemas.openxmlformats.org/officeDocument/2006/relationships/image" Target="media/image214.emf"/><Relationship Id="rId244" Type="http://schemas.openxmlformats.org/officeDocument/2006/relationships/image" Target="media/image235.emf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265" Type="http://schemas.openxmlformats.org/officeDocument/2006/relationships/image" Target="media/image254.png"/><Relationship Id="rId286" Type="http://schemas.openxmlformats.org/officeDocument/2006/relationships/image" Target="media/image273.png"/><Relationship Id="rId50" Type="http://schemas.openxmlformats.org/officeDocument/2006/relationships/image" Target="media/image41.emf"/><Relationship Id="rId104" Type="http://schemas.openxmlformats.org/officeDocument/2006/relationships/image" Target="media/image95.emf"/><Relationship Id="rId125" Type="http://schemas.openxmlformats.org/officeDocument/2006/relationships/image" Target="media/image116.emf"/><Relationship Id="rId146" Type="http://schemas.openxmlformats.org/officeDocument/2006/relationships/image" Target="media/image137.emf"/><Relationship Id="rId167" Type="http://schemas.openxmlformats.org/officeDocument/2006/relationships/image" Target="media/image158.emf"/><Relationship Id="rId188" Type="http://schemas.openxmlformats.org/officeDocument/2006/relationships/image" Target="media/image179.emf"/><Relationship Id="rId311" Type="http://schemas.openxmlformats.org/officeDocument/2006/relationships/oleObject" Target="embeddings/oleObject8.bin"/><Relationship Id="rId332" Type="http://schemas.openxmlformats.org/officeDocument/2006/relationships/image" Target="media/image307.png"/><Relationship Id="rId353" Type="http://schemas.openxmlformats.org/officeDocument/2006/relationships/oleObject" Target="embeddings/oleObject24.bin"/><Relationship Id="rId374" Type="http://schemas.openxmlformats.org/officeDocument/2006/relationships/image" Target="media/image341.png"/><Relationship Id="rId71" Type="http://schemas.openxmlformats.org/officeDocument/2006/relationships/image" Target="media/image62.emf"/><Relationship Id="rId92" Type="http://schemas.openxmlformats.org/officeDocument/2006/relationships/image" Target="media/image83.emf"/><Relationship Id="rId213" Type="http://schemas.openxmlformats.org/officeDocument/2006/relationships/image" Target="media/image204.emf"/><Relationship Id="rId234" Type="http://schemas.openxmlformats.org/officeDocument/2006/relationships/image" Target="media/image225.emf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55" Type="http://schemas.openxmlformats.org/officeDocument/2006/relationships/image" Target="media/image246.jpeg"/><Relationship Id="rId276" Type="http://schemas.openxmlformats.org/officeDocument/2006/relationships/image" Target="media/image263.png"/><Relationship Id="rId297" Type="http://schemas.openxmlformats.org/officeDocument/2006/relationships/image" Target="media/image283.png"/><Relationship Id="rId40" Type="http://schemas.openxmlformats.org/officeDocument/2006/relationships/image" Target="media/image31.emf"/><Relationship Id="rId115" Type="http://schemas.openxmlformats.org/officeDocument/2006/relationships/image" Target="media/image106.emf"/><Relationship Id="rId136" Type="http://schemas.openxmlformats.org/officeDocument/2006/relationships/image" Target="media/image127.emf"/><Relationship Id="rId157" Type="http://schemas.openxmlformats.org/officeDocument/2006/relationships/image" Target="media/image148.emf"/><Relationship Id="rId178" Type="http://schemas.openxmlformats.org/officeDocument/2006/relationships/image" Target="media/image169.emf"/><Relationship Id="rId301" Type="http://schemas.openxmlformats.org/officeDocument/2006/relationships/image" Target="media/image287.png"/><Relationship Id="rId322" Type="http://schemas.openxmlformats.org/officeDocument/2006/relationships/image" Target="media/image302.emf"/><Relationship Id="rId343" Type="http://schemas.openxmlformats.org/officeDocument/2006/relationships/image" Target="media/image316.emf"/><Relationship Id="rId364" Type="http://schemas.openxmlformats.org/officeDocument/2006/relationships/image" Target="media/image331.png"/><Relationship Id="rId61" Type="http://schemas.openxmlformats.org/officeDocument/2006/relationships/image" Target="media/image52.emf"/><Relationship Id="rId82" Type="http://schemas.openxmlformats.org/officeDocument/2006/relationships/image" Target="media/image73.emf"/><Relationship Id="rId199" Type="http://schemas.openxmlformats.org/officeDocument/2006/relationships/image" Target="media/image190.emf"/><Relationship Id="rId203" Type="http://schemas.openxmlformats.org/officeDocument/2006/relationships/image" Target="media/image194.emf"/><Relationship Id="rId385" Type="http://schemas.openxmlformats.org/officeDocument/2006/relationships/theme" Target="theme/theme1.xml"/><Relationship Id="rId19" Type="http://schemas.openxmlformats.org/officeDocument/2006/relationships/image" Target="media/image10.png"/><Relationship Id="rId224" Type="http://schemas.openxmlformats.org/officeDocument/2006/relationships/image" Target="media/image215.png"/><Relationship Id="rId245" Type="http://schemas.openxmlformats.org/officeDocument/2006/relationships/image" Target="media/image236.emf"/><Relationship Id="rId266" Type="http://schemas.openxmlformats.org/officeDocument/2006/relationships/image" Target="media/image255.png"/><Relationship Id="rId287" Type="http://schemas.openxmlformats.org/officeDocument/2006/relationships/image" Target="media/image274.png"/><Relationship Id="rId30" Type="http://schemas.openxmlformats.org/officeDocument/2006/relationships/image" Target="media/image21.png"/><Relationship Id="rId105" Type="http://schemas.openxmlformats.org/officeDocument/2006/relationships/image" Target="media/image96.emf"/><Relationship Id="rId126" Type="http://schemas.openxmlformats.org/officeDocument/2006/relationships/image" Target="media/image117.emf"/><Relationship Id="rId147" Type="http://schemas.openxmlformats.org/officeDocument/2006/relationships/image" Target="media/image138.emf"/><Relationship Id="rId168" Type="http://schemas.openxmlformats.org/officeDocument/2006/relationships/image" Target="media/image159.emf"/><Relationship Id="rId312" Type="http://schemas.openxmlformats.org/officeDocument/2006/relationships/image" Target="media/image296.wmf"/><Relationship Id="rId333" Type="http://schemas.openxmlformats.org/officeDocument/2006/relationships/image" Target="media/image308.png"/><Relationship Id="rId354" Type="http://schemas.openxmlformats.org/officeDocument/2006/relationships/image" Target="media/image322.png"/><Relationship Id="rId51" Type="http://schemas.openxmlformats.org/officeDocument/2006/relationships/image" Target="media/image42.emf"/><Relationship Id="rId72" Type="http://schemas.openxmlformats.org/officeDocument/2006/relationships/image" Target="media/image63.emf"/><Relationship Id="rId93" Type="http://schemas.openxmlformats.org/officeDocument/2006/relationships/image" Target="media/image84.emf"/><Relationship Id="rId189" Type="http://schemas.openxmlformats.org/officeDocument/2006/relationships/image" Target="media/image180.emf"/><Relationship Id="rId375" Type="http://schemas.openxmlformats.org/officeDocument/2006/relationships/header" Target="header1.xml"/><Relationship Id="rId3" Type="http://schemas.openxmlformats.org/officeDocument/2006/relationships/styles" Target="styles.xml"/><Relationship Id="rId214" Type="http://schemas.openxmlformats.org/officeDocument/2006/relationships/image" Target="media/image205.emf"/><Relationship Id="rId235" Type="http://schemas.openxmlformats.org/officeDocument/2006/relationships/image" Target="media/image226.emf"/><Relationship Id="rId256" Type="http://schemas.openxmlformats.org/officeDocument/2006/relationships/image" Target="media/image247.emf"/><Relationship Id="rId277" Type="http://schemas.openxmlformats.org/officeDocument/2006/relationships/image" Target="media/image264.png"/><Relationship Id="rId298" Type="http://schemas.openxmlformats.org/officeDocument/2006/relationships/image" Target="media/image284.png"/><Relationship Id="rId116" Type="http://schemas.openxmlformats.org/officeDocument/2006/relationships/image" Target="media/image107.emf"/><Relationship Id="rId137" Type="http://schemas.openxmlformats.org/officeDocument/2006/relationships/image" Target="media/image128.emf"/><Relationship Id="rId158" Type="http://schemas.openxmlformats.org/officeDocument/2006/relationships/image" Target="media/image149.emf"/><Relationship Id="rId302" Type="http://schemas.openxmlformats.org/officeDocument/2006/relationships/image" Target="media/image288.png"/><Relationship Id="rId323" Type="http://schemas.openxmlformats.org/officeDocument/2006/relationships/oleObject" Target="embeddings/oleObject13.bin"/><Relationship Id="rId344" Type="http://schemas.openxmlformats.org/officeDocument/2006/relationships/oleObject" Target="embeddings/oleObject20.bin"/><Relationship Id="rId20" Type="http://schemas.openxmlformats.org/officeDocument/2006/relationships/image" Target="media/image11.png"/><Relationship Id="rId41" Type="http://schemas.openxmlformats.org/officeDocument/2006/relationships/image" Target="media/image32.emf"/><Relationship Id="rId62" Type="http://schemas.openxmlformats.org/officeDocument/2006/relationships/image" Target="media/image53.emf"/><Relationship Id="rId83" Type="http://schemas.openxmlformats.org/officeDocument/2006/relationships/image" Target="media/image74.emf"/><Relationship Id="rId179" Type="http://schemas.openxmlformats.org/officeDocument/2006/relationships/image" Target="media/image170.emf"/><Relationship Id="rId365" Type="http://schemas.openxmlformats.org/officeDocument/2006/relationships/image" Target="media/image332.png"/><Relationship Id="rId190" Type="http://schemas.openxmlformats.org/officeDocument/2006/relationships/image" Target="media/image181.emf"/><Relationship Id="rId204" Type="http://schemas.openxmlformats.org/officeDocument/2006/relationships/image" Target="media/image195.emf"/><Relationship Id="rId225" Type="http://schemas.openxmlformats.org/officeDocument/2006/relationships/image" Target="media/image216.emf"/><Relationship Id="rId246" Type="http://schemas.openxmlformats.org/officeDocument/2006/relationships/image" Target="media/image237.emf"/><Relationship Id="rId267" Type="http://schemas.openxmlformats.org/officeDocument/2006/relationships/image" Target="media/image256.png"/><Relationship Id="rId288" Type="http://schemas.openxmlformats.org/officeDocument/2006/relationships/image" Target="media/image275.png"/><Relationship Id="rId106" Type="http://schemas.openxmlformats.org/officeDocument/2006/relationships/image" Target="media/image97.emf"/><Relationship Id="rId127" Type="http://schemas.openxmlformats.org/officeDocument/2006/relationships/image" Target="media/image118.emf"/><Relationship Id="rId313" Type="http://schemas.openxmlformats.org/officeDocument/2006/relationships/oleObject" Target="embeddings/oleObject9.bin"/><Relationship Id="rId10" Type="http://schemas.openxmlformats.org/officeDocument/2006/relationships/image" Target="media/image3.emf"/><Relationship Id="rId31" Type="http://schemas.openxmlformats.org/officeDocument/2006/relationships/image" Target="media/image22.png"/><Relationship Id="rId52" Type="http://schemas.openxmlformats.org/officeDocument/2006/relationships/image" Target="media/image43.emf"/><Relationship Id="rId73" Type="http://schemas.openxmlformats.org/officeDocument/2006/relationships/image" Target="media/image64.emf"/><Relationship Id="rId94" Type="http://schemas.openxmlformats.org/officeDocument/2006/relationships/image" Target="media/image85.emf"/><Relationship Id="rId148" Type="http://schemas.openxmlformats.org/officeDocument/2006/relationships/image" Target="media/image139.emf"/><Relationship Id="rId169" Type="http://schemas.openxmlformats.org/officeDocument/2006/relationships/image" Target="media/image160.emf"/><Relationship Id="rId334" Type="http://schemas.openxmlformats.org/officeDocument/2006/relationships/image" Target="media/image309.png"/><Relationship Id="rId355" Type="http://schemas.openxmlformats.org/officeDocument/2006/relationships/image" Target="media/image323.png"/><Relationship Id="rId376" Type="http://schemas.openxmlformats.org/officeDocument/2006/relationships/header" Target="header2.xml"/><Relationship Id="rId4" Type="http://schemas.openxmlformats.org/officeDocument/2006/relationships/settings" Target="settings.xml"/><Relationship Id="rId180" Type="http://schemas.openxmlformats.org/officeDocument/2006/relationships/image" Target="media/image171.emf"/><Relationship Id="rId215" Type="http://schemas.openxmlformats.org/officeDocument/2006/relationships/image" Target="media/image206.emf"/><Relationship Id="rId236" Type="http://schemas.openxmlformats.org/officeDocument/2006/relationships/image" Target="media/image227.emf"/><Relationship Id="rId257" Type="http://schemas.openxmlformats.org/officeDocument/2006/relationships/image" Target="media/image248.emf"/><Relationship Id="rId278" Type="http://schemas.openxmlformats.org/officeDocument/2006/relationships/image" Target="media/image265.png"/><Relationship Id="rId303" Type="http://schemas.openxmlformats.org/officeDocument/2006/relationships/image" Target="media/image289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2F579DD-973B-41DF-AE01-65266AC6F6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1482</TotalTime>
  <Pages>157</Pages>
  <Words>9692</Words>
  <Characters>55250</Characters>
  <Application>Microsoft Office Word</Application>
  <DocSecurity>0</DocSecurity>
  <PresentationFormat/>
  <Lines>460</Lines>
  <Paragraphs>129</Paragraphs>
  <Slides>0</Slides>
  <Notes>0</Notes>
  <HiddenSlides>0</HiddenSlides>
  <MMClips>0</MMClips>
  <ScaleCrop>false</ScaleCrop>
  <Company/>
  <LinksUpToDate>false</LinksUpToDate>
  <CharactersWithSpaces>64813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78</cp:revision>
  <cp:lastPrinted>2016-07-18T06:18:00Z</cp:lastPrinted>
  <dcterms:created xsi:type="dcterms:W3CDTF">2016-10-27T08:28:00Z</dcterms:created>
  <dcterms:modified xsi:type="dcterms:W3CDTF">2016-10-31T08:24:00Z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2052-10.1.0.5803</vt:lpwstr>
  </property>
</Properties>
</file>